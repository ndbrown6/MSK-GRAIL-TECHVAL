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w:t>
      </w:r>
      <w:proofErr w:type="spellStart"/>
      <w:r w:rsidRPr="00A7225E">
        <w:rPr>
          <w:rFonts w:ascii="Arial" w:eastAsia="Arial" w:hAnsi="Arial" w:cs="Arial"/>
          <w:b/>
        </w:rPr>
        <w:t>ctDNA</w:t>
      </w:r>
      <w:proofErr w:type="spellEnd"/>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w:t>
      </w:r>
      <w:proofErr w:type="spellStart"/>
      <w:r w:rsidRPr="00A7225E">
        <w:rPr>
          <w:rFonts w:ascii="Arial" w:eastAsia="Arial" w:hAnsi="Arial" w:cs="Arial"/>
        </w:rPr>
        <w:t>ctDNA</w:t>
      </w:r>
      <w:proofErr w:type="spellEnd"/>
      <w:r w:rsidRPr="00A7225E">
        <w:rPr>
          <w:rFonts w:ascii="Arial" w:eastAsia="Arial" w:hAnsi="Arial" w:cs="Arial"/>
        </w:rPr>
        <w:t>.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2CAF89E5"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xml:space="preserve">. </w:t>
      </w:r>
      <w:bookmarkStart w:id="1" w:name="_Hlk13911057"/>
      <w:r w:rsidR="00C21647" w:rsidRPr="00A7225E">
        <w:rPr>
          <w:rFonts w:ascii="Arial" w:eastAsia="Arial" w:hAnsi="Arial" w:cs="Arial"/>
          <w:color w:val="0033CC"/>
        </w:rPr>
        <w:t>Here, we demonstrate that although CH correlate</w:t>
      </w:r>
      <w:r w:rsidR="00A2112A">
        <w:rPr>
          <w:rFonts w:ascii="Arial" w:eastAsia="Arial" w:hAnsi="Arial" w:cs="Arial"/>
          <w:color w:val="0033CC"/>
        </w:rPr>
        <w:t>s</w:t>
      </w:r>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r w:rsidR="00A2112A">
        <w:rPr>
          <w:rFonts w:ascii="Arial" w:eastAsia="Arial" w:hAnsi="Arial" w:cs="Arial"/>
          <w:color w:val="0033CC"/>
        </w:rPr>
        <w:t>invariably</w:t>
      </w:r>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3C3B5A">
        <w:rPr>
          <w:rFonts w:ascii="Arial" w:eastAsia="Arial" w:hAnsi="Arial" w:cs="Arial"/>
          <w:color w:val="0033CC"/>
        </w:rPr>
        <w:t>,</w:t>
      </w:r>
      <w:r w:rsidR="00534C5B" w:rsidRPr="00A7225E">
        <w:rPr>
          <w:rFonts w:ascii="Arial" w:eastAsia="Arial" w:hAnsi="Arial" w:cs="Arial"/>
          <w:color w:val="0033CC"/>
        </w:rPr>
        <w:t xml:space="preserve"> given that </w:t>
      </w:r>
      <w:r w:rsidR="00A2112A">
        <w:rPr>
          <w:rFonts w:ascii="Arial" w:eastAsia="Arial" w:hAnsi="Arial" w:cs="Arial"/>
          <w:color w:val="0033CC"/>
        </w:rPr>
        <w:t>their</w:t>
      </w:r>
      <w:r w:rsidR="00A2112A" w:rsidRPr="00A7225E">
        <w:rPr>
          <w:rFonts w:ascii="Arial" w:eastAsia="Arial" w:hAnsi="Arial" w:cs="Arial"/>
          <w:color w:val="0033CC"/>
        </w:rPr>
        <w:t xml:space="preserve"> </w:t>
      </w:r>
      <w:r w:rsidR="00534C5B" w:rsidRPr="00A7225E">
        <w:rPr>
          <w:rFonts w:ascii="Arial" w:eastAsia="Arial" w:hAnsi="Arial" w:cs="Arial"/>
          <w:color w:val="0033CC"/>
        </w:rPr>
        <w:t xml:space="preserve">study </w:t>
      </w:r>
      <w:r w:rsidR="00086F73" w:rsidRPr="00A7225E">
        <w:rPr>
          <w:rFonts w:ascii="Arial" w:eastAsia="Arial" w:hAnsi="Arial" w:cs="Arial"/>
          <w:color w:val="0033CC"/>
        </w:rPr>
        <w:t>focus</w:t>
      </w:r>
      <w:r w:rsidR="00086F73">
        <w:rPr>
          <w:rFonts w:ascii="Arial" w:eastAsia="Arial" w:hAnsi="Arial" w:cs="Arial"/>
          <w:color w:val="0033CC"/>
        </w:rPr>
        <w:t>ed</w:t>
      </w:r>
      <w:r w:rsidR="00534C5B" w:rsidRPr="00A7225E">
        <w:rPr>
          <w:rFonts w:ascii="Arial" w:eastAsia="Arial" w:hAnsi="Arial" w:cs="Arial"/>
          <w:color w:val="0033CC"/>
        </w:rPr>
        <w:t xml:space="preserve">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r w:rsidR="000F591E">
        <w:rPr>
          <w:rFonts w:ascii="Arial" w:eastAsia="Arial" w:hAnsi="Arial" w:cs="Arial"/>
          <w:color w:val="0033CC"/>
        </w:rPr>
        <w:t xml:space="preserve">deduplicated </w:t>
      </w:r>
      <w:r w:rsidR="00A2112A">
        <w:rPr>
          <w:rFonts w:ascii="Arial" w:eastAsia="Arial" w:hAnsi="Arial" w:cs="Arial"/>
          <w:color w:val="0033CC"/>
        </w:rPr>
        <w:t xml:space="preserve">raw </w:t>
      </w:r>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w:t>
      </w:r>
      <w:r w:rsidR="00CC791E">
        <w:rPr>
          <w:rFonts w:ascii="Arial" w:eastAsia="Arial" w:hAnsi="Arial" w:cs="Arial"/>
          <w:color w:val="0033CC"/>
        </w:rPr>
        <w:t>`</w:t>
      </w:r>
      <w:r w:rsidR="00C21647" w:rsidRPr="00A7225E">
        <w:rPr>
          <w:rFonts w:ascii="Arial" w:eastAsia="Arial" w:hAnsi="Arial" w:cs="Arial"/>
          <w:color w:val="0033CC"/>
        </w:rPr>
        <w:t>cancer genes</w:t>
      </w:r>
      <w:r w:rsidR="00CC791E">
        <w:rPr>
          <w:rFonts w:ascii="Arial" w:eastAsia="Arial" w:hAnsi="Arial" w:cs="Arial"/>
          <w:color w:val="0033CC"/>
        </w:rPr>
        <w:t>`</w:t>
      </w:r>
      <w:r w:rsidR="00C21647" w:rsidRPr="00A7225E">
        <w:rPr>
          <w:rFonts w:ascii="Arial" w:eastAsia="Arial" w:hAnsi="Arial" w:cs="Arial"/>
          <w:color w:val="0033CC"/>
        </w:rPr>
        <w:t xml:space="preserve">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bookmarkEnd w:id="1"/>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F7C7DDE" w:rsidR="00413E5F" w:rsidRPr="00C4006C" w:rsidRDefault="00A2112A" w:rsidP="00A7225E">
      <w:pPr>
        <w:spacing w:after="0" w:line="240" w:lineRule="auto"/>
        <w:jc w:val="both"/>
        <w:rPr>
          <w:rFonts w:ascii="Arial" w:eastAsia="Arial" w:hAnsi="Arial" w:cs="Arial"/>
          <w:color w:val="0033CC"/>
        </w:rPr>
      </w:pPr>
      <w:r>
        <w:rPr>
          <w:rFonts w:ascii="Arial" w:eastAsia="Arial" w:hAnsi="Arial" w:cs="Arial"/>
          <w:color w:val="0033CC"/>
        </w:rPr>
        <w:t>O</w:t>
      </w:r>
      <w:r w:rsidR="005B3074" w:rsidRPr="00A7225E">
        <w:rPr>
          <w:rFonts w:ascii="Arial" w:eastAsia="Arial" w:hAnsi="Arial" w:cs="Arial"/>
          <w:color w:val="0033CC"/>
        </w:rPr>
        <w:t xml:space="preserve">ur study is novel </w:t>
      </w:r>
      <w:r w:rsidR="00BC1EF0">
        <w:rPr>
          <w:rFonts w:ascii="Arial" w:eastAsia="Arial" w:hAnsi="Arial" w:cs="Arial"/>
          <w:color w:val="0033CC"/>
        </w:rPr>
        <w:t>as</w:t>
      </w:r>
      <w:r w:rsidR="005B3074" w:rsidRPr="00A7225E">
        <w:rPr>
          <w:rFonts w:ascii="Arial" w:eastAsia="Arial" w:hAnsi="Arial" w:cs="Arial"/>
          <w:color w:val="0033CC"/>
        </w:rPr>
        <w:t xml:space="preserve"> it challenges one of the current paradigms in the field of cfDNA analysis. Cohen </w:t>
      </w:r>
      <w:r w:rsidR="005B3074" w:rsidRPr="00212D50">
        <w:rPr>
          <w:rFonts w:ascii="Arial" w:eastAsia="Arial" w:hAnsi="Arial" w:cs="Arial"/>
          <w:i/>
          <w:color w:val="0033CC"/>
        </w:rPr>
        <w:t>et al</w:t>
      </w:r>
      <w:r w:rsidR="00BC1EF0" w:rsidRPr="00212D50">
        <w:rPr>
          <w:rFonts w:ascii="Arial" w:eastAsia="Arial" w:hAnsi="Arial" w:cs="Arial"/>
          <w:i/>
          <w:color w:val="0033CC"/>
        </w:rPr>
        <w:t>.</w:t>
      </w:r>
      <w:r w:rsidR="005B3074"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005B3074" w:rsidRPr="00A7225E">
        <w:rPr>
          <w:rFonts w:ascii="Arial" w:eastAsia="Arial" w:hAnsi="Arial" w:cs="Arial"/>
          <w:color w:val="0033CC"/>
        </w:rPr>
        <w:t>) stated “</w:t>
      </w:r>
      <w:r w:rsidR="00D11B14">
        <w:rPr>
          <w:rFonts w:ascii="Arial" w:eastAsia="Arial" w:hAnsi="Arial" w:cs="Arial"/>
          <w:color w:val="0033CC"/>
        </w:rPr>
        <w:t>t</w:t>
      </w:r>
      <w:r w:rsidR="005B3074"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w:t>
      </w:r>
      <w:r w:rsidR="003846DE" w:rsidRPr="00C4006C">
        <w:rPr>
          <w:rFonts w:ascii="Arial" w:eastAsia="Arial" w:hAnsi="Arial" w:cs="Arial"/>
          <w:color w:val="0033CC"/>
        </w:rPr>
        <w:t xml:space="preserve">performed with UMIs and a robust error correction method is applied to the sequencing, a </w:t>
      </w:r>
      <w:r w:rsidR="00BC1EF0" w:rsidRPr="00C4006C">
        <w:rPr>
          <w:rFonts w:ascii="Arial" w:eastAsia="Arial" w:hAnsi="Arial" w:cs="Arial"/>
          <w:color w:val="0033CC"/>
        </w:rPr>
        <w:t xml:space="preserve">relatively </w:t>
      </w:r>
      <w:r w:rsidR="003846DE" w:rsidRPr="00C4006C">
        <w:rPr>
          <w:rFonts w:ascii="Arial" w:eastAsia="Arial" w:hAnsi="Arial" w:cs="Arial"/>
          <w:color w:val="0033CC"/>
        </w:rPr>
        <w:t>large genomic footprint (</w:t>
      </w:r>
      <w:r w:rsidR="00CC791E" w:rsidRPr="00C4006C">
        <w:rPr>
          <w:rFonts w:ascii="Arial" w:eastAsia="Arial" w:hAnsi="Arial" w:cs="Arial"/>
          <w:color w:val="0033CC"/>
        </w:rPr>
        <w:t>~1</w:t>
      </w:r>
      <w:r w:rsidR="003846DE" w:rsidRPr="00C4006C">
        <w:rPr>
          <w:rFonts w:ascii="Arial" w:eastAsia="Arial" w:hAnsi="Arial" w:cs="Arial"/>
          <w:color w:val="0033CC"/>
        </w:rPr>
        <w:t xml:space="preserve">Mb) can be employed for the </w:t>
      </w:r>
      <w:r w:rsidR="00BC1EF0" w:rsidRPr="00C4006C">
        <w:rPr>
          <w:rFonts w:ascii="Arial" w:eastAsia="Arial" w:hAnsi="Arial" w:cs="Arial"/>
          <w:color w:val="0033CC"/>
        </w:rPr>
        <w:t>detection</w:t>
      </w:r>
      <w:r w:rsidR="003846DE" w:rsidRPr="00C4006C">
        <w:rPr>
          <w:rFonts w:ascii="Arial" w:eastAsia="Arial" w:hAnsi="Arial" w:cs="Arial"/>
          <w:color w:val="0033CC"/>
        </w:rPr>
        <w:t xml:space="preserve"> of tumor-derived mutations, but this can only be accurately achieved at present if WBC sequencing is performed</w:t>
      </w:r>
      <w:r w:rsidR="00BC1EF0" w:rsidRPr="00C4006C">
        <w:rPr>
          <w:rFonts w:ascii="Arial" w:eastAsia="Arial" w:hAnsi="Arial" w:cs="Arial"/>
          <w:color w:val="0033CC"/>
        </w:rPr>
        <w:t xml:space="preserve"> concurrently</w:t>
      </w:r>
      <w:r w:rsidR="003846DE" w:rsidRPr="00C4006C">
        <w:rPr>
          <w:rFonts w:ascii="Arial" w:eastAsia="Arial" w:hAnsi="Arial" w:cs="Arial"/>
          <w:color w:val="0033CC"/>
        </w:rPr>
        <w:t>.</w:t>
      </w:r>
    </w:p>
    <w:p w14:paraId="62CFCC57" w14:textId="58DF1B18" w:rsidR="003846DE" w:rsidRPr="00C4006C" w:rsidRDefault="003846DE" w:rsidP="00A7225E">
      <w:pPr>
        <w:spacing w:after="0" w:line="240" w:lineRule="auto"/>
        <w:jc w:val="both"/>
        <w:rPr>
          <w:rFonts w:ascii="Arial" w:eastAsia="Arial" w:hAnsi="Arial" w:cs="Arial"/>
          <w:color w:val="0033CC"/>
        </w:rPr>
      </w:pPr>
    </w:p>
    <w:p w14:paraId="021F3A5E" w14:textId="7DB15F3B" w:rsidR="003846DE" w:rsidRPr="00C4006C" w:rsidRDefault="003846DE" w:rsidP="00A7225E">
      <w:pPr>
        <w:spacing w:after="0" w:line="240" w:lineRule="auto"/>
        <w:jc w:val="both"/>
        <w:rPr>
          <w:rFonts w:ascii="Arial" w:eastAsia="Arial" w:hAnsi="Arial" w:cs="Arial"/>
          <w:color w:val="0033CC"/>
        </w:rPr>
      </w:pPr>
      <w:r w:rsidRPr="00C4006C">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Pr="00C4006C" w:rsidRDefault="005A332E" w:rsidP="00A7225E">
      <w:pPr>
        <w:spacing w:after="0" w:line="240" w:lineRule="auto"/>
        <w:jc w:val="both"/>
        <w:rPr>
          <w:rFonts w:ascii="Arial" w:eastAsia="Arial" w:hAnsi="Arial" w:cs="Arial"/>
          <w:color w:val="0033CC"/>
        </w:rPr>
      </w:pPr>
    </w:p>
    <w:p w14:paraId="05FC3F62" w14:textId="77777777" w:rsidR="00C4006C" w:rsidRPr="00C4006C" w:rsidRDefault="005A332E" w:rsidP="00A7225E">
      <w:pPr>
        <w:spacing w:after="0" w:line="240" w:lineRule="auto"/>
        <w:jc w:val="both"/>
        <w:rPr>
          <w:rFonts w:ascii="Arial" w:eastAsia="Arial" w:hAnsi="Arial" w:cs="Arial"/>
          <w:color w:val="0033CC"/>
        </w:rPr>
      </w:pPr>
      <w:r w:rsidRPr="00C4006C">
        <w:rPr>
          <w:rFonts w:ascii="Arial" w:eastAsia="Arial" w:hAnsi="Arial" w:cs="Arial"/>
          <w:color w:val="0033CC"/>
        </w:rPr>
        <w:t xml:space="preserve">To clarify the novelty aspects of our manuscript in relation to Liu </w:t>
      </w:r>
      <w:r w:rsidRPr="00C4006C">
        <w:rPr>
          <w:rFonts w:ascii="Arial" w:eastAsia="Arial" w:hAnsi="Arial" w:cs="Arial"/>
          <w:i/>
          <w:color w:val="0033CC"/>
        </w:rPr>
        <w:t>et al.</w:t>
      </w:r>
      <w:r w:rsidRPr="00C4006C">
        <w:rPr>
          <w:rFonts w:ascii="Arial" w:eastAsia="Arial" w:hAnsi="Arial" w:cs="Arial"/>
          <w:color w:val="0033CC"/>
        </w:rPr>
        <w:t>, we have added the following passage</w:t>
      </w:r>
      <w:r w:rsidR="00C4006C" w:rsidRPr="00C4006C">
        <w:rPr>
          <w:rFonts w:ascii="Arial" w:eastAsia="Arial" w:hAnsi="Arial" w:cs="Arial"/>
          <w:color w:val="0033CC"/>
        </w:rPr>
        <w:t>s</w:t>
      </w:r>
      <w:r w:rsidRPr="00C4006C">
        <w:rPr>
          <w:rFonts w:ascii="Arial" w:eastAsia="Arial" w:hAnsi="Arial" w:cs="Arial"/>
          <w:color w:val="0033CC"/>
        </w:rPr>
        <w:t xml:space="preserve"> to</w:t>
      </w:r>
      <w:r w:rsidR="00C4006C" w:rsidRPr="00C4006C">
        <w:rPr>
          <w:rFonts w:ascii="Arial" w:eastAsia="Arial" w:hAnsi="Arial" w:cs="Arial"/>
          <w:color w:val="0033CC"/>
        </w:rPr>
        <w:t xml:space="preserve"> the discussion:</w:t>
      </w:r>
    </w:p>
    <w:p w14:paraId="723CAFE8" w14:textId="77777777" w:rsid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00EE3667" w:rsidRPr="00EE3667">
        <w:rPr>
          <w:rFonts w:ascii="Arial" w:eastAsia="Arial" w:hAnsi="Arial" w:cs="Arial"/>
          <w:color w:val="0033CC"/>
        </w:rPr>
        <w:t>:</w:t>
      </w:r>
      <w:r w:rsidRPr="00EE3667">
        <w:rPr>
          <w:rFonts w:ascii="Arial" w:eastAsia="Arial" w:hAnsi="Arial" w:cs="Arial"/>
          <w:color w:val="0033CC"/>
        </w:rPr>
        <w:t xml:space="preserve"> “Our findings highlight the importance of having methods to mitigate sequencing errors (e.g. UMIs and robust error correction methods) coupled with matched WBC sequencing performed at similar depths to those employed for the cfDNA analysis. Our high-intensity method demonstrated that cfDNA sequencing without </w:t>
      </w:r>
      <w:r w:rsidR="00EE3667" w:rsidRPr="00EE3667">
        <w:rPr>
          <w:rFonts w:ascii="Arial" w:eastAsia="Arial" w:hAnsi="Arial" w:cs="Arial"/>
          <w:color w:val="0033CC"/>
        </w:rPr>
        <w:t>considering</w:t>
      </w:r>
      <w:r w:rsidRPr="00EE3667">
        <w:rPr>
          <w:rFonts w:ascii="Arial" w:eastAsia="Arial" w:hAnsi="Arial" w:cs="Arial"/>
          <w:color w:val="0033CC"/>
        </w:rPr>
        <w:t xml:space="preserve"> the results of WBC sequencing, as currently performed, might be misleading, as some CH mutations affecting cancer genes may be interpreted as tumor-derived mutations (e.g. </w:t>
      </w:r>
      <w:r w:rsidRPr="00EE3667">
        <w:rPr>
          <w:rFonts w:ascii="Arial" w:eastAsia="Arial" w:hAnsi="Arial" w:cs="Arial"/>
          <w:i/>
          <w:color w:val="0033CC"/>
        </w:rPr>
        <w:t>TP53</w:t>
      </w:r>
      <w:r w:rsidRPr="00EE3667">
        <w:rPr>
          <w:rFonts w:ascii="Arial" w:eastAsia="Arial" w:hAnsi="Arial" w:cs="Arial"/>
          <w:color w:val="0033CC"/>
        </w:rPr>
        <w:t xml:space="preserve"> mutations, which can be present in tumor-derived cfDNA and also be part of CH)”.</w:t>
      </w:r>
    </w:p>
    <w:p w14:paraId="3E2FAFBD" w14:textId="7171691D" w:rsidR="00C4006C" w:rsidRPr="00EE3667" w:rsidRDefault="00C4006C" w:rsidP="00A7225E">
      <w:pPr>
        <w:pStyle w:val="ListParagraph"/>
        <w:numPr>
          <w:ilvl w:val="0"/>
          <w:numId w:val="7"/>
        </w:numPr>
        <w:spacing w:after="0" w:line="240" w:lineRule="auto"/>
        <w:jc w:val="both"/>
        <w:rPr>
          <w:rFonts w:ascii="Arial" w:eastAsia="Arial" w:hAnsi="Arial" w:cs="Arial"/>
          <w:color w:val="0033CC"/>
        </w:rPr>
      </w:pPr>
      <w:r w:rsidRPr="00EE3667">
        <w:rPr>
          <w:rFonts w:ascii="Arial" w:eastAsia="Arial" w:hAnsi="Arial" w:cs="Arial"/>
          <w:color w:val="0033CC"/>
        </w:rPr>
        <w:t xml:space="preserve">On </w:t>
      </w:r>
      <w:r w:rsidRPr="00EE3667">
        <w:rPr>
          <w:rFonts w:ascii="Arial" w:eastAsia="Arial" w:hAnsi="Arial" w:cs="Arial"/>
          <w:color w:val="0033CC"/>
          <w:highlight w:val="yellow"/>
        </w:rPr>
        <w:t>page xx, lines xx</w:t>
      </w:r>
      <w:r w:rsidRPr="00EE3667">
        <w:rPr>
          <w:rFonts w:ascii="Arial" w:eastAsia="Arial" w:hAnsi="Arial" w:cs="Arial"/>
          <w:color w:val="0033CC"/>
        </w:rPr>
        <w:t xml:space="preserve">: “In the present study, however, both cfDNA and WBC samples were </w:t>
      </w:r>
      <w:r w:rsidR="0029289F">
        <w:rPr>
          <w:rFonts w:ascii="Arial" w:eastAsia="Arial" w:hAnsi="Arial" w:cs="Arial"/>
          <w:color w:val="0033CC"/>
        </w:rPr>
        <w:t xml:space="preserve">ultra-deep </w:t>
      </w:r>
      <w:r w:rsidRPr="00EE3667">
        <w:rPr>
          <w:rFonts w:ascii="Arial" w:eastAsia="Arial" w:hAnsi="Arial" w:cs="Arial"/>
          <w:color w:val="0033CC"/>
        </w:rPr>
        <w:t xml:space="preserve">sequenced at comparable raw depths, allowing for the detection of CH at a higher sensitivity in WBCs and, consequently, the distinction between CH and tumor-derived mutations, which </w:t>
      </w:r>
      <w:r w:rsidR="0029289F">
        <w:rPr>
          <w:rFonts w:ascii="Arial" w:eastAsia="Arial" w:hAnsi="Arial" w:cs="Arial"/>
          <w:color w:val="0033CC"/>
        </w:rPr>
        <w:t>was</w:t>
      </w:r>
      <w:r w:rsidRPr="00EE3667">
        <w:rPr>
          <w:rFonts w:ascii="Arial" w:eastAsia="Arial" w:hAnsi="Arial" w:cs="Arial"/>
          <w:color w:val="0033CC"/>
        </w:rPr>
        <w:t xml:space="preserve"> not investigated by Li</w:t>
      </w:r>
      <w:r w:rsidR="0029289F">
        <w:rPr>
          <w:rFonts w:ascii="Arial" w:eastAsia="Arial" w:hAnsi="Arial" w:cs="Arial"/>
          <w:color w:val="0033CC"/>
        </w:rPr>
        <w:t>u</w:t>
      </w:r>
      <w:r w:rsidRPr="00EE3667">
        <w:rPr>
          <w:rFonts w:ascii="Arial" w:eastAsia="Arial" w:hAnsi="Arial" w:cs="Arial"/>
          <w:color w:val="0033CC"/>
        </w:rPr>
        <w:t xml:space="preserve"> </w:t>
      </w:r>
      <w:r w:rsidRPr="00EE3667">
        <w:rPr>
          <w:rFonts w:ascii="Arial" w:eastAsia="Arial" w:hAnsi="Arial" w:cs="Arial"/>
          <w:i/>
          <w:color w:val="0033CC"/>
        </w:rPr>
        <w:t>et a</w:t>
      </w:r>
      <w:r w:rsidR="00EE3667" w:rsidRPr="00EE3667">
        <w:rPr>
          <w:rFonts w:ascii="Arial" w:eastAsia="Arial" w:hAnsi="Arial" w:cs="Arial"/>
          <w:i/>
          <w:color w:val="0033CC"/>
        </w:rPr>
        <w:t>l</w:t>
      </w:r>
      <w:r w:rsidR="00EE3667" w:rsidRPr="00EE3667">
        <w:rPr>
          <w:rFonts w:ascii="Arial" w:eastAsia="Arial" w:hAnsi="Arial" w:cs="Arial"/>
          <w:color w:val="0033CC"/>
        </w:rPr>
        <w:t>.</w:t>
      </w:r>
      <w:r w:rsidRPr="00EE3667">
        <w:rPr>
          <w:rFonts w:ascii="Arial" w:eastAsia="Arial" w:hAnsi="Arial" w:cs="Arial"/>
          <w:color w:val="0033CC"/>
        </w:rPr>
        <w:fldChar w:fldCharType="begin"/>
      </w:r>
      <w:r w:rsidRPr="00EE3667">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Pr="00EE3667">
        <w:rPr>
          <w:rFonts w:ascii="Arial" w:eastAsia="Arial" w:hAnsi="Arial" w:cs="Arial"/>
          <w:color w:val="0033CC"/>
        </w:rPr>
        <w:fldChar w:fldCharType="separate"/>
      </w:r>
      <w:r w:rsidRPr="00EE3667">
        <w:rPr>
          <w:rFonts w:ascii="Arial" w:eastAsia="Arial" w:hAnsi="Arial" w:cs="Arial"/>
          <w:noProof/>
          <w:color w:val="0033CC"/>
          <w:vertAlign w:val="superscript"/>
        </w:rPr>
        <w:t>26</w:t>
      </w:r>
      <w:r w:rsidRPr="00EE3667">
        <w:rPr>
          <w:rFonts w:ascii="Arial" w:eastAsia="Arial" w:hAnsi="Arial" w:cs="Arial"/>
          <w:color w:val="0033CC"/>
        </w:rPr>
        <w:fldChar w:fldCharType="end"/>
      </w:r>
      <w:r w:rsidRPr="00EE3667">
        <w:rPr>
          <w:rFonts w:ascii="Arial" w:eastAsia="Arial" w:hAnsi="Arial" w:cs="Arial"/>
          <w:color w:val="0033CC"/>
        </w:rPr>
        <w:t>”.</w:t>
      </w:r>
    </w:p>
    <w:bookmarkEnd w:id="0"/>
    <w:p w14:paraId="0629E15B" w14:textId="77777777" w:rsidR="00EE3667" w:rsidRDefault="00EE3667">
      <w:pPr>
        <w:rPr>
          <w:rFonts w:ascii="Arial" w:eastAsia="Arial" w:hAnsi="Arial" w:cs="Arial"/>
        </w:rPr>
      </w:pPr>
      <w:r>
        <w:rPr>
          <w:rFonts w:ascii="Arial" w:eastAsia="Arial" w:hAnsi="Arial" w:cs="Arial"/>
        </w:rPr>
        <w:br w:type="page"/>
      </w:r>
    </w:p>
    <w:p w14:paraId="50322D7D" w14:textId="7DCEEB68"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2F612D98" w:rsidR="009206A4" w:rsidRPr="004F10DD" w:rsidRDefault="00B4071F" w:rsidP="00FC031D">
      <w:pPr>
        <w:spacing w:after="0" w:line="240" w:lineRule="auto"/>
        <w:jc w:val="both"/>
        <w:rPr>
          <w:rFonts w:ascii="Arial" w:eastAsia="Arial" w:hAnsi="Arial" w:cs="Arial"/>
          <w:color w:val="0033CC"/>
        </w:rPr>
      </w:pPr>
      <w:r w:rsidRPr="004F10DD">
        <w:rPr>
          <w:rFonts w:ascii="Arial" w:eastAsia="Arial" w:hAnsi="Arial" w:cs="Arial"/>
          <w:color w:val="0033CC"/>
        </w:rPr>
        <w:t>Authors:</w:t>
      </w:r>
      <w:r w:rsidR="007B749E" w:rsidRPr="004F10DD">
        <w:rPr>
          <w:rFonts w:ascii="Arial" w:eastAsia="Arial" w:hAnsi="Arial" w:cs="Arial"/>
          <w:color w:val="0033CC"/>
        </w:rPr>
        <w:t xml:space="preserve"> We appreciate </w:t>
      </w:r>
      <w:r w:rsidR="00C80ED4" w:rsidRPr="004F10DD">
        <w:rPr>
          <w:rFonts w:ascii="Arial" w:eastAsia="Arial" w:hAnsi="Arial" w:cs="Arial"/>
          <w:color w:val="0033CC"/>
        </w:rPr>
        <w:t>the Reviewer’s</w:t>
      </w:r>
      <w:r w:rsidR="007B749E" w:rsidRPr="004F10DD">
        <w:rPr>
          <w:rFonts w:ascii="Arial" w:eastAsia="Arial" w:hAnsi="Arial" w:cs="Arial"/>
          <w:color w:val="0033CC"/>
        </w:rPr>
        <w:t xml:space="preserve"> comment </w:t>
      </w:r>
      <w:r w:rsidR="00FC031D" w:rsidRPr="004F10DD">
        <w:rPr>
          <w:rFonts w:ascii="Arial" w:eastAsia="Arial" w:hAnsi="Arial" w:cs="Arial"/>
          <w:color w:val="0033CC"/>
        </w:rPr>
        <w:t xml:space="preserve">and sought to provide the systematic analysis of a more diverse panel of clinically actionable mutations in the patients analyzed in our study. We would like to emphasize, however, that to the best of our knowledge, </w:t>
      </w:r>
      <w:r w:rsidR="007B749E" w:rsidRPr="004F10DD">
        <w:rPr>
          <w:rFonts w:ascii="Arial" w:eastAsia="Arial" w:hAnsi="Arial" w:cs="Arial"/>
          <w:color w:val="0033CC"/>
        </w:rPr>
        <w:t>this is the first study</w:t>
      </w:r>
      <w:r w:rsidR="00C80ED4" w:rsidRPr="004F10DD">
        <w:rPr>
          <w:rFonts w:ascii="Arial" w:eastAsia="Arial" w:hAnsi="Arial" w:cs="Arial"/>
          <w:color w:val="0033CC"/>
        </w:rPr>
        <w:t xml:space="preserve"> </w:t>
      </w:r>
      <w:r w:rsidR="007B749E" w:rsidRPr="004F10DD">
        <w:rPr>
          <w:rFonts w:ascii="Arial" w:eastAsia="Arial" w:hAnsi="Arial" w:cs="Arial"/>
          <w:color w:val="0033CC"/>
        </w:rPr>
        <w:t xml:space="preserve">of concurrent ultra-deep sequencing of cfDNA and matched </w:t>
      </w:r>
      <w:r w:rsidR="00C80ED4" w:rsidRPr="004F10DD">
        <w:rPr>
          <w:rFonts w:ascii="Arial" w:eastAsia="Arial" w:hAnsi="Arial" w:cs="Arial"/>
          <w:color w:val="0033CC"/>
        </w:rPr>
        <w:t>WBC</w:t>
      </w:r>
      <w:r w:rsidR="00FC031D" w:rsidRPr="004F10D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4F10DD">
        <w:rPr>
          <w:rFonts w:ascii="Arial" w:eastAsia="Arial" w:hAnsi="Arial" w:cs="Arial"/>
          <w:color w:val="0033CC"/>
        </w:rPr>
        <w:t xml:space="preserve">. </w:t>
      </w:r>
      <w:r w:rsidR="00FC031D" w:rsidRPr="004F10DD">
        <w:rPr>
          <w:rFonts w:ascii="Arial" w:eastAsia="Arial" w:hAnsi="Arial" w:cs="Arial"/>
          <w:color w:val="0033CC"/>
        </w:rPr>
        <w:t xml:space="preserve">As mentioned in response to </w:t>
      </w:r>
      <w:r w:rsidR="00CC791E" w:rsidRPr="004F10DD">
        <w:rPr>
          <w:rFonts w:ascii="Arial" w:eastAsia="Arial" w:hAnsi="Arial" w:cs="Arial"/>
          <w:color w:val="0033CC"/>
        </w:rPr>
        <w:t>point</w:t>
      </w:r>
      <w:r w:rsidR="00FC031D" w:rsidRPr="004F10DD">
        <w:rPr>
          <w:rFonts w:ascii="Arial" w:eastAsia="Arial" w:hAnsi="Arial" w:cs="Arial"/>
          <w:color w:val="0033CC"/>
        </w:rPr>
        <w:t xml:space="preserve"> </w:t>
      </w:r>
      <w:r w:rsidR="00163129" w:rsidRPr="004F10DD">
        <w:rPr>
          <w:rFonts w:ascii="Arial" w:eastAsia="Arial" w:hAnsi="Arial" w:cs="Arial"/>
          <w:color w:val="0033CC"/>
        </w:rPr>
        <w:t>#</w:t>
      </w:r>
      <w:r w:rsidR="00FC031D" w:rsidRPr="004F10DD">
        <w:rPr>
          <w:rFonts w:ascii="Arial" w:eastAsia="Arial" w:hAnsi="Arial" w:cs="Arial"/>
          <w:color w:val="0033CC"/>
        </w:rPr>
        <w:t>1</w:t>
      </w:r>
      <w:r w:rsidR="00CC791E" w:rsidRPr="004F10DD">
        <w:rPr>
          <w:rFonts w:ascii="Arial" w:eastAsia="Arial" w:hAnsi="Arial" w:cs="Arial"/>
          <w:color w:val="0033CC"/>
        </w:rPr>
        <w:t xml:space="preserve"> of this Reviewer’s comments</w:t>
      </w:r>
      <w:r w:rsidR="00FC031D" w:rsidRPr="004F10DD">
        <w:rPr>
          <w:rFonts w:ascii="Arial" w:eastAsia="Arial" w:hAnsi="Arial" w:cs="Arial"/>
          <w:color w:val="0033CC"/>
        </w:rPr>
        <w:t xml:space="preserve">, here we demonstrate objectively and based on direct evidence, </w:t>
      </w:r>
      <w:r w:rsidR="007B749E" w:rsidRPr="004F10DD">
        <w:rPr>
          <w:rFonts w:ascii="Arial" w:eastAsia="Arial" w:hAnsi="Arial" w:cs="Arial"/>
          <w:color w:val="0033CC"/>
        </w:rPr>
        <w:t xml:space="preserve">the importance of matched WBC sequencing as </w:t>
      </w:r>
      <w:r w:rsidR="00FC031D" w:rsidRPr="004F10DD">
        <w:rPr>
          <w:rFonts w:ascii="Arial" w:eastAsia="Arial" w:hAnsi="Arial" w:cs="Arial"/>
          <w:color w:val="0033CC"/>
        </w:rPr>
        <w:t>&gt;</w:t>
      </w:r>
      <w:r w:rsidR="007B749E" w:rsidRPr="004F10DD">
        <w:rPr>
          <w:rFonts w:ascii="Arial" w:eastAsia="Arial" w:hAnsi="Arial" w:cs="Arial"/>
          <w:color w:val="0033CC"/>
        </w:rPr>
        <w:t xml:space="preserve">50% of the mutations identified in cfDNA of cancer patients actually originate from CH. This </w:t>
      </w:r>
      <w:r w:rsidR="00FC031D" w:rsidRPr="004F10DD">
        <w:rPr>
          <w:rFonts w:ascii="Arial" w:eastAsia="Arial" w:hAnsi="Arial" w:cs="Arial"/>
          <w:color w:val="0033CC"/>
        </w:rPr>
        <w:t xml:space="preserve">novel and </w:t>
      </w:r>
      <w:r w:rsidR="009206A4" w:rsidRPr="004F10DD">
        <w:rPr>
          <w:rFonts w:ascii="Arial" w:eastAsia="Arial" w:hAnsi="Arial" w:cs="Arial"/>
          <w:color w:val="0033CC"/>
        </w:rPr>
        <w:t xml:space="preserve">important </w:t>
      </w:r>
      <w:r w:rsidR="00FC031D" w:rsidRPr="004F10DD">
        <w:rPr>
          <w:rFonts w:ascii="Arial" w:eastAsia="Arial" w:hAnsi="Arial" w:cs="Arial"/>
          <w:color w:val="0033CC"/>
        </w:rPr>
        <w:t xml:space="preserve">observation is not of mere academic interest, as this </w:t>
      </w:r>
      <w:r w:rsidR="009206A4" w:rsidRPr="004F10DD">
        <w:rPr>
          <w:rFonts w:ascii="Arial" w:eastAsia="Arial" w:hAnsi="Arial" w:cs="Arial"/>
          <w:color w:val="0033CC"/>
        </w:rPr>
        <w:t xml:space="preserve">finding </w:t>
      </w:r>
      <w:r w:rsidR="00FC031D" w:rsidRPr="004F10DD">
        <w:rPr>
          <w:rFonts w:ascii="Arial" w:eastAsia="Arial" w:hAnsi="Arial" w:cs="Arial"/>
          <w:color w:val="0033CC"/>
        </w:rPr>
        <w:t xml:space="preserve">illustrates one of </w:t>
      </w:r>
      <w:r w:rsidR="009206A4" w:rsidRPr="004F10DD">
        <w:rPr>
          <w:rFonts w:ascii="Arial" w:eastAsia="Arial" w:hAnsi="Arial" w:cs="Arial"/>
          <w:color w:val="0033CC"/>
        </w:rPr>
        <w:t xml:space="preserve">the </w:t>
      </w:r>
      <w:r w:rsidR="00C80ED4" w:rsidRPr="004F10DD">
        <w:rPr>
          <w:rFonts w:ascii="Arial" w:eastAsia="Arial" w:hAnsi="Arial" w:cs="Arial"/>
          <w:color w:val="0033CC"/>
        </w:rPr>
        <w:t xml:space="preserve">technical </w:t>
      </w:r>
      <w:r w:rsidR="00FC031D" w:rsidRPr="004F10DD">
        <w:rPr>
          <w:rFonts w:ascii="Arial" w:eastAsia="Arial" w:hAnsi="Arial" w:cs="Arial"/>
          <w:color w:val="0033CC"/>
        </w:rPr>
        <w:t xml:space="preserve">pitfalls </w:t>
      </w:r>
      <w:r w:rsidR="009206A4" w:rsidRPr="004F10DD">
        <w:rPr>
          <w:rFonts w:ascii="Arial" w:eastAsia="Arial" w:hAnsi="Arial" w:cs="Arial"/>
          <w:color w:val="0033CC"/>
        </w:rPr>
        <w:t xml:space="preserve">of the majority of </w:t>
      </w:r>
      <w:r w:rsidR="00C80ED4" w:rsidRPr="004F10DD">
        <w:rPr>
          <w:rFonts w:ascii="Arial" w:eastAsia="Arial" w:hAnsi="Arial" w:cs="Arial"/>
          <w:color w:val="0033CC"/>
        </w:rPr>
        <w:t>currently available, either commercial or academic</w:t>
      </w:r>
      <w:r w:rsidR="00820999" w:rsidRPr="004F10DD">
        <w:rPr>
          <w:rFonts w:ascii="Arial" w:eastAsia="Arial" w:hAnsi="Arial" w:cs="Arial"/>
          <w:color w:val="0033CC"/>
        </w:rPr>
        <w:t xml:space="preserve">, </w:t>
      </w:r>
      <w:r w:rsidR="009206A4" w:rsidRPr="004F10DD">
        <w:rPr>
          <w:rFonts w:ascii="Arial" w:eastAsia="Arial" w:hAnsi="Arial" w:cs="Arial"/>
          <w:color w:val="0033CC"/>
        </w:rPr>
        <w:t xml:space="preserve">cfDNA assays such as </w:t>
      </w:r>
      <w:r w:rsidR="00C80ED4" w:rsidRPr="004F10DD">
        <w:rPr>
          <w:rFonts w:ascii="Arial" w:eastAsia="Arial" w:hAnsi="Arial" w:cs="Arial"/>
          <w:color w:val="0033CC"/>
        </w:rPr>
        <w:t>Guardant</w:t>
      </w:r>
      <w:r w:rsidR="00141484" w:rsidRPr="004F10DD">
        <w:rPr>
          <w:rFonts w:ascii="Arial" w:eastAsia="Arial" w:hAnsi="Arial" w:cs="Arial"/>
          <w:color w:val="0033CC"/>
        </w:rPr>
        <w:t xml:space="preserve"> G</w:t>
      </w:r>
      <w:r w:rsidR="00C80ED4" w:rsidRPr="004F10DD">
        <w:rPr>
          <w:rFonts w:ascii="Arial" w:eastAsia="Arial" w:hAnsi="Arial" w:cs="Arial"/>
          <w:color w:val="0033CC"/>
        </w:rPr>
        <w:t xml:space="preserve">360 or </w:t>
      </w:r>
      <w:proofErr w:type="spellStart"/>
      <w:r w:rsidR="00C80ED4" w:rsidRPr="004F10DD">
        <w:rPr>
          <w:rFonts w:ascii="Arial" w:eastAsia="Arial" w:hAnsi="Arial" w:cs="Arial"/>
          <w:color w:val="0033CC"/>
        </w:rPr>
        <w:t>FoundationOne</w:t>
      </w:r>
      <w:proofErr w:type="spellEnd"/>
      <w:r w:rsidR="00C80ED4" w:rsidRPr="004F10DD">
        <w:rPr>
          <w:rFonts w:ascii="Arial" w:eastAsia="Arial" w:hAnsi="Arial" w:cs="Arial"/>
          <w:color w:val="0033CC"/>
        </w:rPr>
        <w:t xml:space="preserve"> Liquid</w:t>
      </w:r>
      <w:r w:rsidR="00FC031D" w:rsidRPr="004F10DD">
        <w:rPr>
          <w:rFonts w:ascii="Arial" w:eastAsia="Arial" w:hAnsi="Arial" w:cs="Arial"/>
          <w:color w:val="0033CC"/>
        </w:rPr>
        <w:t>,</w:t>
      </w:r>
      <w:r w:rsidR="00C80ED4" w:rsidRPr="004F10DD">
        <w:rPr>
          <w:rFonts w:ascii="Arial" w:eastAsia="Arial" w:hAnsi="Arial" w:cs="Arial"/>
          <w:color w:val="0033CC"/>
        </w:rPr>
        <w:t xml:space="preserve"> </w:t>
      </w:r>
      <w:r w:rsidR="00CC791E" w:rsidRPr="004F10DD">
        <w:rPr>
          <w:rFonts w:ascii="Arial" w:eastAsia="Arial" w:hAnsi="Arial" w:cs="Arial"/>
          <w:color w:val="0033CC"/>
        </w:rPr>
        <w:t xml:space="preserve">which </w:t>
      </w:r>
      <w:r w:rsidR="009206A4" w:rsidRPr="004F10DD">
        <w:rPr>
          <w:rFonts w:ascii="Arial" w:eastAsia="Arial" w:hAnsi="Arial" w:cs="Arial"/>
          <w:color w:val="0033CC"/>
        </w:rPr>
        <w:t>do not utilize matched WBC sequencing</w:t>
      </w:r>
      <w:r w:rsidR="00FC031D" w:rsidRPr="004F10DD">
        <w:rPr>
          <w:rFonts w:ascii="Arial" w:eastAsia="Arial" w:hAnsi="Arial" w:cs="Arial"/>
          <w:color w:val="0033CC"/>
        </w:rPr>
        <w:t xml:space="preserve"> and despite the formidable computational and bioinformatics approaches employed to filter out the </w:t>
      </w:r>
      <w:r w:rsidR="00233594" w:rsidRPr="004F10DD">
        <w:rPr>
          <w:rFonts w:ascii="Arial" w:eastAsia="Arial" w:hAnsi="Arial" w:cs="Arial"/>
          <w:color w:val="0033CC"/>
        </w:rPr>
        <w:t>`</w:t>
      </w:r>
      <w:r w:rsidR="00FC031D" w:rsidRPr="004F10DD">
        <w:rPr>
          <w:rFonts w:ascii="Arial" w:eastAsia="Arial" w:hAnsi="Arial" w:cs="Arial"/>
          <w:color w:val="0033CC"/>
        </w:rPr>
        <w:t>noise</w:t>
      </w:r>
      <w:r w:rsidR="00233594" w:rsidRPr="004F10DD">
        <w:rPr>
          <w:rFonts w:ascii="Arial" w:eastAsia="Arial" w:hAnsi="Arial" w:cs="Arial"/>
          <w:color w:val="0033CC"/>
        </w:rPr>
        <w:t>`</w:t>
      </w:r>
      <w:r w:rsidR="00FC031D" w:rsidRPr="004F10DD">
        <w:rPr>
          <w:rFonts w:ascii="Arial" w:eastAsia="Arial" w:hAnsi="Arial" w:cs="Arial"/>
          <w:color w:val="0033CC"/>
        </w:rPr>
        <w:t xml:space="preserve">, somatic mutations related to CH or other forms of somatic mosaicism may </w:t>
      </w:r>
      <w:r w:rsidR="00AE27CD" w:rsidRPr="004F10DD">
        <w:rPr>
          <w:rFonts w:ascii="Arial" w:eastAsia="Arial" w:hAnsi="Arial" w:cs="Arial"/>
          <w:color w:val="0033CC"/>
        </w:rPr>
        <w:t xml:space="preserve">still </w:t>
      </w:r>
      <w:r w:rsidR="00FC031D" w:rsidRPr="004F10DD">
        <w:rPr>
          <w:rFonts w:ascii="Arial" w:eastAsia="Arial" w:hAnsi="Arial" w:cs="Arial"/>
          <w:color w:val="0033CC"/>
        </w:rPr>
        <w:t>be included in the reports</w:t>
      </w:r>
      <w:r w:rsidR="009206A4" w:rsidRPr="004F10DD">
        <w:rPr>
          <w:rFonts w:ascii="Arial" w:eastAsia="Arial" w:hAnsi="Arial" w:cs="Arial"/>
          <w:color w:val="0033CC"/>
        </w:rPr>
        <w:t>.</w:t>
      </w:r>
    </w:p>
    <w:p w14:paraId="6D068610" w14:textId="77777777" w:rsidR="00141484" w:rsidRPr="004F10DD" w:rsidRDefault="00141484" w:rsidP="00A7225E">
      <w:pPr>
        <w:spacing w:after="0" w:line="240" w:lineRule="auto"/>
        <w:jc w:val="both"/>
        <w:rPr>
          <w:rFonts w:ascii="Arial" w:eastAsia="Arial" w:hAnsi="Arial" w:cs="Arial"/>
          <w:color w:val="0033CC"/>
        </w:rPr>
      </w:pPr>
    </w:p>
    <w:p w14:paraId="338FA887" w14:textId="2426A1E4" w:rsidR="0035073C" w:rsidRPr="004F10DD" w:rsidRDefault="009206A4" w:rsidP="00A7225E">
      <w:pPr>
        <w:spacing w:after="0" w:line="240" w:lineRule="auto"/>
        <w:jc w:val="both"/>
        <w:rPr>
          <w:rFonts w:ascii="Arial" w:eastAsia="Arial" w:hAnsi="Arial" w:cs="Arial"/>
          <w:color w:val="0033CC"/>
        </w:rPr>
      </w:pPr>
      <w:r w:rsidRPr="004F10DD">
        <w:rPr>
          <w:rFonts w:ascii="Arial" w:eastAsia="Arial" w:hAnsi="Arial" w:cs="Arial"/>
          <w:color w:val="0033CC"/>
        </w:rPr>
        <w:t>To highlight this issue</w:t>
      </w:r>
      <w:r w:rsidR="00C80ED4" w:rsidRPr="004F10DD">
        <w:rPr>
          <w:rFonts w:ascii="Arial" w:eastAsia="Arial" w:hAnsi="Arial" w:cs="Arial"/>
          <w:color w:val="0033CC"/>
        </w:rPr>
        <w:t>,</w:t>
      </w:r>
      <w:r w:rsidRPr="004F10DD">
        <w:rPr>
          <w:rFonts w:ascii="Arial" w:eastAsia="Arial" w:hAnsi="Arial" w:cs="Arial"/>
          <w:color w:val="0033CC"/>
        </w:rPr>
        <w:t xml:space="preserve"> we restricted our analysis to the </w:t>
      </w:r>
      <w:r w:rsidR="00C80ED4" w:rsidRPr="004F10DD">
        <w:rPr>
          <w:rFonts w:ascii="Arial" w:eastAsia="Arial" w:hAnsi="Arial" w:cs="Arial"/>
          <w:color w:val="0033CC"/>
        </w:rPr>
        <w:t>73</w:t>
      </w:r>
      <w:r w:rsidRPr="004F10DD">
        <w:rPr>
          <w:rFonts w:ascii="Arial" w:eastAsia="Arial" w:hAnsi="Arial" w:cs="Arial"/>
          <w:color w:val="0033CC"/>
        </w:rPr>
        <w:t xml:space="preserve"> genes included in the Guardant G360 assa</w:t>
      </w:r>
      <w:r w:rsidR="00141484" w:rsidRPr="004F10DD">
        <w:rPr>
          <w:rFonts w:ascii="Arial" w:eastAsia="Arial" w:hAnsi="Arial" w:cs="Arial"/>
          <w:color w:val="0033CC"/>
        </w:rPr>
        <w:t>y</w:t>
      </w:r>
      <w:r w:rsidR="00BF14D2" w:rsidRPr="004F10DD">
        <w:rPr>
          <w:rFonts w:ascii="Arial" w:eastAsia="Arial" w:hAnsi="Arial" w:cs="Arial"/>
          <w:color w:val="0033CC"/>
        </w:rPr>
        <w:t xml:space="preserve"> </w:t>
      </w:r>
      <w:r w:rsidR="00BF14D2" w:rsidRPr="00F67B34">
        <w:rPr>
          <w:rFonts w:ascii="Arial" w:eastAsia="Arial" w:hAnsi="Arial" w:cs="Arial"/>
          <w:color w:val="0033CC"/>
        </w:rPr>
        <w:t>(</w:t>
      </w:r>
      <w:r w:rsidR="00816557" w:rsidRPr="004F10DD">
        <w:rPr>
          <w:rFonts w:ascii="Arial" w:eastAsia="Arial" w:hAnsi="Arial" w:cs="Arial"/>
          <w:b/>
          <w:color w:val="0033CC"/>
        </w:rPr>
        <w:t xml:space="preserve">Response to Reviewers </w:t>
      </w:r>
      <w:r w:rsidR="00BF14D2" w:rsidRPr="00EE3667">
        <w:rPr>
          <w:rFonts w:ascii="Arial" w:eastAsia="Arial" w:hAnsi="Arial" w:cs="Arial"/>
          <w:b/>
          <w:color w:val="0033CC"/>
        </w:rPr>
        <w:t>Figure 1</w:t>
      </w:r>
      <w:r w:rsidR="00BF14D2" w:rsidRPr="00F67B34">
        <w:rPr>
          <w:rFonts w:ascii="Arial" w:eastAsia="Arial" w:hAnsi="Arial" w:cs="Arial"/>
          <w:color w:val="0033CC"/>
        </w:rPr>
        <w:t>)</w:t>
      </w:r>
      <w:r w:rsidRPr="004F10DD">
        <w:rPr>
          <w:rFonts w:ascii="Arial" w:eastAsia="Arial" w:hAnsi="Arial" w:cs="Arial"/>
          <w:color w:val="0033CC"/>
        </w:rPr>
        <w:t xml:space="preserve">. </w:t>
      </w:r>
      <w:r w:rsidR="00141484" w:rsidRPr="004F10DD">
        <w:rPr>
          <w:rFonts w:ascii="Arial" w:eastAsia="Arial" w:hAnsi="Arial" w:cs="Arial"/>
          <w:color w:val="0033CC"/>
        </w:rPr>
        <w:t>In 113 of the 114 non-hypermutated patients, at least 1 mutation detected in cfDNA is CH-derived whilst in total, 169</w:t>
      </w:r>
      <w:r w:rsidR="00C80ED4" w:rsidRPr="004F10DD">
        <w:rPr>
          <w:rFonts w:ascii="Arial" w:eastAsia="Arial" w:hAnsi="Arial" w:cs="Arial"/>
          <w:color w:val="0033CC"/>
        </w:rPr>
        <w:t xml:space="preserve"> of </w:t>
      </w:r>
      <w:r w:rsidR="00141484" w:rsidRPr="004F10DD">
        <w:rPr>
          <w:rFonts w:ascii="Arial" w:eastAsia="Arial" w:hAnsi="Arial" w:cs="Arial"/>
          <w:color w:val="0033CC"/>
        </w:rPr>
        <w:t>471</w:t>
      </w:r>
      <w:r w:rsidR="00C80ED4" w:rsidRPr="004F10DD">
        <w:rPr>
          <w:rFonts w:ascii="Arial" w:eastAsia="Arial" w:hAnsi="Arial" w:cs="Arial"/>
          <w:color w:val="0033CC"/>
        </w:rPr>
        <w:t xml:space="preserve"> (</w:t>
      </w:r>
      <w:r w:rsidR="00141484" w:rsidRPr="004F10DD">
        <w:rPr>
          <w:rFonts w:ascii="Arial" w:eastAsia="Arial" w:hAnsi="Arial" w:cs="Arial"/>
          <w:color w:val="0033CC"/>
        </w:rPr>
        <w:t>35</w:t>
      </w:r>
      <w:r w:rsidR="00C80ED4" w:rsidRPr="004F10DD">
        <w:rPr>
          <w:rFonts w:ascii="Arial" w:eastAsia="Arial" w:hAnsi="Arial" w:cs="Arial"/>
          <w:color w:val="0033CC"/>
        </w:rPr>
        <w:t>.</w:t>
      </w:r>
      <w:r w:rsidR="00141484" w:rsidRPr="004F10DD">
        <w:rPr>
          <w:rFonts w:ascii="Arial" w:eastAsia="Arial" w:hAnsi="Arial" w:cs="Arial"/>
          <w:color w:val="0033CC"/>
        </w:rPr>
        <w:t>9</w:t>
      </w:r>
      <w:r w:rsidR="00C80ED4" w:rsidRPr="004F10DD">
        <w:rPr>
          <w:rFonts w:ascii="Arial" w:eastAsia="Arial" w:hAnsi="Arial" w:cs="Arial"/>
          <w:color w:val="0033CC"/>
        </w:rPr>
        <w:t xml:space="preserve">%) somatic </w:t>
      </w:r>
      <w:r w:rsidRPr="004F10DD">
        <w:rPr>
          <w:rFonts w:ascii="Arial" w:eastAsia="Arial" w:hAnsi="Arial" w:cs="Arial"/>
          <w:color w:val="0033CC"/>
        </w:rPr>
        <w:t xml:space="preserve">mutations </w:t>
      </w:r>
      <w:r w:rsidR="00C80ED4" w:rsidRPr="004F10DD">
        <w:rPr>
          <w:rFonts w:ascii="Arial" w:eastAsia="Arial" w:hAnsi="Arial" w:cs="Arial"/>
          <w:color w:val="0033CC"/>
        </w:rPr>
        <w:t>detected</w:t>
      </w:r>
      <w:r w:rsidRPr="004F10DD">
        <w:rPr>
          <w:rFonts w:ascii="Arial" w:eastAsia="Arial" w:hAnsi="Arial" w:cs="Arial"/>
          <w:color w:val="0033CC"/>
        </w:rPr>
        <w:t xml:space="preserve"> in </w:t>
      </w:r>
      <w:r w:rsidR="00141484" w:rsidRPr="004F10DD">
        <w:rPr>
          <w:rFonts w:ascii="Arial" w:eastAsia="Arial" w:hAnsi="Arial" w:cs="Arial"/>
          <w:color w:val="0033CC"/>
        </w:rPr>
        <w:t xml:space="preserve">the </w:t>
      </w:r>
      <w:r w:rsidRPr="004F10DD">
        <w:rPr>
          <w:rFonts w:ascii="Arial" w:eastAsia="Arial" w:hAnsi="Arial" w:cs="Arial"/>
          <w:color w:val="0033CC"/>
        </w:rPr>
        <w:t xml:space="preserve">cfDNA </w:t>
      </w:r>
      <w:r w:rsidR="00141484" w:rsidRPr="004F10DD">
        <w:rPr>
          <w:rFonts w:ascii="Arial" w:eastAsia="Arial" w:hAnsi="Arial" w:cs="Arial"/>
          <w:color w:val="0033CC"/>
        </w:rPr>
        <w:t xml:space="preserve">of non-hypermutated patients </w:t>
      </w:r>
      <w:r w:rsidRPr="004F10DD">
        <w:rPr>
          <w:rFonts w:ascii="Arial" w:eastAsia="Arial" w:hAnsi="Arial" w:cs="Arial"/>
          <w:color w:val="0033CC"/>
        </w:rPr>
        <w:t xml:space="preserve">were also found in WBC and were not </w:t>
      </w:r>
      <w:r w:rsidR="00C80ED4" w:rsidRPr="004F10DD">
        <w:rPr>
          <w:rFonts w:ascii="Arial" w:eastAsia="Arial" w:hAnsi="Arial" w:cs="Arial"/>
          <w:color w:val="0033CC"/>
        </w:rPr>
        <w:t>detected</w:t>
      </w:r>
      <w:r w:rsidRPr="004F10DD">
        <w:rPr>
          <w:rFonts w:ascii="Arial" w:eastAsia="Arial" w:hAnsi="Arial" w:cs="Arial"/>
          <w:color w:val="0033CC"/>
        </w:rPr>
        <w:t xml:space="preserve"> in the matched tumor</w:t>
      </w:r>
      <w:r w:rsidR="00CC791E" w:rsidRPr="004F10DD">
        <w:rPr>
          <w:rFonts w:ascii="Arial" w:eastAsia="Arial" w:hAnsi="Arial" w:cs="Arial"/>
          <w:color w:val="0033CC"/>
        </w:rPr>
        <w:t xml:space="preserve"> biopsy</w:t>
      </w:r>
      <w:r w:rsidR="0035073C" w:rsidRPr="004F10DD">
        <w:rPr>
          <w:rFonts w:ascii="Arial" w:eastAsia="Arial" w:hAnsi="Arial" w:cs="Arial"/>
          <w:color w:val="0033CC"/>
        </w:rPr>
        <w:t>, indicating that these mutations could have been</w:t>
      </w:r>
      <w:r w:rsidRPr="004F10DD">
        <w:rPr>
          <w:rFonts w:ascii="Arial" w:eastAsia="Arial" w:hAnsi="Arial" w:cs="Arial"/>
          <w:color w:val="0033CC"/>
        </w:rPr>
        <w:t xml:space="preserve"> </w:t>
      </w:r>
      <w:r w:rsidR="00C80ED4" w:rsidRPr="004F10DD">
        <w:rPr>
          <w:rFonts w:ascii="Arial" w:eastAsia="Arial" w:hAnsi="Arial" w:cs="Arial"/>
          <w:color w:val="0033CC"/>
        </w:rPr>
        <w:t>erroneously reported</w:t>
      </w:r>
      <w:r w:rsidR="0035073C" w:rsidRPr="004F10DD">
        <w:rPr>
          <w:rFonts w:ascii="Arial" w:eastAsia="Arial" w:hAnsi="Arial" w:cs="Arial"/>
          <w:color w:val="0033CC"/>
        </w:rPr>
        <w:t xml:space="preserve"> as tumor derived.</w:t>
      </w:r>
    </w:p>
    <w:p w14:paraId="4259D7A3" w14:textId="77777777" w:rsidR="0035073C" w:rsidRPr="004F10DD" w:rsidRDefault="0035073C" w:rsidP="00A7225E">
      <w:pPr>
        <w:spacing w:after="0" w:line="240" w:lineRule="auto"/>
        <w:jc w:val="both"/>
        <w:rPr>
          <w:rFonts w:ascii="Arial" w:eastAsia="Arial" w:hAnsi="Arial" w:cs="Arial"/>
          <w:color w:val="0033CC"/>
        </w:rPr>
      </w:pPr>
    </w:p>
    <w:p w14:paraId="2710942F" w14:textId="293293E3" w:rsidR="00EE3667" w:rsidRDefault="0035073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also annotated </w:t>
      </w:r>
      <w:r w:rsidR="000E22ED" w:rsidRPr="004F10DD">
        <w:rPr>
          <w:rFonts w:ascii="Arial" w:eastAsia="Arial" w:hAnsi="Arial" w:cs="Arial"/>
          <w:color w:val="0033CC"/>
        </w:rPr>
        <w:t xml:space="preserve">the </w:t>
      </w:r>
      <w:r w:rsidR="00C80ED4" w:rsidRPr="004F10DD">
        <w:rPr>
          <w:rFonts w:ascii="Arial" w:eastAsia="Arial" w:hAnsi="Arial" w:cs="Arial"/>
          <w:color w:val="0033CC"/>
        </w:rPr>
        <w:t>WBC-</w:t>
      </w:r>
      <w:r w:rsidRPr="004F10DD">
        <w:rPr>
          <w:rFonts w:ascii="Arial" w:eastAsia="Arial" w:hAnsi="Arial" w:cs="Arial"/>
          <w:color w:val="0033CC"/>
        </w:rPr>
        <w:t xml:space="preserve">matched </w:t>
      </w:r>
      <w:r w:rsidR="00C80ED4" w:rsidRPr="004F10DD">
        <w:rPr>
          <w:rFonts w:ascii="Arial" w:eastAsia="Arial" w:hAnsi="Arial" w:cs="Arial"/>
          <w:color w:val="0033CC"/>
        </w:rPr>
        <w:t>cfDNA</w:t>
      </w:r>
      <w:r w:rsidRPr="004F10DD">
        <w:rPr>
          <w:rFonts w:ascii="Arial" w:eastAsia="Arial" w:hAnsi="Arial" w:cs="Arial"/>
          <w:color w:val="0033CC"/>
        </w:rPr>
        <w:t xml:space="preserve"> </w:t>
      </w:r>
      <w:r w:rsidR="00C80ED4" w:rsidRPr="004F10DD">
        <w:rPr>
          <w:rFonts w:ascii="Arial" w:eastAsia="Arial" w:hAnsi="Arial" w:cs="Arial"/>
          <w:color w:val="0033CC"/>
        </w:rPr>
        <w:t>somatic mutations</w:t>
      </w:r>
      <w:r w:rsidRPr="004F10DD">
        <w:rPr>
          <w:rFonts w:ascii="Arial" w:eastAsia="Arial" w:hAnsi="Arial" w:cs="Arial"/>
          <w:color w:val="0033CC"/>
        </w:rPr>
        <w:t xml:space="preserve"> </w:t>
      </w:r>
      <w:r w:rsidR="00C80ED4" w:rsidRPr="004F10DD">
        <w:rPr>
          <w:rFonts w:ascii="Arial" w:eastAsia="Arial" w:hAnsi="Arial" w:cs="Arial"/>
          <w:color w:val="0033CC"/>
        </w:rPr>
        <w:t>using</w:t>
      </w:r>
      <w:r w:rsidRPr="004F10DD">
        <w:rPr>
          <w:rFonts w:ascii="Arial" w:eastAsia="Arial" w:hAnsi="Arial" w:cs="Arial"/>
          <w:color w:val="0033CC"/>
        </w:rPr>
        <w:t xml:space="preserve"> the MSK </w:t>
      </w:r>
      <w:proofErr w:type="spellStart"/>
      <w:r w:rsidRPr="004F10DD">
        <w:rPr>
          <w:rFonts w:ascii="Arial" w:eastAsia="Arial" w:hAnsi="Arial" w:cs="Arial"/>
          <w:color w:val="0033CC"/>
        </w:rPr>
        <w:t>OncoK</w:t>
      </w:r>
      <w:r w:rsidR="00EA5B4D" w:rsidRPr="004F10DD">
        <w:rPr>
          <w:rFonts w:ascii="Arial" w:eastAsia="Arial" w:hAnsi="Arial" w:cs="Arial"/>
          <w:color w:val="0033CC"/>
        </w:rPr>
        <w:t>B</w:t>
      </w:r>
      <w:proofErr w:type="spellEnd"/>
      <w:r w:rsidRPr="004F10DD">
        <w:rPr>
          <w:rFonts w:ascii="Arial" w:eastAsia="Arial" w:hAnsi="Arial" w:cs="Arial"/>
          <w:color w:val="0033CC"/>
        </w:rPr>
        <w:t xml:space="preserve"> knowledgebase (</w:t>
      </w:r>
      <w:r w:rsidR="00BF14D2" w:rsidRPr="004F10DD">
        <w:rPr>
          <w:rFonts w:ascii="Arial" w:eastAsia="Arial" w:hAnsi="Arial" w:cs="Arial"/>
          <w:color w:val="0033CC"/>
        </w:rPr>
        <w:t xml:space="preserve">PMID: </w:t>
      </w:r>
      <w:r w:rsidR="00C80ED4" w:rsidRPr="004F10DD">
        <w:rPr>
          <w:rFonts w:ascii="Arial" w:eastAsia="Arial" w:hAnsi="Arial" w:cs="Arial"/>
          <w:color w:val="0033CC"/>
        </w:rPr>
        <w:t>28890946</w:t>
      </w:r>
      <w:r w:rsidRPr="004F10DD">
        <w:rPr>
          <w:rFonts w:ascii="Arial" w:eastAsia="Arial" w:hAnsi="Arial" w:cs="Arial"/>
          <w:color w:val="0033CC"/>
        </w:rPr>
        <w:t>) to identify the pathogenic</w:t>
      </w:r>
      <w:r w:rsidR="00EA5B4D" w:rsidRPr="004F10DD">
        <w:rPr>
          <w:rFonts w:ascii="Arial" w:eastAsia="Arial" w:hAnsi="Arial" w:cs="Arial"/>
          <w:color w:val="0033CC"/>
        </w:rPr>
        <w:t xml:space="preserve"> or </w:t>
      </w:r>
      <w:r w:rsidRPr="004F10DD">
        <w:rPr>
          <w:rFonts w:ascii="Arial" w:eastAsia="Arial" w:hAnsi="Arial" w:cs="Arial"/>
          <w:color w:val="0033CC"/>
        </w:rPr>
        <w:t>likely pathogenic</w:t>
      </w:r>
      <w:r w:rsidR="00EA5B4D" w:rsidRPr="004F10DD">
        <w:rPr>
          <w:rFonts w:ascii="Arial" w:eastAsia="Arial" w:hAnsi="Arial" w:cs="Arial"/>
          <w:color w:val="0033CC"/>
        </w:rPr>
        <w:t xml:space="preserve"> </w:t>
      </w:r>
      <w:r w:rsidRPr="004F10DD">
        <w:rPr>
          <w:rFonts w:ascii="Arial" w:eastAsia="Arial" w:hAnsi="Arial" w:cs="Arial"/>
          <w:color w:val="0033CC"/>
        </w:rPr>
        <w:t>somatic mutations and provide the level of evidence for actionability of the WBC</w:t>
      </w:r>
      <w:r w:rsidR="00B322BF" w:rsidRPr="004F10DD">
        <w:rPr>
          <w:rFonts w:ascii="Arial" w:eastAsia="Arial" w:hAnsi="Arial" w:cs="Arial"/>
          <w:color w:val="0033CC"/>
        </w:rPr>
        <w:t>-matched</w:t>
      </w:r>
      <w:r w:rsidRPr="004F10DD">
        <w:rPr>
          <w:rFonts w:ascii="Arial" w:eastAsia="Arial" w:hAnsi="Arial" w:cs="Arial"/>
          <w:color w:val="0033CC"/>
        </w:rPr>
        <w:t xml:space="preserve"> alterations. As depicted below</w:t>
      </w:r>
      <w:r w:rsidR="00CC791E" w:rsidRPr="004F10DD">
        <w:rPr>
          <w:rFonts w:ascii="Arial" w:eastAsia="Arial" w:hAnsi="Arial" w:cs="Arial"/>
          <w:color w:val="0033CC"/>
        </w:rPr>
        <w:t xml:space="preserve"> (see </w:t>
      </w:r>
      <w:r w:rsidR="00CC791E" w:rsidRPr="00EE3667">
        <w:rPr>
          <w:rFonts w:ascii="Arial" w:eastAsia="Arial" w:hAnsi="Arial" w:cs="Arial"/>
          <w:b/>
          <w:color w:val="0033CC"/>
        </w:rPr>
        <w:t>Response to Reviewers Table 1</w:t>
      </w:r>
      <w:r w:rsidR="00CC791E" w:rsidRPr="00EE3667">
        <w:rPr>
          <w:rFonts w:ascii="Arial" w:eastAsia="Arial" w:hAnsi="Arial" w:cs="Arial"/>
          <w:color w:val="0033CC"/>
        </w:rPr>
        <w:t xml:space="preserve"> and</w:t>
      </w:r>
      <w:r w:rsidR="00205B5D" w:rsidRPr="00EE3667">
        <w:rPr>
          <w:rFonts w:ascii="Arial" w:eastAsia="Arial" w:hAnsi="Arial" w:cs="Arial"/>
          <w:color w:val="0033CC"/>
        </w:rPr>
        <w:t xml:space="preserve"> </w:t>
      </w:r>
      <w:r w:rsidR="00CC791E" w:rsidRPr="00EE3667">
        <w:rPr>
          <w:rFonts w:ascii="Arial" w:eastAsia="Arial" w:hAnsi="Arial" w:cs="Arial"/>
          <w:b/>
          <w:color w:val="0033CC"/>
        </w:rPr>
        <w:t>2</w:t>
      </w:r>
      <w:r w:rsidR="00CC791E" w:rsidRPr="00EE3667">
        <w:rPr>
          <w:rFonts w:ascii="Arial" w:eastAsia="Arial" w:hAnsi="Arial" w:cs="Arial"/>
          <w:color w:val="0033CC"/>
        </w:rPr>
        <w:t>)</w:t>
      </w:r>
      <w:r w:rsidRPr="004F10DD">
        <w:rPr>
          <w:rFonts w:ascii="Arial" w:eastAsia="Arial" w:hAnsi="Arial" w:cs="Arial"/>
          <w:color w:val="0033CC"/>
        </w:rPr>
        <w:t>, in both cancer patients and healthy controls</w:t>
      </w:r>
      <w:r w:rsidR="00C80ED4" w:rsidRPr="004F10DD">
        <w:rPr>
          <w:rFonts w:ascii="Arial" w:eastAsia="Arial" w:hAnsi="Arial" w:cs="Arial"/>
          <w:color w:val="0033CC"/>
        </w:rPr>
        <w:t>,</w:t>
      </w:r>
      <w:r w:rsidRPr="004F10DD">
        <w:rPr>
          <w:rFonts w:ascii="Arial" w:eastAsia="Arial" w:hAnsi="Arial" w:cs="Arial"/>
          <w:color w:val="0033CC"/>
        </w:rPr>
        <w:t xml:space="preserve"> we identified </w:t>
      </w:r>
      <w:r w:rsidR="00EA5B4D" w:rsidRPr="004F10DD">
        <w:rPr>
          <w:rFonts w:ascii="Arial" w:eastAsia="Arial" w:hAnsi="Arial" w:cs="Arial"/>
          <w:color w:val="0033CC"/>
        </w:rPr>
        <w:t xml:space="preserve">likely pathogenic </w:t>
      </w:r>
      <w:r w:rsidRPr="004F10DD">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4F10DD">
        <w:rPr>
          <w:rFonts w:ascii="Arial" w:eastAsia="Arial" w:hAnsi="Arial" w:cs="Arial"/>
          <w:color w:val="0033CC"/>
        </w:rPr>
        <w:t>had</w:t>
      </w:r>
      <w:r w:rsidRPr="004F10DD">
        <w:rPr>
          <w:rFonts w:ascii="Arial" w:eastAsia="Arial" w:hAnsi="Arial" w:cs="Arial"/>
          <w:color w:val="0033CC"/>
        </w:rPr>
        <w:t xml:space="preserve"> not been performed.</w:t>
      </w:r>
    </w:p>
    <w:p w14:paraId="14603353" w14:textId="77777777" w:rsidR="00EE3667" w:rsidRDefault="00EE3667">
      <w:pPr>
        <w:rPr>
          <w:rFonts w:ascii="Arial" w:eastAsia="Arial" w:hAnsi="Arial" w:cs="Arial"/>
          <w:color w:val="0033CC"/>
        </w:rPr>
      </w:pPr>
      <w:r>
        <w:rPr>
          <w:rFonts w:ascii="Arial" w:eastAsia="Arial" w:hAnsi="Arial" w:cs="Arial"/>
          <w:color w:val="0033CC"/>
        </w:rPr>
        <w:br w:type="page"/>
      </w:r>
    </w:p>
    <w:p w14:paraId="44BF0A2A" w14:textId="7686ACAB" w:rsidR="000E22ED" w:rsidRDefault="008A5631" w:rsidP="00EE3667">
      <w:pPr>
        <w:spacing w:after="0"/>
        <w:jc w:val="both"/>
        <w:rPr>
          <w:rFonts w:ascii="Arial" w:eastAsia="Arial" w:hAnsi="Arial" w:cs="Arial"/>
          <w:color w:val="0033CC"/>
          <w:sz w:val="20"/>
          <w:szCs w:val="20"/>
        </w:rPr>
      </w:pPr>
      <w:r w:rsidRPr="004F10DD">
        <w:rPr>
          <w:rFonts w:ascii="Arial" w:eastAsia="Arial" w:hAnsi="Arial" w:cs="Arial"/>
          <w:b/>
          <w:noProof/>
          <w:color w:val="0033CC"/>
        </w:rPr>
        <w:lastRenderedPageBreak/>
        <w:drawing>
          <wp:anchor distT="0" distB="0" distL="114300" distR="114300" simplePos="0" relativeHeight="251712512" behindDoc="0" locked="0" layoutInCell="1" allowOverlap="1" wp14:anchorId="1BC63D16" wp14:editId="41C4475B">
            <wp:simplePos x="0" y="0"/>
            <wp:positionH relativeFrom="margin">
              <wp:posOffset>1842829</wp:posOffset>
            </wp:positionH>
            <wp:positionV relativeFrom="margin">
              <wp:align>top</wp:align>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6557" w:rsidRPr="004F10DD">
        <w:rPr>
          <w:rFonts w:ascii="Arial" w:eastAsia="Arial" w:hAnsi="Arial" w:cs="Arial"/>
          <w:b/>
          <w:color w:val="0033CC"/>
          <w:sz w:val="20"/>
          <w:szCs w:val="20"/>
        </w:rPr>
        <w:t xml:space="preserve">Response to Reviewers </w:t>
      </w:r>
      <w:r w:rsidR="00B322BF" w:rsidRPr="004F10DD">
        <w:rPr>
          <w:rFonts w:ascii="Arial" w:eastAsia="Arial" w:hAnsi="Arial" w:cs="Arial"/>
          <w:b/>
          <w:color w:val="0033CC"/>
          <w:sz w:val="20"/>
          <w:szCs w:val="20"/>
        </w:rPr>
        <w:t xml:space="preserve">Figure </w:t>
      </w:r>
      <w:r w:rsidR="00EA5B4D" w:rsidRPr="004F10DD">
        <w:rPr>
          <w:rFonts w:ascii="Arial" w:eastAsia="Arial" w:hAnsi="Arial" w:cs="Arial"/>
          <w:b/>
          <w:color w:val="0033CC"/>
          <w:sz w:val="20"/>
          <w:szCs w:val="20"/>
        </w:rPr>
        <w:t>1: Distribution of the different categories of cfDNA somatic mutations.</w:t>
      </w:r>
      <w:r w:rsidR="00EA5B4D" w:rsidRPr="004F10DD">
        <w:rPr>
          <w:rFonts w:ascii="Arial" w:eastAsia="Arial" w:hAnsi="Arial" w:cs="Arial"/>
          <w:color w:val="0033CC"/>
          <w:sz w:val="20"/>
          <w:szCs w:val="20"/>
        </w:rPr>
        <w:t xml:space="preserve"> The list of somatic cfDNA variants were restricted to those occurring in an</w:t>
      </w:r>
      <w:r w:rsidR="005D3701" w:rsidRPr="004F10DD">
        <w:rPr>
          <w:rFonts w:ascii="Arial" w:eastAsia="Arial" w:hAnsi="Arial" w:cs="Arial"/>
          <w:color w:val="0033CC"/>
          <w:sz w:val="20"/>
          <w:szCs w:val="20"/>
        </w:rPr>
        <w:t>y</w:t>
      </w:r>
      <w:r w:rsidR="00EA5B4D" w:rsidRPr="004F10DD">
        <w:rPr>
          <w:rFonts w:ascii="Arial" w:eastAsia="Arial" w:hAnsi="Arial" w:cs="Arial"/>
          <w:color w:val="0033CC"/>
          <w:sz w:val="20"/>
          <w:szCs w:val="20"/>
        </w:rPr>
        <w:t xml:space="preserve"> exon of the 73 genes included in the Guardant </w:t>
      </w:r>
      <w:r w:rsidR="005D3701" w:rsidRPr="004F10DD">
        <w:rPr>
          <w:rFonts w:ascii="Arial" w:eastAsia="Arial" w:hAnsi="Arial" w:cs="Arial"/>
          <w:color w:val="0033CC"/>
          <w:sz w:val="20"/>
          <w:szCs w:val="20"/>
        </w:rPr>
        <w:t xml:space="preserve">G360 assay. </w:t>
      </w:r>
      <w:r w:rsidR="00EA5B4D" w:rsidRPr="004F10DD">
        <w:rPr>
          <w:rFonts w:ascii="Arial" w:eastAsia="Arial" w:hAnsi="Arial" w:cs="Arial"/>
          <w:color w:val="0033CC"/>
          <w:sz w:val="20"/>
          <w:szCs w:val="20"/>
        </w:rPr>
        <w:t xml:space="preserve">The colors indicate WBC-matched, tumor biopsy-matched, biopsy-subthreshold variants, and </w:t>
      </w:r>
      <w:proofErr w:type="spellStart"/>
      <w:r w:rsidR="00EA5B4D" w:rsidRPr="004F10DD">
        <w:rPr>
          <w:rFonts w:ascii="Arial" w:eastAsia="Arial" w:hAnsi="Arial" w:cs="Arial"/>
          <w:color w:val="0033CC"/>
          <w:sz w:val="20"/>
          <w:szCs w:val="20"/>
        </w:rPr>
        <w:t>VUSo</w:t>
      </w:r>
      <w:proofErr w:type="spellEnd"/>
      <w:r w:rsidR="00EA5B4D" w:rsidRPr="004F10DD">
        <w:rPr>
          <w:rFonts w:ascii="Arial" w:eastAsia="Arial" w:hAnsi="Arial" w:cs="Arial"/>
          <w:color w:val="0033CC"/>
          <w:sz w:val="20"/>
          <w:szCs w:val="20"/>
        </w:rPr>
        <w:t>.</w:t>
      </w:r>
      <w:r w:rsidR="005D3701" w:rsidRPr="004F10DD">
        <w:rPr>
          <w:rFonts w:ascii="Arial" w:eastAsia="Arial" w:hAnsi="Arial" w:cs="Arial"/>
          <w:color w:val="0033CC"/>
          <w:sz w:val="20"/>
          <w:szCs w:val="20"/>
        </w:rPr>
        <w:t xml:space="preserve"> 114 non-hypermutated patients were included in this analysis. One </w:t>
      </w:r>
      <w:r w:rsidR="000E22ED" w:rsidRPr="004F10DD">
        <w:rPr>
          <w:rFonts w:ascii="Arial" w:eastAsia="Arial" w:hAnsi="Arial" w:cs="Arial"/>
          <w:color w:val="0033CC"/>
          <w:sz w:val="20"/>
          <w:szCs w:val="20"/>
        </w:rPr>
        <w:t xml:space="preserve">breast </w:t>
      </w:r>
      <w:r w:rsidR="005D3701" w:rsidRPr="004F10DD">
        <w:rPr>
          <w:rFonts w:ascii="Arial" w:eastAsia="Arial" w:hAnsi="Arial" w:cs="Arial"/>
          <w:color w:val="0033CC"/>
          <w:sz w:val="20"/>
          <w:szCs w:val="20"/>
        </w:rPr>
        <w:t>cancer patient did not have any reported somatic cfDNA variant</w:t>
      </w:r>
      <w:r w:rsidR="000E22ED" w:rsidRPr="004F10DD">
        <w:rPr>
          <w:rFonts w:ascii="Arial" w:eastAsia="Arial" w:hAnsi="Arial" w:cs="Arial"/>
          <w:color w:val="0033CC"/>
          <w:sz w:val="20"/>
          <w:szCs w:val="20"/>
        </w:rPr>
        <w:t xml:space="preserve"> within the 73 genes</w:t>
      </w:r>
      <w:r w:rsidR="005D3701" w:rsidRPr="004F10DD">
        <w:rPr>
          <w:rFonts w:ascii="Arial" w:eastAsia="Arial" w:hAnsi="Arial" w:cs="Arial"/>
          <w:color w:val="0033CC"/>
          <w:sz w:val="20"/>
          <w:szCs w:val="20"/>
        </w:rPr>
        <w:t>.</w:t>
      </w:r>
    </w:p>
    <w:p w14:paraId="279B07CB" w14:textId="0186D157" w:rsidR="00EE3667" w:rsidRDefault="00EE3667" w:rsidP="00EE3667">
      <w:pPr>
        <w:spacing w:after="0"/>
        <w:jc w:val="both"/>
        <w:rPr>
          <w:rFonts w:ascii="Arial" w:eastAsia="Arial" w:hAnsi="Arial" w:cs="Arial"/>
          <w:color w:val="0033CC"/>
        </w:rPr>
      </w:pPr>
    </w:p>
    <w:p w14:paraId="2C199ADF" w14:textId="77777777" w:rsidR="00EE3667" w:rsidRPr="00EE3667" w:rsidRDefault="00EE3667" w:rsidP="00EE3667">
      <w:pPr>
        <w:spacing w:after="0"/>
        <w:jc w:val="both"/>
        <w:rPr>
          <w:rFonts w:ascii="Arial" w:eastAsia="Arial" w:hAnsi="Arial" w:cs="Arial"/>
          <w:color w:val="0033CC"/>
        </w:rPr>
      </w:pPr>
    </w:p>
    <w:p w14:paraId="16A87F43" w14:textId="28B97E9D"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t xml:space="preserve">Response to Reviewers </w:t>
      </w:r>
      <w:r w:rsidR="00B4071F" w:rsidRPr="00EE3667">
        <w:rPr>
          <w:rFonts w:ascii="Arial" w:eastAsia="Arial" w:hAnsi="Arial" w:cs="Arial"/>
          <w:b/>
          <w:color w:val="0033CC"/>
          <w:sz w:val="20"/>
          <w:szCs w:val="20"/>
        </w:rPr>
        <w:t>Table 1</w:t>
      </w:r>
      <w:r w:rsidR="00253BD4" w:rsidRPr="00EE3667">
        <w:rPr>
          <w:rFonts w:ascii="Arial" w:eastAsia="Arial" w:hAnsi="Arial" w:cs="Arial"/>
          <w:b/>
          <w:color w:val="0033CC"/>
          <w:sz w:val="20"/>
          <w:szCs w:val="20"/>
        </w:rPr>
        <w:t xml:space="preserve"> (</w:t>
      </w:r>
      <w:r w:rsidR="00253BD4" w:rsidRPr="00F67B34">
        <w:rPr>
          <w:rFonts w:ascii="Arial" w:eastAsia="Arial" w:hAnsi="Arial" w:cs="Arial"/>
          <w:b/>
          <w:color w:val="0033CC"/>
          <w:sz w:val="20"/>
          <w:szCs w:val="20"/>
          <w:highlight w:val="yellow"/>
        </w:rPr>
        <w:t xml:space="preserve">Supplementary Table </w:t>
      </w:r>
      <w:r w:rsidR="00353AE8">
        <w:rPr>
          <w:rFonts w:ascii="Arial" w:eastAsia="Arial" w:hAnsi="Arial" w:cs="Arial"/>
          <w:b/>
          <w:color w:val="0033CC"/>
          <w:sz w:val="20"/>
          <w:szCs w:val="20"/>
          <w:highlight w:val="yellow"/>
        </w:rPr>
        <w:t>RR1</w:t>
      </w:r>
      <w:r w:rsidR="00253BD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cancer patients</w:t>
      </w:r>
      <w:r w:rsidR="00BF14D2" w:rsidRPr="00EE3667">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764C1A4E" w14:textId="77777777" w:rsidR="00467956" w:rsidRDefault="00467956">
      <w:pPr>
        <w:rPr>
          <w:rFonts w:ascii="Arial" w:eastAsia="Arial" w:hAnsi="Arial" w:cs="Arial"/>
          <w:color w:val="0033CC"/>
        </w:rPr>
      </w:pPr>
      <w:r>
        <w:rPr>
          <w:rFonts w:ascii="Arial" w:eastAsia="Arial" w:hAnsi="Arial" w:cs="Arial"/>
          <w:color w:val="0033CC"/>
        </w:rPr>
        <w:br w:type="page"/>
      </w:r>
    </w:p>
    <w:p w14:paraId="2AA448E0" w14:textId="3296EA53" w:rsidR="00413E5F" w:rsidRPr="00EE3667" w:rsidRDefault="00816557" w:rsidP="00212D50">
      <w:pPr>
        <w:spacing w:after="0" w:line="240" w:lineRule="auto"/>
        <w:rPr>
          <w:rFonts w:ascii="Arial" w:eastAsia="Arial" w:hAnsi="Arial" w:cs="Arial"/>
          <w:color w:val="0033CC"/>
          <w:sz w:val="20"/>
          <w:szCs w:val="20"/>
        </w:rPr>
      </w:pPr>
      <w:r w:rsidRPr="00EE3667">
        <w:rPr>
          <w:rFonts w:ascii="Arial" w:eastAsia="Arial" w:hAnsi="Arial" w:cs="Arial"/>
          <w:b/>
          <w:color w:val="0033CC"/>
          <w:sz w:val="20"/>
          <w:szCs w:val="20"/>
        </w:rPr>
        <w:lastRenderedPageBreak/>
        <w:t xml:space="preserve">Response to Reviewers </w:t>
      </w:r>
      <w:r w:rsidR="00BF14D2" w:rsidRPr="00EE3667">
        <w:rPr>
          <w:rFonts w:ascii="Arial" w:eastAsia="Arial" w:hAnsi="Arial" w:cs="Arial"/>
          <w:b/>
          <w:color w:val="0033CC"/>
          <w:sz w:val="20"/>
          <w:szCs w:val="20"/>
        </w:rPr>
        <w:t xml:space="preserve">Table </w:t>
      </w:r>
      <w:r w:rsidR="00B4071F" w:rsidRPr="00EE3667">
        <w:rPr>
          <w:rFonts w:ascii="Arial" w:eastAsia="Arial" w:hAnsi="Arial" w:cs="Arial"/>
          <w:b/>
          <w:color w:val="0033CC"/>
          <w:sz w:val="20"/>
          <w:szCs w:val="20"/>
        </w:rPr>
        <w:t>2</w:t>
      </w:r>
      <w:r w:rsidR="004818C4">
        <w:rPr>
          <w:rFonts w:ascii="Arial" w:eastAsia="Arial" w:hAnsi="Arial" w:cs="Arial"/>
          <w:b/>
          <w:color w:val="0033CC"/>
          <w:sz w:val="20"/>
          <w:szCs w:val="20"/>
        </w:rPr>
        <w:t xml:space="preserve"> </w:t>
      </w:r>
      <w:r w:rsidR="004818C4" w:rsidRPr="00EE3667">
        <w:rPr>
          <w:rFonts w:ascii="Arial" w:eastAsia="Arial" w:hAnsi="Arial" w:cs="Arial"/>
          <w:b/>
          <w:color w:val="0033CC"/>
          <w:sz w:val="20"/>
          <w:szCs w:val="20"/>
        </w:rPr>
        <w:t>(</w:t>
      </w:r>
      <w:r w:rsidR="004818C4" w:rsidRPr="00F67B34">
        <w:rPr>
          <w:rFonts w:ascii="Arial" w:eastAsia="Arial" w:hAnsi="Arial" w:cs="Arial"/>
          <w:b/>
          <w:color w:val="0033CC"/>
          <w:sz w:val="20"/>
          <w:szCs w:val="20"/>
          <w:highlight w:val="yellow"/>
        </w:rPr>
        <w:t xml:space="preserve">Supplementary Table </w:t>
      </w:r>
      <w:r w:rsidR="00353AE8">
        <w:rPr>
          <w:rFonts w:ascii="Arial" w:eastAsia="Arial" w:hAnsi="Arial" w:cs="Arial"/>
          <w:b/>
          <w:color w:val="0033CC"/>
          <w:sz w:val="20"/>
          <w:szCs w:val="20"/>
          <w:highlight w:val="yellow"/>
        </w:rPr>
        <w:t>RR1</w:t>
      </w:r>
      <w:r w:rsidR="004818C4" w:rsidRPr="00EE3667">
        <w:rPr>
          <w:rFonts w:ascii="Arial" w:eastAsia="Arial" w:hAnsi="Arial" w:cs="Arial"/>
          <w:b/>
          <w:color w:val="0033CC"/>
          <w:sz w:val="20"/>
          <w:szCs w:val="20"/>
        </w:rPr>
        <w:t xml:space="preserve"> of the revised manuscript)</w:t>
      </w:r>
      <w:r w:rsidR="00B4071F" w:rsidRPr="00EE3667">
        <w:rPr>
          <w:rFonts w:ascii="Arial" w:eastAsia="Arial" w:hAnsi="Arial" w:cs="Arial"/>
          <w:color w:val="0033CC"/>
          <w:sz w:val="20"/>
          <w:szCs w:val="20"/>
        </w:rPr>
        <w:t xml:space="preserve">: WBC-matched variants with highest level </w:t>
      </w:r>
      <w:proofErr w:type="spellStart"/>
      <w:r w:rsidR="00B4071F" w:rsidRPr="00EE3667">
        <w:rPr>
          <w:rFonts w:ascii="Arial" w:eastAsia="Arial" w:hAnsi="Arial" w:cs="Arial"/>
          <w:color w:val="0033CC"/>
          <w:sz w:val="20"/>
          <w:szCs w:val="20"/>
        </w:rPr>
        <w:t>OncoKB</w:t>
      </w:r>
      <w:proofErr w:type="spellEnd"/>
      <w:r w:rsidR="00B4071F" w:rsidRPr="00EE3667">
        <w:rPr>
          <w:rFonts w:ascii="Arial" w:eastAsia="Arial" w:hAnsi="Arial" w:cs="Arial"/>
          <w:color w:val="0033CC"/>
          <w:sz w:val="20"/>
          <w:szCs w:val="20"/>
        </w:rPr>
        <w:t xml:space="preserve"> annotation detected in cfDNA of healthy controls</w:t>
      </w:r>
      <w:r w:rsidR="00BF14D2" w:rsidRPr="00EE3667">
        <w:rPr>
          <w:rFonts w:ascii="Arial" w:eastAsia="Arial" w:hAnsi="Arial" w:cs="Arial"/>
          <w:color w:val="0033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0555AD7F" w:rsidR="00062312" w:rsidRPr="004F10DD" w:rsidRDefault="005660E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To address these important points the Reviewer made, we have added the following passage to </w:t>
      </w:r>
      <w:r w:rsidRPr="004F10DD">
        <w:rPr>
          <w:rFonts w:ascii="Arial" w:eastAsia="Arial" w:hAnsi="Arial" w:cs="Arial"/>
          <w:color w:val="0033CC"/>
          <w:highlight w:val="yellow"/>
        </w:rPr>
        <w:t xml:space="preserve">page xx, </w:t>
      </w:r>
      <w:r w:rsidR="009D674D" w:rsidRPr="004F10DD">
        <w:rPr>
          <w:rFonts w:ascii="Arial" w:eastAsia="Arial" w:hAnsi="Arial" w:cs="Arial"/>
          <w:color w:val="0033CC"/>
          <w:highlight w:val="yellow"/>
        </w:rPr>
        <w:t xml:space="preserve">lines </w:t>
      </w:r>
      <w:r w:rsidRPr="00C554E4">
        <w:rPr>
          <w:rFonts w:ascii="Arial" w:eastAsia="Arial" w:hAnsi="Arial" w:cs="Arial"/>
          <w:color w:val="0033CC"/>
          <w:highlight w:val="yellow"/>
        </w:rPr>
        <w:t>xx</w:t>
      </w:r>
      <w:r w:rsidR="00205B5D" w:rsidRPr="00AB5580">
        <w:rPr>
          <w:rFonts w:ascii="Arial" w:eastAsia="Arial" w:hAnsi="Arial" w:cs="Arial"/>
          <w:color w:val="0033CC"/>
        </w:rPr>
        <w:t xml:space="preserve"> of the revised manuscript</w:t>
      </w:r>
      <w:r w:rsidRPr="004F10DD">
        <w:rPr>
          <w:rFonts w:ascii="Arial" w:eastAsia="Arial" w:hAnsi="Arial" w:cs="Arial"/>
          <w:color w:val="0033CC"/>
        </w:rPr>
        <w:t>, “</w:t>
      </w:r>
      <w:r w:rsidR="009D674D" w:rsidRPr="004F10DD">
        <w:rPr>
          <w:rFonts w:ascii="Arial" w:eastAsia="Arial" w:hAnsi="Arial" w:cs="Arial"/>
          <w:color w:val="0033CC"/>
        </w:rPr>
        <w:t>Consistent with recent observations</w:t>
      </w:r>
      <w:r w:rsidR="009D674D" w:rsidRPr="004F10DD">
        <w:rPr>
          <w:rFonts w:ascii="Arial" w:eastAsia="Arial" w:hAnsi="Arial" w:cs="Arial"/>
          <w:color w:val="0033CC"/>
        </w:rPr>
        <w:fldChar w:fldCharType="begin"/>
      </w:r>
      <w:r w:rsidR="009D674D" w:rsidRPr="004F10DD">
        <w:rPr>
          <w:rFonts w:ascii="Arial" w:eastAsia="Arial" w:hAnsi="Arial" w:cs="Arial"/>
          <w:color w:val="0033CC"/>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26</w:t>
      </w:r>
      <w:r w:rsidR="009D674D" w:rsidRPr="004F10DD">
        <w:rPr>
          <w:rFonts w:ascii="Arial" w:eastAsia="Arial" w:hAnsi="Arial" w:cs="Arial"/>
          <w:color w:val="0033CC"/>
        </w:rPr>
        <w:fldChar w:fldCharType="end"/>
      </w:r>
      <w:r w:rsidR="009D674D" w:rsidRPr="004F10DD">
        <w:rPr>
          <w:rFonts w:ascii="Arial" w:eastAsia="Arial" w:hAnsi="Arial" w:cs="Arial"/>
          <w:color w:val="0033CC"/>
        </w:rPr>
        <w:t xml:space="preserve"> and with the notion that these mutations constitute CH events, the genes recurrently targeted by WBC-matched somatic mutations detected in cfDNA include the canonical CH genes, such as </w:t>
      </w:r>
      <w:r w:rsidR="009D674D" w:rsidRPr="004F10DD">
        <w:rPr>
          <w:rFonts w:ascii="Arial" w:eastAsia="Arial" w:hAnsi="Arial" w:cs="Arial"/>
          <w:i/>
          <w:color w:val="0033CC"/>
        </w:rPr>
        <w:t xml:space="preserve">DNMT3A, TET2, PPM1D </w:t>
      </w:r>
      <w:r w:rsidR="009D674D" w:rsidRPr="004F10DD">
        <w:rPr>
          <w:rFonts w:ascii="Arial" w:eastAsia="Arial" w:hAnsi="Arial" w:cs="Arial"/>
          <w:color w:val="0033CC"/>
        </w:rPr>
        <w:t>and</w:t>
      </w:r>
      <w:r w:rsidR="009D674D" w:rsidRPr="004F10DD">
        <w:rPr>
          <w:rFonts w:ascii="Arial" w:eastAsia="Arial" w:hAnsi="Arial" w:cs="Arial"/>
          <w:i/>
          <w:color w:val="0033CC"/>
        </w:rPr>
        <w:t xml:space="preserve"> TP53 </w:t>
      </w:r>
      <w:r w:rsidR="009D674D" w:rsidRPr="004F10DD">
        <w:rPr>
          <w:rFonts w:ascii="Arial" w:eastAsia="Arial" w:hAnsi="Arial" w:cs="Arial"/>
          <w:color w:val="0033CC"/>
        </w:rPr>
        <w:t>(</w:t>
      </w:r>
      <w:r w:rsidR="009D674D" w:rsidRPr="00111785">
        <w:rPr>
          <w:rFonts w:ascii="Arial" w:eastAsia="Arial" w:hAnsi="Arial" w:cs="Arial"/>
          <w:b/>
          <w:color w:val="0033CC"/>
          <w:highlight w:val="yellow"/>
        </w:rPr>
        <w:t>Fig. 4d</w:t>
      </w:r>
      <w:r w:rsidR="009D674D" w:rsidRPr="00111785">
        <w:rPr>
          <w:rFonts w:ascii="Arial" w:eastAsia="Arial" w:hAnsi="Arial" w:cs="Arial"/>
          <w:color w:val="0033CC"/>
          <w:highlight w:val="yellow"/>
        </w:rPr>
        <w:t xml:space="preserve"> and </w:t>
      </w:r>
      <w:r w:rsidR="00111785" w:rsidRPr="00111785">
        <w:rPr>
          <w:rFonts w:ascii="Arial" w:eastAsia="Arial" w:hAnsi="Arial" w:cs="Arial"/>
          <w:b/>
          <w:color w:val="0033CC"/>
          <w:highlight w:val="yellow"/>
        </w:rPr>
        <w:t>Extended Data</w:t>
      </w:r>
      <w:r w:rsidR="009D674D" w:rsidRPr="00111785">
        <w:rPr>
          <w:rFonts w:ascii="Arial" w:eastAsia="Arial" w:hAnsi="Arial" w:cs="Arial"/>
          <w:b/>
          <w:color w:val="0033CC"/>
          <w:highlight w:val="yellow"/>
        </w:rPr>
        <w:t xml:space="preserve"> Fig. 7</w:t>
      </w:r>
      <w:r w:rsidR="009D674D" w:rsidRPr="004F10DD">
        <w:rPr>
          <w:rFonts w:ascii="Arial" w:eastAsia="Arial" w:hAnsi="Arial" w:cs="Arial"/>
          <w:color w:val="0033CC"/>
        </w:rPr>
        <w:t>)</w:t>
      </w:r>
      <w:r w:rsidR="009D674D" w:rsidRPr="004F10DD">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 </w:instrText>
      </w:r>
      <w:r w:rsidR="009D674D" w:rsidRPr="00111785">
        <w:rPr>
          <w:rFonts w:ascii="Arial" w:eastAsia="Arial" w:hAnsi="Arial" w:cs="Arial"/>
          <w:color w:val="0033CC"/>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9D674D" w:rsidRPr="004F10DD">
        <w:rPr>
          <w:rFonts w:ascii="Arial" w:eastAsia="Arial" w:hAnsi="Arial" w:cs="Arial"/>
          <w:color w:val="0033CC"/>
        </w:rPr>
        <w:instrText xml:space="preserve"> ADDIN EN.CITE.DATA </w:instrText>
      </w:r>
      <w:r w:rsidR="009D674D" w:rsidRPr="00111785">
        <w:rPr>
          <w:rFonts w:ascii="Arial" w:eastAsia="Arial" w:hAnsi="Arial" w:cs="Arial"/>
          <w:color w:val="0033CC"/>
        </w:rPr>
      </w:r>
      <w:r w:rsidR="009D674D" w:rsidRPr="00111785">
        <w:rPr>
          <w:rFonts w:ascii="Arial" w:eastAsia="Arial" w:hAnsi="Arial" w:cs="Arial"/>
          <w:color w:val="0033CC"/>
        </w:rPr>
        <w:fldChar w:fldCharType="end"/>
      </w:r>
      <w:r w:rsidR="009D674D" w:rsidRPr="004F10DD">
        <w:rPr>
          <w:rFonts w:ascii="Arial" w:eastAsia="Arial" w:hAnsi="Arial" w:cs="Arial"/>
          <w:color w:val="0033CC"/>
        </w:rPr>
      </w:r>
      <w:r w:rsidR="009D674D" w:rsidRPr="004F10DD">
        <w:rPr>
          <w:rFonts w:ascii="Arial" w:eastAsia="Arial" w:hAnsi="Arial" w:cs="Arial"/>
          <w:color w:val="0033CC"/>
        </w:rPr>
        <w:fldChar w:fldCharType="separate"/>
      </w:r>
      <w:r w:rsidR="009D674D" w:rsidRPr="004F10DD">
        <w:rPr>
          <w:rFonts w:ascii="Arial" w:eastAsia="Arial" w:hAnsi="Arial" w:cs="Arial"/>
          <w:noProof/>
          <w:color w:val="0033CC"/>
          <w:vertAlign w:val="superscript"/>
        </w:rPr>
        <w:t>11</w:t>
      </w:r>
      <w:r w:rsidR="009D674D" w:rsidRPr="004F10DD">
        <w:rPr>
          <w:rFonts w:ascii="Arial" w:eastAsia="Arial" w:hAnsi="Arial" w:cs="Arial"/>
          <w:color w:val="0033CC"/>
        </w:rPr>
        <w:fldChar w:fldCharType="end"/>
      </w:r>
      <w:r w:rsidR="009D674D" w:rsidRPr="004F10DD">
        <w:rPr>
          <w:rFonts w:ascii="Arial" w:eastAsia="Arial" w:hAnsi="Arial" w:cs="Arial"/>
          <w:color w:val="0033CC"/>
        </w:rPr>
        <w:t>, some of which can also be recurrently mutated in cancers (</w:t>
      </w:r>
      <w:commentRangeStart w:id="2"/>
      <w:r w:rsidR="009D674D" w:rsidRPr="004818C4">
        <w:rPr>
          <w:rFonts w:ascii="Arial" w:eastAsia="Arial" w:hAnsi="Arial" w:cs="Arial"/>
          <w:b/>
          <w:color w:val="0033CC"/>
        </w:rPr>
        <w:t xml:space="preserve">Supplementary Table </w:t>
      </w:r>
      <w:commentRangeEnd w:id="2"/>
      <w:r w:rsidR="009D674D" w:rsidRPr="004818C4">
        <w:rPr>
          <w:rStyle w:val="CommentReference"/>
          <w:color w:val="0033CC"/>
        </w:rPr>
        <w:commentReference w:id="2"/>
      </w:r>
      <w:r w:rsidR="00353AE8">
        <w:rPr>
          <w:rFonts w:ascii="Arial" w:eastAsia="Arial" w:hAnsi="Arial" w:cs="Arial"/>
          <w:b/>
          <w:color w:val="0033CC"/>
        </w:rPr>
        <w:t>RR1</w:t>
      </w:r>
      <w:r w:rsidR="009D674D" w:rsidRPr="004F10DD">
        <w:rPr>
          <w:rFonts w:ascii="Arial" w:eastAsia="Arial" w:hAnsi="Arial" w:cs="Arial"/>
          <w:color w:val="0033CC"/>
        </w:rPr>
        <w:t>)</w:t>
      </w:r>
      <w:r w:rsidRPr="004F10DD">
        <w:rPr>
          <w:rFonts w:ascii="Arial" w:eastAsia="Arial" w:hAnsi="Arial" w:cs="Arial"/>
          <w:color w:val="0033CC"/>
        </w:rPr>
        <w:t>”.</w:t>
      </w:r>
      <w:r w:rsidR="00205B5D" w:rsidRPr="004F10DD">
        <w:rPr>
          <w:rFonts w:ascii="Arial" w:eastAsia="Arial" w:hAnsi="Arial" w:cs="Arial"/>
          <w:color w:val="0033CC"/>
        </w:rPr>
        <w:t xml:space="preserve"> This is supported by </w:t>
      </w:r>
      <w:r w:rsidR="00205B5D" w:rsidRPr="00C554E4">
        <w:rPr>
          <w:rFonts w:ascii="Arial" w:eastAsia="Arial" w:hAnsi="Arial" w:cs="Arial"/>
          <w:b/>
          <w:color w:val="0033CC"/>
        </w:rPr>
        <w:t>Response to Reviewers Table 1</w:t>
      </w:r>
      <w:r w:rsidR="00111785" w:rsidRPr="00111785">
        <w:rPr>
          <w:rFonts w:ascii="Arial" w:eastAsia="Arial" w:hAnsi="Arial" w:cs="Arial"/>
          <w:color w:val="0033CC"/>
        </w:rPr>
        <w:t xml:space="preserve"> and </w:t>
      </w:r>
      <w:r w:rsidR="00111785">
        <w:rPr>
          <w:rFonts w:ascii="Arial" w:eastAsia="Arial" w:hAnsi="Arial" w:cs="Arial"/>
          <w:b/>
          <w:color w:val="0033CC"/>
        </w:rPr>
        <w:t>2</w:t>
      </w:r>
      <w:r w:rsidR="00205B5D" w:rsidRPr="00C554E4">
        <w:rPr>
          <w:rFonts w:ascii="Arial" w:eastAsia="Arial" w:hAnsi="Arial" w:cs="Arial"/>
          <w:b/>
          <w:color w:val="0033CC"/>
        </w:rPr>
        <w:t xml:space="preserve"> </w:t>
      </w:r>
      <w:r w:rsidR="00205B5D" w:rsidRPr="00AB5580">
        <w:rPr>
          <w:rFonts w:ascii="Arial" w:eastAsia="Arial" w:hAnsi="Arial" w:cs="Arial"/>
          <w:color w:val="0033CC"/>
        </w:rPr>
        <w:t>added as</w:t>
      </w:r>
      <w:r w:rsidR="00111785">
        <w:rPr>
          <w:rFonts w:ascii="Arial" w:eastAsia="Arial" w:hAnsi="Arial" w:cs="Arial"/>
          <w:color w:val="0033CC"/>
        </w:rPr>
        <w:t xml:space="preserve"> </w:t>
      </w:r>
      <w:r w:rsidR="00111785" w:rsidRPr="00111785">
        <w:rPr>
          <w:rFonts w:ascii="Arial" w:eastAsia="Arial" w:hAnsi="Arial" w:cs="Arial"/>
          <w:b/>
          <w:color w:val="0033CC"/>
          <w:highlight w:val="yellow"/>
        </w:rPr>
        <w:t xml:space="preserve">Supplementary </w:t>
      </w:r>
      <w:r w:rsidR="00205B5D" w:rsidRPr="00111785">
        <w:rPr>
          <w:rFonts w:ascii="Arial" w:eastAsia="Arial" w:hAnsi="Arial" w:cs="Arial"/>
          <w:b/>
          <w:color w:val="0033CC"/>
          <w:highlight w:val="yellow"/>
        </w:rPr>
        <w:t xml:space="preserve">Table </w:t>
      </w:r>
      <w:r w:rsidR="00353AE8">
        <w:rPr>
          <w:rFonts w:ascii="Arial" w:eastAsia="Arial" w:hAnsi="Arial" w:cs="Arial"/>
          <w:b/>
          <w:color w:val="0033CC"/>
          <w:highlight w:val="yellow"/>
        </w:rPr>
        <w:t>RR1</w:t>
      </w:r>
      <w:r w:rsidR="00205B5D" w:rsidRPr="00111785">
        <w:rPr>
          <w:rFonts w:ascii="Arial" w:eastAsia="Arial" w:hAnsi="Arial" w:cs="Arial"/>
          <w:color w:val="0033CC"/>
        </w:rPr>
        <w:t xml:space="preserve"> of the revised manuscript.</w:t>
      </w:r>
    </w:p>
    <w:p w14:paraId="63A25673" w14:textId="61D359CB" w:rsidR="005A332E" w:rsidRDefault="005A332E" w:rsidP="00A7225E">
      <w:pPr>
        <w:spacing w:after="0" w:line="240" w:lineRule="auto"/>
        <w:jc w:val="both"/>
        <w:rPr>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111785" w:rsidRDefault="00B4071F" w:rsidP="00EE1F5D">
      <w:pPr>
        <w:spacing w:after="0" w:line="240" w:lineRule="auto"/>
        <w:jc w:val="both"/>
        <w:rPr>
          <w:rFonts w:ascii="Arial" w:eastAsia="Arial" w:hAnsi="Arial" w:cs="Arial"/>
          <w:color w:val="0033CC"/>
        </w:rPr>
      </w:pPr>
      <w:bookmarkStart w:id="3" w:name="_Hlk13913001"/>
      <w:r w:rsidRPr="004F10DD">
        <w:rPr>
          <w:rFonts w:ascii="Arial" w:eastAsia="Arial" w:hAnsi="Arial" w:cs="Arial"/>
          <w:color w:val="0033CC"/>
        </w:rPr>
        <w:t xml:space="preserve">Authors: </w:t>
      </w:r>
      <w:r w:rsidR="004B03EB" w:rsidRPr="004F10DD">
        <w:rPr>
          <w:rFonts w:ascii="Arial" w:eastAsia="Arial" w:hAnsi="Arial" w:cs="Arial"/>
          <w:color w:val="0033CC"/>
        </w:rPr>
        <w:t xml:space="preserve">We thank the </w:t>
      </w:r>
      <w:r w:rsidR="00C80ED4" w:rsidRPr="004F10DD">
        <w:rPr>
          <w:rFonts w:ascii="Arial" w:eastAsia="Arial" w:hAnsi="Arial" w:cs="Arial"/>
          <w:color w:val="0033CC"/>
        </w:rPr>
        <w:t>Reviewe</w:t>
      </w:r>
      <w:r w:rsidR="00B322BF" w:rsidRPr="004F10DD">
        <w:rPr>
          <w:rFonts w:ascii="Arial" w:eastAsia="Arial" w:hAnsi="Arial" w:cs="Arial"/>
          <w:color w:val="0033CC"/>
        </w:rPr>
        <w:t>r</w:t>
      </w:r>
      <w:r w:rsidR="004B03EB" w:rsidRPr="004F10DD">
        <w:rPr>
          <w:rFonts w:ascii="Arial" w:eastAsia="Arial" w:hAnsi="Arial" w:cs="Arial"/>
          <w:color w:val="0033CC"/>
        </w:rPr>
        <w:t xml:space="preserve"> for highlighting this important </w:t>
      </w:r>
      <w:r w:rsidR="00EE1F5D" w:rsidRPr="004F10DD">
        <w:rPr>
          <w:rFonts w:ascii="Arial" w:eastAsia="Arial" w:hAnsi="Arial" w:cs="Arial"/>
          <w:color w:val="0033CC"/>
        </w:rPr>
        <w:t>omission in the original version of th</w:t>
      </w:r>
      <w:r w:rsidR="003920BA" w:rsidRPr="004F10DD">
        <w:rPr>
          <w:rFonts w:ascii="Arial" w:eastAsia="Arial" w:hAnsi="Arial" w:cs="Arial"/>
          <w:color w:val="0033CC"/>
        </w:rPr>
        <w:t>e</w:t>
      </w:r>
      <w:r w:rsidR="00EE1F5D" w:rsidRPr="004F10DD">
        <w:rPr>
          <w:rFonts w:ascii="Arial" w:eastAsia="Arial" w:hAnsi="Arial" w:cs="Arial"/>
          <w:color w:val="0033CC"/>
        </w:rPr>
        <w:t xml:space="preserve"> manuscript, and for the opportunity of addressing these important points</w:t>
      </w:r>
      <w:r w:rsidR="004B03EB" w:rsidRPr="004F10DD">
        <w:rPr>
          <w:rFonts w:ascii="Arial" w:eastAsia="Arial" w:hAnsi="Arial" w:cs="Arial"/>
          <w:color w:val="0033CC"/>
        </w:rPr>
        <w:t xml:space="preserve">. </w:t>
      </w:r>
      <w:r w:rsidR="00EE1F5D" w:rsidRPr="004F10DD">
        <w:rPr>
          <w:rFonts w:ascii="Arial" w:eastAsia="Arial" w:hAnsi="Arial" w:cs="Arial"/>
          <w:color w:val="0033CC"/>
        </w:rPr>
        <w:t xml:space="preserve">Although we </w:t>
      </w:r>
      <w:r w:rsidR="004B03EB" w:rsidRPr="004F10DD">
        <w:rPr>
          <w:rFonts w:ascii="Arial" w:eastAsia="Arial" w:hAnsi="Arial" w:cs="Arial"/>
          <w:color w:val="0033CC"/>
        </w:rPr>
        <w:t>provided a</w:t>
      </w:r>
      <w:r w:rsidRPr="004F10DD">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sidRPr="004F10DD">
        <w:rPr>
          <w:rFonts w:ascii="Arial" w:eastAsia="Arial" w:hAnsi="Arial" w:cs="Arial"/>
          <w:color w:val="0033CC"/>
        </w:rPr>
        <w:t>O</w:t>
      </w:r>
      <w:r w:rsidR="0065202E" w:rsidRPr="004F10DD">
        <w:rPr>
          <w:rFonts w:ascii="Arial" w:eastAsia="Arial" w:hAnsi="Arial" w:cs="Arial"/>
          <w:color w:val="0033CC"/>
        </w:rPr>
        <w:t>nline</w:t>
      </w:r>
      <w:r w:rsidRPr="004F10DD">
        <w:rPr>
          <w:rFonts w:ascii="Arial" w:eastAsia="Arial" w:hAnsi="Arial" w:cs="Arial"/>
          <w:color w:val="0033CC"/>
        </w:rPr>
        <w:t xml:space="preserve"> </w:t>
      </w:r>
      <w:r w:rsidR="00EE1F5D" w:rsidRPr="004F10DD">
        <w:rPr>
          <w:rFonts w:ascii="Arial" w:eastAsia="Arial" w:hAnsi="Arial" w:cs="Arial"/>
          <w:color w:val="0033CC"/>
        </w:rPr>
        <w:t>M</w:t>
      </w:r>
      <w:r w:rsidRPr="004F10DD">
        <w:rPr>
          <w:rFonts w:ascii="Arial" w:eastAsia="Arial" w:hAnsi="Arial" w:cs="Arial"/>
          <w:color w:val="0033CC"/>
        </w:rPr>
        <w:t>ethods under sections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30</w:t>
      </w:r>
      <w:r w:rsidR="00EE1F5D" w:rsidRPr="004F10DD">
        <w:rPr>
          <w:rFonts w:ascii="Arial" w:eastAsia="Arial" w:hAnsi="Arial" w:cs="Arial"/>
          <w:color w:val="0033CC"/>
        </w:rPr>
        <w:t xml:space="preserve"> of the original version of the manuscript)</w:t>
      </w:r>
      <w:r w:rsidRPr="004F10DD">
        <w:rPr>
          <w:rFonts w:ascii="Arial" w:eastAsia="Arial" w:hAnsi="Arial" w:cs="Arial"/>
          <w:color w:val="0033CC"/>
        </w:rPr>
        <w:t xml:space="preserve"> and “Joint variant analysis using the machine learning error model”</w:t>
      </w:r>
      <w:r w:rsidR="00EE1F5D" w:rsidRPr="004F10DD">
        <w:rPr>
          <w:rFonts w:ascii="Arial" w:eastAsia="Arial" w:hAnsi="Arial" w:cs="Arial"/>
          <w:color w:val="0033CC"/>
        </w:rPr>
        <w:t xml:space="preserve"> (on page </w:t>
      </w:r>
      <w:r w:rsidR="000F229E" w:rsidRPr="004F10DD">
        <w:rPr>
          <w:rFonts w:ascii="Arial" w:eastAsia="Arial" w:hAnsi="Arial" w:cs="Arial"/>
          <w:color w:val="0033CC"/>
        </w:rPr>
        <w:t>33</w:t>
      </w:r>
      <w:r w:rsidR="00EE1F5D" w:rsidRPr="004F10DD">
        <w:rPr>
          <w:rFonts w:ascii="Arial" w:eastAsia="Arial" w:hAnsi="Arial" w:cs="Arial"/>
          <w:color w:val="0033CC"/>
        </w:rPr>
        <w:t xml:space="preserve"> of the original version of the manuscript), below we provide a more detailed description, including </w:t>
      </w:r>
      <w:r w:rsidRPr="004F10DD">
        <w:rPr>
          <w:rFonts w:ascii="Arial" w:eastAsia="Arial" w:hAnsi="Arial" w:cs="Arial"/>
          <w:color w:val="0033CC"/>
        </w:rPr>
        <w:t xml:space="preserve">the relevant aspects </w:t>
      </w:r>
      <w:r w:rsidR="00B322BF" w:rsidRPr="004F10DD">
        <w:rPr>
          <w:rFonts w:ascii="Arial" w:eastAsia="Arial" w:hAnsi="Arial" w:cs="Arial"/>
          <w:color w:val="0033CC"/>
        </w:rPr>
        <w:t xml:space="preserve">of the analysis </w:t>
      </w:r>
      <w:r w:rsidRPr="004F10DD">
        <w:rPr>
          <w:rFonts w:ascii="Arial" w:eastAsia="Arial" w:hAnsi="Arial" w:cs="Arial"/>
          <w:color w:val="0033CC"/>
        </w:rPr>
        <w:t>where the technical performance was assessed. In this discussion and unless otherwise stated, the terms `</w:t>
      </w:r>
      <w:r w:rsidRPr="00111785">
        <w:rPr>
          <w:rFonts w:ascii="Arial" w:eastAsia="Arial" w:hAnsi="Arial" w:cs="Arial"/>
          <w:color w:val="0033CC"/>
        </w:rPr>
        <w:t xml:space="preserve">variants` and `mutation` refer to SNVs. The extensions brought to the model to account for indels are described in the </w:t>
      </w:r>
      <w:r w:rsidR="000F229E" w:rsidRPr="00111785">
        <w:rPr>
          <w:rFonts w:ascii="Arial" w:eastAsia="Arial" w:hAnsi="Arial" w:cs="Arial"/>
          <w:color w:val="0033CC"/>
        </w:rPr>
        <w:t>Online</w:t>
      </w:r>
      <w:r w:rsidRPr="00111785">
        <w:rPr>
          <w:rFonts w:ascii="Arial" w:eastAsia="Arial" w:hAnsi="Arial" w:cs="Arial"/>
          <w:color w:val="0033CC"/>
        </w:rPr>
        <w:t xml:space="preserve"> </w:t>
      </w:r>
      <w:r w:rsidR="00EE1F5D" w:rsidRPr="00111785">
        <w:rPr>
          <w:rFonts w:ascii="Arial" w:eastAsia="Arial" w:hAnsi="Arial" w:cs="Arial"/>
          <w:color w:val="0033CC"/>
        </w:rPr>
        <w:t>M</w:t>
      </w:r>
      <w:r w:rsidRPr="00111785">
        <w:rPr>
          <w:rFonts w:ascii="Arial" w:eastAsia="Arial" w:hAnsi="Arial" w:cs="Arial"/>
          <w:color w:val="0033CC"/>
        </w:rPr>
        <w:t>ethods of the manuscript under the sections cited above</w:t>
      </w:r>
      <w:r w:rsidR="00EE1F5D" w:rsidRPr="00111785">
        <w:rPr>
          <w:rFonts w:ascii="Arial" w:eastAsia="Arial" w:hAnsi="Arial" w:cs="Arial"/>
          <w:color w:val="0033CC"/>
        </w:rPr>
        <w:t xml:space="preserve"> (on pages </w:t>
      </w:r>
      <w:r w:rsidR="000F229E" w:rsidRPr="00111785">
        <w:rPr>
          <w:rFonts w:ascii="Arial" w:eastAsia="Arial" w:hAnsi="Arial" w:cs="Arial"/>
          <w:color w:val="0033CC"/>
        </w:rPr>
        <w:t>31</w:t>
      </w:r>
      <w:r w:rsidR="00EE1F5D" w:rsidRPr="00111785">
        <w:rPr>
          <w:rFonts w:ascii="Arial" w:eastAsia="Arial" w:hAnsi="Arial" w:cs="Arial"/>
          <w:color w:val="0033CC"/>
        </w:rPr>
        <w:t xml:space="preserve"> and </w:t>
      </w:r>
      <w:r w:rsidR="000F229E" w:rsidRPr="00111785">
        <w:rPr>
          <w:rFonts w:ascii="Arial" w:eastAsia="Arial" w:hAnsi="Arial" w:cs="Arial"/>
          <w:color w:val="0033CC"/>
        </w:rPr>
        <w:t>32</w:t>
      </w:r>
      <w:r w:rsidR="00EE1F5D" w:rsidRPr="00111785">
        <w:rPr>
          <w:rFonts w:ascii="Arial" w:eastAsia="Arial" w:hAnsi="Arial" w:cs="Arial"/>
          <w:color w:val="0033CC"/>
        </w:rPr>
        <w:t xml:space="preserve"> of the</w:t>
      </w:r>
      <w:r w:rsidR="000F229E" w:rsidRPr="00111785">
        <w:rPr>
          <w:rFonts w:ascii="Arial" w:eastAsia="Arial" w:hAnsi="Arial" w:cs="Arial"/>
          <w:color w:val="0033CC"/>
        </w:rPr>
        <w:t xml:space="preserve"> Online Methods</w:t>
      </w:r>
      <w:r w:rsidR="00EE1F5D" w:rsidRPr="00111785">
        <w:rPr>
          <w:rFonts w:ascii="Arial" w:eastAsia="Arial" w:hAnsi="Arial" w:cs="Arial"/>
          <w:color w:val="0033CC"/>
        </w:rPr>
        <w:t>)</w:t>
      </w:r>
      <w:r w:rsidRPr="00111785">
        <w:rPr>
          <w:rFonts w:ascii="Arial" w:eastAsia="Arial" w:hAnsi="Arial" w:cs="Arial"/>
          <w:color w:val="0033CC"/>
        </w:rPr>
        <w:t>. All empirical measurements of depth were obtained from raw pileups without base alignment quality (BAQ) filtering.</w:t>
      </w:r>
    </w:p>
    <w:p w14:paraId="55D80676" w14:textId="77777777" w:rsidR="00413E5F" w:rsidRPr="00111785" w:rsidRDefault="00413E5F" w:rsidP="00A7225E">
      <w:pPr>
        <w:spacing w:after="0" w:line="240" w:lineRule="auto"/>
        <w:jc w:val="both"/>
        <w:rPr>
          <w:rFonts w:ascii="Arial" w:eastAsia="Arial" w:hAnsi="Arial" w:cs="Arial"/>
          <w:color w:val="0033CC"/>
        </w:rPr>
      </w:pPr>
    </w:p>
    <w:p w14:paraId="5B7CBD39" w14:textId="4B2D4B70"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 xml:space="preserve">At each genomic coordinate, </w:t>
      </w:r>
      <m:oMath>
        <m:r>
          <w:rPr>
            <w:rFonts w:ascii="Cambria Math" w:eastAsia="Arial" w:hAnsi="Cambria Math" w:cs="Arial"/>
            <w:color w:val="0033CC"/>
          </w:rPr>
          <m:t>p</m:t>
        </m:r>
      </m:oMath>
      <w:r w:rsidRPr="00111785">
        <w:rPr>
          <w:rFonts w:ascii="Arial" w:eastAsia="Arial" w:hAnsi="Arial" w:cs="Arial"/>
          <w:color w:val="0033CC"/>
        </w:rPr>
        <w:t xml:space="preserve">, the expected alternate allele depth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Pr="00111785">
        <w:rPr>
          <w:rFonts w:ascii="Arial" w:eastAsia="Arial" w:hAnsi="Arial" w:cs="Arial"/>
          <w:color w:val="0033CC"/>
        </w:rPr>
        <w:t xml:space="preserve"> has a baseline noise rate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λ</m:t>
            </m:r>
          </m:e>
          <m:sub>
            <m:r>
              <w:rPr>
                <w:rFonts w:ascii="Cambria Math" w:eastAsia="Arial" w:hAnsi="Cambria Math" w:cs="Arial"/>
                <w:color w:val="0033CC"/>
              </w:rPr>
              <m:t>p</m:t>
            </m:r>
          </m:sub>
        </m:sSub>
      </m:oMath>
      <w:r w:rsidRPr="00111785">
        <w:rPr>
          <w:rFonts w:ascii="Arial" w:eastAsia="Arial" w:hAnsi="Arial" w:cs="Arial"/>
          <w:color w:val="0033CC"/>
        </w:rPr>
        <w:t xml:space="preserve"> where </w:t>
      </w:r>
      <m:oMath>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oMath>
      <w:r w:rsidRPr="00111785">
        <w:rPr>
          <w:rFonts w:ascii="Arial" w:eastAsia="Arial" w:hAnsi="Arial" w:cs="Arial"/>
          <w:color w:val="0033CC"/>
        </w:rPr>
        <w:t xml:space="preserve"> is the total depth at </w:t>
      </w:r>
      <m:oMath>
        <m:r>
          <w:rPr>
            <w:rFonts w:ascii="Cambria Math" w:eastAsia="Arial" w:hAnsi="Cambria Math" w:cs="Arial"/>
            <w:color w:val="0033CC"/>
          </w:rPr>
          <m:t>p</m:t>
        </m:r>
      </m:oMath>
      <w:r w:rsidRPr="00111785">
        <w:rPr>
          <w:rFonts w:ascii="Arial" w:eastAsia="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is the allele frequency. The model assumes that </w:t>
      </w:r>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oMath>
      <w:r w:rsidR="005D3701" w:rsidRPr="00111785">
        <w:rPr>
          <w:rFonts w:ascii="Arial" w:eastAsia="Arial" w:hAnsi="Arial" w:cs="Arial"/>
          <w:color w:val="0033CC"/>
        </w:rPr>
        <w:t xml:space="preserve"> </w:t>
      </w:r>
      <w:r w:rsidRPr="00111785">
        <w:rPr>
          <w:rFonts w:ascii="Arial" w:eastAsia="Arial" w:hAnsi="Arial" w:cs="Arial"/>
          <w:color w:val="0033CC"/>
        </w:rPr>
        <w:t>is drawn from a Poisson distribution such that:</w:t>
      </w:r>
    </w:p>
    <w:p w14:paraId="5B74242C" w14:textId="77777777" w:rsidR="00413E5F" w:rsidRPr="00111785" w:rsidRDefault="00413E5F" w:rsidP="00A7225E">
      <w:pPr>
        <w:spacing w:after="0" w:line="240" w:lineRule="auto"/>
        <w:jc w:val="both"/>
        <w:rPr>
          <w:rFonts w:ascii="Arial" w:eastAsia="Arial" w:hAnsi="Arial" w:cs="Arial"/>
          <w:color w:val="0033CC"/>
        </w:rPr>
      </w:pPr>
    </w:p>
    <w:p w14:paraId="119C9E7A" w14:textId="77777777" w:rsidR="00413E5F" w:rsidRPr="00111785" w:rsidRDefault="007A2CDC"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∼Poisson (</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 xml:space="preserve"> ⋅ λ</m:t>
              </m:r>
            </m:e>
            <m:sub>
              <m:r>
                <w:rPr>
                  <w:rFonts w:ascii="Cambria Math" w:eastAsia="Arial" w:hAnsi="Cambria Math" w:cs="Arial"/>
                  <w:color w:val="0033CC"/>
                </w:rPr>
                <m:t>p</m:t>
              </m:r>
            </m:sub>
          </m:sSub>
          <m:r>
            <w:rPr>
              <w:rFonts w:ascii="Cambria Math" w:eastAsia="Arial" w:hAnsi="Cambria Math" w:cs="Arial"/>
              <w:color w:val="0033CC"/>
            </w:rPr>
            <m:t>)</m:t>
          </m:r>
        </m:oMath>
      </m:oMathPara>
    </w:p>
    <w:p w14:paraId="407876C7" w14:textId="77777777" w:rsidR="00413E5F" w:rsidRPr="00111785" w:rsidRDefault="00413E5F" w:rsidP="00A7225E">
      <w:pPr>
        <w:spacing w:after="0" w:line="240" w:lineRule="auto"/>
        <w:jc w:val="both"/>
        <w:rPr>
          <w:rFonts w:ascii="Arial" w:eastAsia="Arial" w:hAnsi="Arial" w:cs="Arial"/>
          <w:color w:val="0033CC"/>
        </w:rPr>
      </w:pPr>
    </w:p>
    <w:p w14:paraId="68717C91" w14:textId="77777777" w:rsidR="00413E5F" w:rsidRPr="00111785" w:rsidRDefault="00B4071F" w:rsidP="00A7225E">
      <w:pPr>
        <w:spacing w:after="0" w:line="240" w:lineRule="auto"/>
        <w:jc w:val="both"/>
        <w:rPr>
          <w:rFonts w:ascii="Arial" w:eastAsia="Arial" w:hAnsi="Arial" w:cs="Arial"/>
          <w:color w:val="0033CC"/>
        </w:rPr>
      </w:pPr>
      <w:r w:rsidRPr="00111785">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was </w:t>
      </w:r>
      <w:r w:rsidRPr="00111785">
        <w:rPr>
          <w:rFonts w:ascii="Arial" w:eastAsia="Arial" w:hAnsi="Arial" w:cs="Arial"/>
          <w:color w:val="0033CC"/>
        </w:rPr>
        <w:t xml:space="preserve">assumed to be drawn from a mixture of Gamma distributions indexed by </w:t>
      </w:r>
      <m:oMath>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r>
          <w:rPr>
            <w:rFonts w:ascii="Cambria Math" w:eastAsia="Arial" w:hAnsi="Cambria Math" w:cs="Arial"/>
            <w:color w:val="0033CC"/>
          </w:rPr>
          <m:t>∈ {1, ..., K}</m:t>
        </m:r>
      </m:oMath>
      <w:r w:rsidRPr="00111785">
        <w:rPr>
          <w:rFonts w:ascii="Arial" w:eastAsia="Arial" w:hAnsi="Arial" w:cs="Arial"/>
          <w:color w:val="0033CC"/>
        </w:rPr>
        <w:t>, the parameters of which varied based on discrete covariates such that:</w:t>
      </w:r>
    </w:p>
    <w:p w14:paraId="64C4C36E" w14:textId="77777777" w:rsidR="00413E5F" w:rsidRPr="00111785" w:rsidRDefault="00413E5F" w:rsidP="00A7225E">
      <w:pPr>
        <w:spacing w:after="0" w:line="240" w:lineRule="auto"/>
        <w:jc w:val="both"/>
        <w:rPr>
          <w:rFonts w:ascii="Arial" w:eastAsia="Arial" w:hAnsi="Arial" w:cs="Arial"/>
          <w:color w:val="0033CC"/>
        </w:rPr>
      </w:pPr>
    </w:p>
    <w:p w14:paraId="6B8A3D5B" w14:textId="77777777" w:rsidR="00413E5F" w:rsidRPr="00111785" w:rsidRDefault="007A2CDC" w:rsidP="00A7225E">
      <w:pPr>
        <w:spacing w:after="0" w:line="240" w:lineRule="auto"/>
        <w:jc w:val="both"/>
        <w:rPr>
          <w:rFonts w:ascii="Arial" w:eastAsia="Arial" w:hAnsi="Arial" w:cs="Arial"/>
          <w:color w:val="0033CC"/>
        </w:rPr>
      </w:pPr>
      <m:oMathPara>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r>
            <w:rPr>
              <w:rFonts w:ascii="Cambria Math" w:hAnsi="Cambria Math" w:cs="Arial"/>
              <w:color w:val="0033CC"/>
            </w:rPr>
            <m:t>∼</m:t>
          </m:r>
          <m:r>
            <w:rPr>
              <w:rFonts w:ascii="Cambria Math" w:eastAsia="Arial" w:hAnsi="Cambria Math" w:cs="Arial"/>
              <w:color w:val="0033CC"/>
            </w:rPr>
            <m:t>Gamma (</m:t>
          </m:r>
          <m:sSub>
            <m:sSubPr>
              <m:ctrlPr>
                <w:rPr>
                  <w:rFonts w:ascii="Cambria Math" w:eastAsia="Arial" w:hAnsi="Cambria Math" w:cs="Arial"/>
                  <w:color w:val="0033CC"/>
                </w:rPr>
              </m:ctrlPr>
            </m:sSubPr>
            <m:e>
              <m:r>
                <w:rPr>
                  <w:rFonts w:ascii="Cambria Math" w:eastAsia="Arial" w:hAnsi="Cambria Math" w:cs="Arial"/>
                  <w:color w:val="0033CC"/>
                </w:rPr>
                <m:t>α</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β</m:t>
              </m:r>
            </m:e>
            <m:sub>
              <m:sSub>
                <m:sSubPr>
                  <m:ctrlPr>
                    <w:rPr>
                      <w:rFonts w:ascii="Cambria Math" w:eastAsia="Arial" w:hAnsi="Cambria Math" w:cs="Arial"/>
                      <w:color w:val="0033CC"/>
                    </w:rPr>
                  </m:ctrlPr>
                </m:sSubPr>
                <m:e>
                  <m:r>
                    <w:rPr>
                      <w:rFonts w:ascii="Cambria Math" w:eastAsia="Arial" w:hAnsi="Cambria Math" w:cs="Arial"/>
                      <w:color w:val="0033CC"/>
                    </w:rPr>
                    <m:t>z</m:t>
                  </m:r>
                </m:e>
                <m:sub>
                  <m:r>
                    <w:rPr>
                      <w:rFonts w:ascii="Cambria Math" w:eastAsia="Arial" w:hAnsi="Cambria Math" w:cs="Arial"/>
                      <w:color w:val="0033CC"/>
                    </w:rPr>
                    <m:t>p</m:t>
                  </m:r>
                </m:sub>
              </m:sSub>
            </m:sub>
          </m:sSub>
          <m:r>
            <w:rPr>
              <w:rFonts w:ascii="Cambria Math" w:eastAsia="Arial" w:hAnsi="Cambria Math" w:cs="Arial"/>
              <w:color w:val="0033CC"/>
            </w:rPr>
            <m:t>)</m:t>
          </m:r>
        </m:oMath>
      </m:oMathPara>
    </w:p>
    <w:p w14:paraId="3160C991" w14:textId="77777777" w:rsidR="00413E5F" w:rsidRPr="00111785" w:rsidRDefault="00413E5F" w:rsidP="00A7225E">
      <w:pPr>
        <w:spacing w:after="0" w:line="240" w:lineRule="auto"/>
        <w:jc w:val="both"/>
        <w:rPr>
          <w:rFonts w:ascii="Arial" w:eastAsia="Arial" w:hAnsi="Arial" w:cs="Arial"/>
          <w:color w:val="0033CC"/>
        </w:rPr>
      </w:pPr>
    </w:p>
    <w:p w14:paraId="69217CBD" w14:textId="3442D7DA"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The covariates included</w:t>
      </w:r>
      <w:r w:rsidR="00856B49" w:rsidRPr="00111785">
        <w:rPr>
          <w:rFonts w:ascii="Arial" w:eastAsia="Arial" w:hAnsi="Arial" w:cs="Arial"/>
          <w:color w:val="0033CC"/>
        </w:rPr>
        <w:t xml:space="preserve"> were:</w:t>
      </w:r>
      <w:r w:rsidRPr="00111785">
        <w:rPr>
          <w:rFonts w:ascii="Arial" w:eastAsia="Arial" w:hAnsi="Arial" w:cs="Arial"/>
          <w:color w:val="0033CC"/>
        </w:rPr>
        <w:t xml:space="preserve"> (1) whether </w:t>
      </w:r>
      <m:oMath>
        <m:r>
          <w:rPr>
            <w:rFonts w:ascii="Cambria Math" w:eastAsia="Arial" w:hAnsi="Cambria Math" w:cs="Arial"/>
            <w:color w:val="0033CC"/>
          </w:rPr>
          <m:t>p</m:t>
        </m:r>
      </m:oMath>
      <w:r w:rsidRPr="00111785">
        <w:rPr>
          <w:rFonts w:ascii="Arial" w:eastAsia="Arial" w:hAnsi="Arial" w:cs="Arial"/>
          <w:color w:val="0033CC"/>
        </w:rPr>
        <w:t xml:space="preserve"> was uniquely alignable, (2) whether </w:t>
      </w:r>
      <m:oMath>
        <m:r>
          <w:rPr>
            <w:rFonts w:ascii="Cambria Math" w:eastAsia="Arial" w:hAnsi="Cambria Math" w:cs="Arial"/>
            <w:color w:val="0033CC"/>
          </w:rPr>
          <m:t>p</m:t>
        </m:r>
      </m:oMath>
      <w:r w:rsidRPr="00111785">
        <w:rPr>
          <w:rFonts w:ascii="Arial" w:eastAsia="Arial" w:hAnsi="Arial" w:cs="Arial"/>
          <w:color w:val="0033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3CC"/>
          </w:rPr>
          <m:t>p</m:t>
        </m:r>
      </m:oMath>
      <w:r w:rsidRPr="00111785">
        <w:rPr>
          <w:rFonts w:ascii="Arial" w:eastAsia="Arial" w:hAnsi="Arial" w:cs="Arial"/>
          <w:color w:val="0033CC"/>
        </w:rPr>
        <w:t xml:space="preserve">, the type of mutation and its mutational context.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Figure</w:t>
      </w:r>
      <w:r w:rsidR="00856B49" w:rsidRPr="00111785">
        <w:rPr>
          <w:rFonts w:ascii="Arial" w:eastAsia="Arial" w:hAnsi="Arial" w:cs="Arial"/>
          <w:b/>
          <w:color w:val="0033CC"/>
        </w:rPr>
        <w:t>s</w:t>
      </w:r>
      <w:r w:rsidRPr="00111785">
        <w:rPr>
          <w:rFonts w:ascii="Arial" w:eastAsia="Arial" w:hAnsi="Arial" w:cs="Arial"/>
          <w:b/>
          <w:color w:val="0033CC"/>
        </w:rPr>
        <w:t xml:space="preserve"> </w:t>
      </w:r>
      <w:r w:rsidR="005D3701" w:rsidRPr="00111785">
        <w:rPr>
          <w:rFonts w:ascii="Arial" w:eastAsia="Arial" w:hAnsi="Arial" w:cs="Arial"/>
          <w:b/>
          <w:color w:val="0033CC"/>
        </w:rPr>
        <w:t>2</w:t>
      </w:r>
      <w:r w:rsidR="00C80ED4" w:rsidRPr="00111785">
        <w:rPr>
          <w:rFonts w:ascii="Arial" w:eastAsia="Arial" w:hAnsi="Arial" w:cs="Arial"/>
          <w:b/>
          <w:color w:val="0033CC"/>
        </w:rPr>
        <w:t>a</w:t>
      </w:r>
      <w:r w:rsidR="00856B49" w:rsidRPr="00111785">
        <w:rPr>
          <w:rFonts w:ascii="Arial" w:eastAsia="Arial" w:hAnsi="Arial" w:cs="Arial"/>
          <w:color w:val="0033CC"/>
        </w:rPr>
        <w:t xml:space="preserve"> and </w:t>
      </w:r>
      <w:r w:rsidR="005D3701" w:rsidRPr="00111785">
        <w:rPr>
          <w:rFonts w:ascii="Arial" w:eastAsia="Arial" w:hAnsi="Arial" w:cs="Arial"/>
          <w:b/>
          <w:color w:val="0033CC"/>
        </w:rPr>
        <w:t>2</w:t>
      </w:r>
      <w:r w:rsidR="00856B49" w:rsidRPr="00111785">
        <w:rPr>
          <w:rFonts w:ascii="Arial" w:eastAsia="Arial" w:hAnsi="Arial" w:cs="Arial"/>
          <w:b/>
          <w:color w:val="0033CC"/>
        </w:rPr>
        <w:t>b</w:t>
      </w:r>
      <w:r w:rsidR="00C80ED4" w:rsidRPr="00111785">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111785">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111785">
        <w:rPr>
          <w:rFonts w:ascii="Arial" w:eastAsia="Arial" w:hAnsi="Arial" w:cs="Arial"/>
          <w:b/>
          <w:color w:val="0033CC"/>
        </w:rPr>
        <w:t xml:space="preserve"> </w:t>
      </w:r>
      <w:r w:rsidR="00C80ED4" w:rsidRPr="00111785">
        <w:rPr>
          <w:rFonts w:ascii="Arial" w:eastAsia="Arial" w:hAnsi="Arial" w:cs="Arial"/>
          <w:color w:val="0033CC"/>
        </w:rPr>
        <w:t xml:space="preserve">below </w:t>
      </w:r>
      <w:r w:rsidR="005D3701" w:rsidRPr="00111785">
        <w:rPr>
          <w:rFonts w:ascii="Arial" w:eastAsia="Arial" w:hAnsi="Arial" w:cs="Arial"/>
          <w:color w:val="0033CC"/>
        </w:rPr>
        <w:t xml:space="preserve">show </w:t>
      </w:r>
      <w:r w:rsidRPr="00111785">
        <w:rPr>
          <w:rFonts w:ascii="Arial" w:eastAsia="Arial" w:hAnsi="Arial" w:cs="Arial"/>
          <w:color w:val="0033CC"/>
        </w:rPr>
        <w:t xml:space="preserve">the distribution of the mean posterior estimates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across </w:t>
      </w:r>
      <w:r w:rsidRPr="00111785">
        <w:rPr>
          <w:rFonts w:ascii="Arial" w:eastAsia="Arial" w:hAnsi="Arial" w:cs="Arial"/>
          <w:color w:val="0033CC"/>
        </w:rPr>
        <w:t>a representative subset of sites by type of substitution and trinucleotide context.</w:t>
      </w:r>
    </w:p>
    <w:p w14:paraId="44BB6049" w14:textId="77777777" w:rsidR="00413E5F" w:rsidRPr="00111785" w:rsidRDefault="00413E5F" w:rsidP="00A7225E">
      <w:pPr>
        <w:spacing w:after="0" w:line="240" w:lineRule="auto"/>
        <w:jc w:val="both"/>
        <w:rPr>
          <w:rFonts w:ascii="Arial" w:eastAsia="Arial" w:hAnsi="Arial" w:cs="Arial"/>
          <w:color w:val="0033CC"/>
        </w:rPr>
      </w:pPr>
    </w:p>
    <w:p w14:paraId="6369B37F" w14:textId="4DC775B9" w:rsidR="00413E5F" w:rsidRPr="00111785" w:rsidRDefault="00B4071F" w:rsidP="00A7225E">
      <w:pPr>
        <w:spacing w:after="0" w:line="240" w:lineRule="auto"/>
        <w:jc w:val="both"/>
        <w:rPr>
          <w:rFonts w:ascii="Arial" w:eastAsia="Arial" w:hAnsi="Arial" w:cs="Arial"/>
          <w:color w:val="0033CC"/>
        </w:rPr>
      </w:pPr>
      <w:r w:rsidRPr="00111785">
        <w:rPr>
          <w:rFonts w:ascii="Arial" w:eastAsia="Arial" w:hAnsi="Arial" w:cs="Arial"/>
          <w:color w:val="0033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111785">
        <w:rPr>
          <w:rFonts w:ascii="Arial" w:eastAsia="Arial" w:hAnsi="Arial" w:cs="Arial"/>
          <w:color w:val="0033CC"/>
        </w:rPr>
        <w:t xml:space="preserve"> sample</w:t>
      </w:r>
      <w:r w:rsidRPr="00111785">
        <w:rPr>
          <w:rFonts w:ascii="Arial" w:eastAsia="Arial" w:hAnsi="Arial" w:cs="Arial"/>
          <w:color w:val="0033CC"/>
        </w:rPr>
        <w:t>s (</w:t>
      </w:r>
      <w:r w:rsidR="00BF14D2" w:rsidRPr="00111785">
        <w:rPr>
          <w:rFonts w:ascii="Arial" w:eastAsia="Arial" w:hAnsi="Arial" w:cs="Arial"/>
          <w:color w:val="0033CC"/>
        </w:rPr>
        <w:t xml:space="preserve">PMID: </w:t>
      </w:r>
      <w:r w:rsidR="00C80ED4" w:rsidRPr="00111785">
        <w:rPr>
          <w:rFonts w:ascii="Arial" w:eastAsia="Arial" w:hAnsi="Arial" w:cs="Arial"/>
          <w:color w:val="0033CC"/>
        </w:rPr>
        <w:t>23396013</w:t>
      </w:r>
      <w:r w:rsidRPr="00111785">
        <w:rPr>
          <w:rFonts w:ascii="Arial" w:eastAsia="Arial" w:hAnsi="Arial" w:cs="Arial"/>
          <w:color w:val="0033CC"/>
        </w:rPr>
        <w:t xml:space="preserve">). Here instead, the posterior distribution </w:t>
      </w:r>
      <w:r w:rsidRPr="00111785">
        <w:rPr>
          <w:rFonts w:ascii="Arial" w:hAnsi="Arial" w:cs="Arial"/>
          <w:color w:val="0033CC"/>
        </w:rPr>
        <w:t xml:space="preserve">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eastAsia="Arial" w:hAnsi="Arial" w:cs="Arial"/>
          <w:color w:val="0033CC"/>
        </w:rPr>
        <w:t xml:space="preserve"> obtained through Markov chain Monte-Carlo resampling provides site-specific error rates with non-zero estimates at sites where no actual alternate allele counts were observed across samples in the training set. </w:t>
      </w:r>
      <w:r w:rsidR="00816557" w:rsidRPr="004F10DD">
        <w:rPr>
          <w:rFonts w:ascii="Arial" w:eastAsia="Arial" w:hAnsi="Arial" w:cs="Arial"/>
          <w:b/>
          <w:color w:val="0033CC"/>
        </w:rPr>
        <w:t xml:space="preserve">Response to Reviewers </w:t>
      </w:r>
      <w:r w:rsidRPr="00111785">
        <w:rPr>
          <w:rFonts w:ascii="Arial" w:eastAsia="Arial" w:hAnsi="Arial" w:cs="Arial"/>
          <w:b/>
          <w:color w:val="0033CC"/>
        </w:rPr>
        <w:t xml:space="preserve">Figure </w:t>
      </w:r>
      <w:r w:rsidR="005D3701" w:rsidRPr="00111785">
        <w:rPr>
          <w:rFonts w:ascii="Arial" w:eastAsia="Arial" w:hAnsi="Arial" w:cs="Arial"/>
          <w:b/>
          <w:color w:val="0033CC"/>
        </w:rPr>
        <w:t>2</w:t>
      </w:r>
      <w:r w:rsidR="00C80ED4" w:rsidRPr="00111785">
        <w:rPr>
          <w:rFonts w:ascii="Arial" w:eastAsia="Arial" w:hAnsi="Arial" w:cs="Arial"/>
          <w:b/>
          <w:color w:val="0033CC"/>
        </w:rPr>
        <w:t>c</w:t>
      </w:r>
      <w:r w:rsidR="00497928" w:rsidRPr="00111785">
        <w:rPr>
          <w:rFonts w:ascii="Arial" w:eastAsia="Arial" w:hAnsi="Arial" w:cs="Arial"/>
          <w:b/>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818C4">
        <w:rPr>
          <w:rFonts w:ascii="Arial" w:eastAsia="Arial" w:hAnsi="Arial" w:cs="Arial"/>
          <w:b/>
          <w:color w:val="0033CC"/>
          <w:highlight w:val="yellow"/>
        </w:rPr>
        <w:t xml:space="preserve"> </w:t>
      </w:r>
      <w:r w:rsidR="00497928" w:rsidRPr="00111785">
        <w:rPr>
          <w:rFonts w:ascii="Arial" w:eastAsia="Arial" w:hAnsi="Arial" w:cs="Arial"/>
          <w:b/>
          <w:color w:val="0033CC"/>
          <w:highlight w:val="yellow"/>
        </w:rPr>
        <w:t xml:space="preserve">Fig. </w:t>
      </w:r>
      <w:r w:rsidR="00353AE8">
        <w:rPr>
          <w:rFonts w:ascii="Arial" w:eastAsia="Arial" w:hAnsi="Arial" w:cs="Arial"/>
          <w:b/>
          <w:color w:val="0033CC"/>
          <w:highlight w:val="yellow"/>
        </w:rPr>
        <w:t>RR2</w:t>
      </w:r>
      <w:r w:rsidR="00497928" w:rsidRPr="00111785">
        <w:rPr>
          <w:rFonts w:ascii="Arial" w:eastAsia="Arial" w:hAnsi="Arial" w:cs="Arial"/>
          <w:b/>
          <w:color w:val="0033CC"/>
        </w:rPr>
        <w:t xml:space="preserve"> of the revised manuscript</w:t>
      </w:r>
      <w:r w:rsidR="00497928" w:rsidRPr="00F67B34">
        <w:rPr>
          <w:rFonts w:ascii="Arial" w:eastAsia="Arial" w:hAnsi="Arial" w:cs="Arial"/>
          <w:color w:val="0033CC"/>
        </w:rPr>
        <w:t>)</w:t>
      </w:r>
      <w:r w:rsidR="00856B49" w:rsidRPr="00111785">
        <w:rPr>
          <w:rFonts w:ascii="Arial" w:eastAsia="Arial" w:hAnsi="Arial" w:cs="Arial"/>
          <w:color w:val="0033CC"/>
        </w:rPr>
        <w:t xml:space="preserve"> </w:t>
      </w:r>
      <w:r w:rsidR="005D3701" w:rsidRPr="00111785">
        <w:rPr>
          <w:rFonts w:ascii="Arial" w:eastAsia="Arial" w:hAnsi="Arial" w:cs="Arial"/>
          <w:color w:val="0033CC"/>
        </w:rPr>
        <w:t xml:space="preserve">of this response </w:t>
      </w:r>
      <w:r w:rsidRPr="00111785">
        <w:rPr>
          <w:rFonts w:ascii="Arial" w:eastAsia="Arial" w:hAnsi="Arial" w:cs="Arial"/>
          <w:color w:val="0033CC"/>
        </w:rPr>
        <w:t xml:space="preserve">shows the scatter plot of site-specific mean posterior estimates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111785">
        <w:rPr>
          <w:rFonts w:ascii="Arial" w:hAnsi="Arial" w:cs="Arial"/>
          <w:color w:val="0033CC"/>
        </w:rPr>
        <w:t xml:space="preserve"> </w:t>
      </w:r>
      <w:r w:rsidRPr="00111785">
        <w:rPr>
          <w:rFonts w:ascii="Arial" w:eastAsia="Arial" w:hAnsi="Arial" w:cs="Arial"/>
          <w:color w:val="0033CC"/>
        </w:rPr>
        <w:t>against the observed</w:t>
      </w:r>
      <w:r w:rsidRPr="00111785">
        <w:rPr>
          <w:rFonts w:ascii="Arial" w:hAnsi="Arial" w:cs="Arial"/>
          <w:color w:val="0033CC"/>
        </w:rPr>
        <w:t xml:space="preserve">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111785">
        <w:rPr>
          <w:rFonts w:ascii="Arial" w:hAnsi="Arial" w:cs="Arial"/>
          <w:color w:val="0033CC"/>
        </w:rPr>
        <w:t xml:space="preserve"> f</w:t>
      </w:r>
      <w:r w:rsidRPr="00111785">
        <w:rPr>
          <w:rFonts w:ascii="Arial" w:eastAsia="Arial" w:hAnsi="Arial" w:cs="Arial"/>
          <w:color w:val="0033CC"/>
        </w:rPr>
        <w:t>or samples in the training set.</w:t>
      </w:r>
    </w:p>
    <w:p w14:paraId="69180D50" w14:textId="77777777" w:rsidR="00413E5F" w:rsidRPr="00111785" w:rsidRDefault="00413E5F" w:rsidP="00A7225E">
      <w:pPr>
        <w:spacing w:after="0" w:line="240" w:lineRule="auto"/>
        <w:jc w:val="both"/>
        <w:rPr>
          <w:rFonts w:ascii="Arial" w:eastAsia="Arial" w:hAnsi="Arial" w:cs="Arial"/>
          <w:color w:val="0033CC"/>
        </w:rPr>
      </w:pPr>
    </w:p>
    <w:p w14:paraId="5AC3B1C5" w14:textId="14113391"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posterior distribution of </w:t>
      </w:r>
      <w:r w:rsidRPr="004F10DD">
        <w:rPr>
          <w:rFonts w:ascii="Arial" w:hAnsi="Arial" w:cs="Arial"/>
          <w:color w:val="0033CC"/>
        </w:rPr>
        <w:t xml:space="preserve">each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hAnsi="Arial" w:cs="Arial"/>
          <w:color w:val="0033CC"/>
        </w:rPr>
        <w:t xml:space="preserve"> was </w:t>
      </w:r>
      <w:r w:rsidRPr="004F10DD">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Cambria Math" w:eastAsia="Arial" w:hAnsi="Cambria Math" w:cs="Arial"/>
            <w:color w:val="0033CC"/>
          </w:rPr>
          <m:t>p</m:t>
        </m:r>
      </m:oMath>
      <w:r w:rsidRPr="004F10DD">
        <w:rPr>
          <w:rFonts w:ascii="Arial" w:eastAsia="Arial" w:hAnsi="Arial" w:cs="Arial"/>
          <w:color w:val="0033CC"/>
        </w:rPr>
        <w:t xml:space="preserve"> and each alternate allele such that:</w:t>
      </w:r>
    </w:p>
    <w:p w14:paraId="2087A823" w14:textId="77777777" w:rsidR="00413E5F" w:rsidRPr="004F10DD" w:rsidRDefault="00413E5F" w:rsidP="00A7225E">
      <w:pPr>
        <w:spacing w:after="0" w:line="240" w:lineRule="auto"/>
        <w:jc w:val="both"/>
        <w:rPr>
          <w:rFonts w:ascii="Arial" w:eastAsia="Arial" w:hAnsi="Arial" w:cs="Arial"/>
          <w:color w:val="0033CC"/>
        </w:rPr>
      </w:pPr>
    </w:p>
    <w:p w14:paraId="0F4A0AD4" w14:textId="77777777" w:rsidR="00413E5F" w:rsidRPr="004F10DD" w:rsidRDefault="007A2CDC"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4F10DD" w:rsidRDefault="00413E5F" w:rsidP="00A7225E">
      <w:pPr>
        <w:spacing w:after="0" w:line="240" w:lineRule="auto"/>
        <w:jc w:val="both"/>
        <w:rPr>
          <w:rFonts w:ascii="Arial" w:eastAsia="Arial" w:hAnsi="Arial" w:cs="Arial"/>
          <w:color w:val="0033CC"/>
        </w:rPr>
      </w:pPr>
    </w:p>
    <w:p w14:paraId="353EFE13"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4F10DD">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4F10DD">
        <w:rPr>
          <w:rFonts w:ascii="Arial" w:eastAsia="Arial" w:hAnsi="Arial" w:cs="Arial"/>
          <w:color w:val="0033CC"/>
        </w:rPr>
        <w:t xml:space="preserve"> such that:</w:t>
      </w:r>
    </w:p>
    <w:p w14:paraId="4CA5F392" w14:textId="77777777" w:rsidR="00413E5F" w:rsidRPr="004F10DD" w:rsidRDefault="00413E5F" w:rsidP="00A7225E">
      <w:pPr>
        <w:spacing w:after="0" w:line="240" w:lineRule="auto"/>
        <w:jc w:val="both"/>
        <w:rPr>
          <w:rFonts w:ascii="Arial" w:eastAsia="Arial" w:hAnsi="Arial" w:cs="Arial"/>
          <w:color w:val="0033CC"/>
        </w:rPr>
      </w:pPr>
    </w:p>
    <w:p w14:paraId="157E0B9F" w14:textId="77777777"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4F10DD" w:rsidRDefault="00413E5F" w:rsidP="00A7225E">
      <w:pPr>
        <w:spacing w:after="0" w:line="240" w:lineRule="auto"/>
        <w:jc w:val="both"/>
        <w:rPr>
          <w:rFonts w:ascii="Arial" w:eastAsia="Arial" w:hAnsi="Arial" w:cs="Arial"/>
          <w:color w:val="0033CC"/>
        </w:rPr>
      </w:pPr>
    </w:p>
    <w:p w14:paraId="08C7E953" w14:textId="560364B1"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where </w:t>
      </w:r>
      <m:oMath>
        <m:r>
          <w:rPr>
            <w:rFonts w:ascii="Cambria Math" w:eastAsia="Arial" w:hAnsi="Cambria Math" w:cs="Arial"/>
            <w:color w:val="0033CC"/>
          </w:rPr>
          <m:t>Q</m:t>
        </m:r>
      </m:oMath>
      <w:r w:rsidRPr="004F10DD">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is the alternate allele depth</w:t>
      </w:r>
      <w:r w:rsidR="003B0FC3" w:rsidRPr="004F10DD">
        <w:rPr>
          <w:rFonts w:ascii="Arial" w:eastAsia="Arial" w:hAnsi="Arial" w:cs="Arial"/>
          <w:color w:val="0033CC"/>
        </w:rPr>
        <w:t>.</w:t>
      </w:r>
      <w:r w:rsidR="00BF14D2"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C80ED4" w:rsidRPr="004F10DD">
        <w:rPr>
          <w:rFonts w:ascii="Arial" w:eastAsia="Arial" w:hAnsi="Arial" w:cs="Arial"/>
          <w:b/>
          <w:color w:val="0033CC"/>
        </w:rPr>
        <w:t>d</w:t>
      </w:r>
      <w:r w:rsidRPr="004F10DD">
        <w:rPr>
          <w:rFonts w:ascii="Arial" w:eastAsia="Arial" w:hAnsi="Arial" w:cs="Arial"/>
          <w:color w:val="0033CC"/>
        </w:rPr>
        <w:t xml:space="preserve"> </w:t>
      </w:r>
      <w:r w:rsidR="004818C4"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00856B49" w:rsidRPr="004F10DD">
        <w:rPr>
          <w:rFonts w:ascii="Arial" w:eastAsia="Arial" w:hAnsi="Arial" w:cs="Arial"/>
          <w:color w:val="0033CC"/>
        </w:rPr>
        <w:t xml:space="preserve">below </w:t>
      </w:r>
      <w:r w:rsidRPr="004F10DD">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3CC"/>
              </w:rPr>
            </m:ctrlPr>
          </m:sSubPr>
          <m:e>
            <m:r>
              <w:rPr>
                <w:rFonts w:ascii="Cambria Math" w:hAnsi="Cambria Math" w:cs="Arial"/>
                <w:color w:val="0033CC"/>
              </w:rPr>
              <m:t>λ</m:t>
            </m:r>
          </m:e>
          <m:sub>
            <m:r>
              <w:rPr>
                <w:rFonts w:ascii="Cambria Math" w:hAnsi="Cambria Math" w:cs="Arial"/>
                <w:color w:val="0033CC"/>
              </w:rPr>
              <m:t>p</m:t>
            </m:r>
          </m:sub>
        </m:sSub>
      </m:oMath>
      <w:r w:rsidRPr="004F10DD">
        <w:rPr>
          <w:rFonts w:ascii="Arial" w:eastAsia="Arial" w:hAnsi="Arial" w:cs="Arial"/>
          <w:color w:val="0033CC"/>
        </w:rPr>
        <w:t xml:space="preserve"> obtained by training the model on </w:t>
      </w:r>
      <w:r w:rsidR="00C57EBF" w:rsidRPr="004F10DD">
        <w:rPr>
          <w:rFonts w:ascii="Arial" w:eastAsia="Arial" w:hAnsi="Arial" w:cs="Arial"/>
          <w:color w:val="0033CC"/>
        </w:rPr>
        <w:t xml:space="preserve">43 </w:t>
      </w:r>
      <w:r w:rsidRPr="004F10DD">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sidRPr="004F10DD">
        <w:rPr>
          <w:rFonts w:ascii="Arial" w:eastAsia="Arial" w:hAnsi="Arial" w:cs="Arial"/>
          <w:b/>
          <w:color w:val="0033CC"/>
        </w:rPr>
        <w:t xml:space="preserve">Response to Reviewers </w:t>
      </w:r>
      <w:r w:rsidR="00BF14D2" w:rsidRPr="004818C4">
        <w:rPr>
          <w:rFonts w:ascii="Arial" w:eastAsia="Arial" w:hAnsi="Arial" w:cs="Arial"/>
          <w:b/>
          <w:color w:val="0033CC"/>
        </w:rPr>
        <w:t xml:space="preserve">Figure </w:t>
      </w:r>
      <w:r w:rsidR="005D3701" w:rsidRPr="004F10DD">
        <w:rPr>
          <w:rFonts w:ascii="Arial" w:eastAsia="Arial" w:hAnsi="Arial" w:cs="Arial"/>
          <w:b/>
          <w:color w:val="0033CC"/>
        </w:rPr>
        <w:t>2</w:t>
      </w:r>
      <w:r w:rsidR="0021343E" w:rsidRPr="004F10DD">
        <w:rPr>
          <w:rFonts w:ascii="Arial" w:eastAsia="Arial" w:hAnsi="Arial" w:cs="Arial"/>
          <w:b/>
          <w:color w:val="0033CC"/>
        </w:rPr>
        <w:t>e</w:t>
      </w:r>
      <w:r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 xml:space="preserve">Supplementary </w:t>
      </w:r>
      <w:r w:rsidR="00497928" w:rsidRPr="004818C4">
        <w:rPr>
          <w:rFonts w:ascii="Arial" w:eastAsia="Arial" w:hAnsi="Arial" w:cs="Arial"/>
          <w:b/>
          <w:color w:val="0033CC"/>
          <w:highlight w:val="yellow"/>
        </w:rPr>
        <w:t xml:space="preserve">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b/>
          <w:color w:val="0033CC"/>
        </w:rPr>
        <w:t xml:space="preserve"> </w:t>
      </w:r>
      <w:r w:rsidRPr="004F10DD">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4F10DD">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4F10DD" w:rsidRDefault="00413E5F" w:rsidP="00A7225E">
      <w:pPr>
        <w:spacing w:after="0" w:line="240" w:lineRule="auto"/>
        <w:jc w:val="both"/>
        <w:rPr>
          <w:rFonts w:ascii="Arial" w:eastAsia="Arial" w:hAnsi="Arial" w:cs="Arial"/>
          <w:color w:val="0033CC"/>
        </w:rPr>
      </w:pPr>
    </w:p>
    <w:p w14:paraId="0142BC5D"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4F10DD">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4F10DD" w:rsidRDefault="00413E5F" w:rsidP="00A7225E">
      <w:pPr>
        <w:spacing w:after="0" w:line="240" w:lineRule="auto"/>
        <w:jc w:val="both"/>
        <w:rPr>
          <w:rFonts w:ascii="Arial" w:eastAsia="Arial" w:hAnsi="Arial" w:cs="Arial"/>
          <w:color w:val="0033CC"/>
        </w:rPr>
      </w:pPr>
    </w:p>
    <w:p w14:paraId="6D197B2B" w14:textId="77777777" w:rsidR="00413E5F" w:rsidRPr="004F10DD" w:rsidRDefault="007A2CDC"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4818C4" w:rsidRDefault="00413E5F" w:rsidP="00A7225E">
      <w:pPr>
        <w:spacing w:after="0" w:line="240" w:lineRule="auto"/>
        <w:jc w:val="both"/>
        <w:rPr>
          <w:rFonts w:ascii="Arial" w:eastAsia="Arial" w:hAnsi="Arial" w:cs="Arial"/>
          <w:color w:val="0033CC"/>
        </w:rPr>
      </w:pPr>
    </w:p>
    <w:p w14:paraId="0E4C7903" w14:textId="01C8702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4F10DD">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4F10DD">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4F10DD">
        <w:rPr>
          <w:rFonts w:ascii="Arial" w:eastAsia="Arial" w:hAnsi="Arial" w:cs="Arial"/>
          <w:color w:val="0033CC"/>
        </w:rPr>
        <w:t xml:space="preserve"> </w:t>
      </w:r>
      <w:r w:rsidRPr="004F10DD">
        <w:rPr>
          <w:rFonts w:ascii="Arial" w:eastAsia="Arial" w:hAnsi="Arial" w:cs="Arial"/>
          <w:color w:val="0033CC"/>
        </w:rPr>
        <w:t>fractions allows one to assign the source of origin of the variant such that:</w:t>
      </w:r>
    </w:p>
    <w:p w14:paraId="26CB17BF" w14:textId="77777777" w:rsidR="00413E5F" w:rsidRPr="004F10DD" w:rsidRDefault="00413E5F" w:rsidP="00A7225E">
      <w:pPr>
        <w:spacing w:after="0" w:line="240" w:lineRule="auto"/>
        <w:jc w:val="both"/>
        <w:rPr>
          <w:rFonts w:ascii="Arial" w:eastAsia="Arial" w:hAnsi="Arial" w:cs="Arial"/>
          <w:color w:val="0033CC"/>
        </w:rPr>
      </w:pPr>
    </w:p>
    <w:p w14:paraId="585AC1F1" w14:textId="018333B5" w:rsidR="00413E5F" w:rsidRPr="004F10DD"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4F10DD" w:rsidRDefault="00413E5F" w:rsidP="00A7225E">
      <w:pPr>
        <w:spacing w:after="0" w:line="240" w:lineRule="auto"/>
        <w:jc w:val="both"/>
        <w:rPr>
          <w:rFonts w:ascii="Arial" w:eastAsia="Arial" w:hAnsi="Arial" w:cs="Arial"/>
          <w:color w:val="0033CC"/>
        </w:rPr>
      </w:pPr>
    </w:p>
    <w:p w14:paraId="14416DA9" w14:textId="71A58ED8" w:rsidR="00BF14D2"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 xml:space="preserve">where </w:t>
      </w:r>
      <m:oMath>
        <m:r>
          <w:rPr>
            <w:rFonts w:ascii="Cambria Math" w:eastAsia="Arial" w:hAnsi="Cambria Math" w:cs="Arial"/>
            <w:color w:val="0033CC"/>
          </w:rPr>
          <m:t>PGTKXGDNA</m:t>
        </m:r>
      </m:oMath>
      <w:r w:rsidRPr="004F10DD">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4F10DD">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4F10DD">
        <w:rPr>
          <w:rFonts w:ascii="Arial" w:eastAsia="Arial" w:hAnsi="Arial" w:cs="Arial"/>
          <w:color w:val="0033CC"/>
        </w:rPr>
        <w:t xml:space="preserve"> allows the model to be further optimized.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0145F4" w:rsidRPr="004F10DD">
        <w:rPr>
          <w:rFonts w:ascii="Arial" w:eastAsia="Arial" w:hAnsi="Arial" w:cs="Arial"/>
          <w:b/>
          <w:color w:val="0033CC"/>
        </w:rPr>
        <w:t>3</w:t>
      </w:r>
      <w:r w:rsidR="00C80ED4" w:rsidRPr="004F10DD">
        <w:rPr>
          <w:rFonts w:ascii="Arial" w:eastAsia="Arial" w:hAnsi="Arial" w:cs="Arial"/>
          <w:color w:val="0033CC"/>
        </w:rPr>
        <w:t xml:space="preserve"> </w:t>
      </w:r>
      <w:r w:rsidR="00497928" w:rsidRPr="00F67B34">
        <w:rPr>
          <w:rFonts w:ascii="Arial" w:eastAsia="Arial" w:hAnsi="Arial" w:cs="Arial"/>
          <w:color w:val="0033CC"/>
        </w:rPr>
        <w:t>(</w:t>
      </w:r>
      <w:r w:rsidR="00260CB3">
        <w:rPr>
          <w:rFonts w:ascii="Arial" w:eastAsia="Arial" w:hAnsi="Arial" w:cs="Arial"/>
          <w:b/>
          <w:color w:val="0033CC"/>
          <w:highlight w:val="yellow"/>
        </w:rPr>
        <w:t>Supplementary</w:t>
      </w:r>
      <w:r w:rsidR="00497928" w:rsidRPr="004818C4">
        <w:rPr>
          <w:rFonts w:ascii="Arial" w:eastAsia="Arial" w:hAnsi="Arial" w:cs="Arial"/>
          <w:b/>
          <w:color w:val="0033CC"/>
          <w:highlight w:val="yellow"/>
        </w:rPr>
        <w:t xml:space="preserve"> Fig. </w:t>
      </w:r>
      <w:r w:rsidR="00353AE8">
        <w:rPr>
          <w:rFonts w:ascii="Arial" w:eastAsia="Arial" w:hAnsi="Arial" w:cs="Arial"/>
          <w:b/>
          <w:color w:val="0033CC"/>
          <w:highlight w:val="yellow"/>
        </w:rPr>
        <w:t>RR2</w:t>
      </w:r>
      <w:r w:rsidR="00497928" w:rsidRPr="004818C4">
        <w:rPr>
          <w:rFonts w:ascii="Arial" w:eastAsia="Arial" w:hAnsi="Arial" w:cs="Arial"/>
          <w:b/>
          <w:color w:val="0033CC"/>
        </w:rPr>
        <w:t xml:space="preserve"> of the revised manuscript</w:t>
      </w:r>
      <w:r w:rsidR="00497928" w:rsidRPr="00F67B34">
        <w:rPr>
          <w:rFonts w:ascii="Arial" w:eastAsia="Arial" w:hAnsi="Arial" w:cs="Arial"/>
          <w:color w:val="0033CC"/>
        </w:rPr>
        <w:t>)</w:t>
      </w:r>
      <w:r w:rsidR="00497928" w:rsidRPr="004818C4">
        <w:rPr>
          <w:rFonts w:ascii="Arial" w:eastAsia="Arial" w:hAnsi="Arial" w:cs="Arial"/>
          <w:color w:val="0033CC"/>
        </w:rPr>
        <w:t xml:space="preserve"> </w:t>
      </w:r>
      <w:r w:rsidR="00BF14D2" w:rsidRPr="004F10DD">
        <w:rPr>
          <w:rFonts w:ascii="Arial" w:eastAsia="Arial" w:hAnsi="Arial" w:cs="Arial"/>
          <w:color w:val="0033CC"/>
        </w:rPr>
        <w:t>illustrates</w:t>
      </w:r>
      <w:r w:rsidR="001271E7" w:rsidRPr="004F10DD">
        <w:rPr>
          <w:rFonts w:ascii="Arial" w:eastAsia="Arial" w:hAnsi="Arial" w:cs="Arial"/>
          <w:color w:val="0033CC"/>
        </w:rPr>
        <w:t xml:space="preserve"> </w:t>
      </w:r>
      <w:r w:rsidRPr="004F10DD">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4F10DD">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4F10DD" w:rsidRDefault="00BF14D2" w:rsidP="00A7225E">
      <w:pPr>
        <w:spacing w:after="0" w:line="240" w:lineRule="auto"/>
        <w:jc w:val="both"/>
        <w:rPr>
          <w:rFonts w:ascii="Arial" w:eastAsia="Arial" w:hAnsi="Arial" w:cs="Arial"/>
          <w:color w:val="0033CC"/>
        </w:rPr>
      </w:pPr>
    </w:p>
    <w:p w14:paraId="04E8EE27" w14:textId="238E7A1E" w:rsidR="00F21577" w:rsidRPr="004F10DD" w:rsidRDefault="00B4071F" w:rsidP="00DF30AA">
      <w:pPr>
        <w:spacing w:after="0" w:line="240" w:lineRule="auto"/>
        <w:jc w:val="both"/>
        <w:rPr>
          <w:rFonts w:ascii="Arial" w:eastAsia="Arial" w:hAnsi="Arial" w:cs="Arial"/>
          <w:color w:val="0033CC"/>
        </w:rPr>
      </w:pPr>
      <w:r w:rsidRPr="004F10DD">
        <w:rPr>
          <w:rFonts w:ascii="Arial" w:eastAsia="Arial" w:hAnsi="Arial" w:cs="Arial"/>
          <w:color w:val="0033CC"/>
        </w:rPr>
        <w:t xml:space="preserve">In summary, candidate variants in cfDNA and WBC generated through </w:t>
      </w:r>
      <w:r w:rsidRPr="004F10DD">
        <w:rPr>
          <w:rFonts w:ascii="Arial" w:eastAsia="Arial" w:hAnsi="Arial" w:cs="Arial"/>
          <w:i/>
          <w:color w:val="0033CC"/>
        </w:rPr>
        <w:t>de novo</w:t>
      </w:r>
      <w:r w:rsidRPr="004F10DD">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Tables 3</w:t>
      </w:r>
      <w:r w:rsidR="00353AE8" w:rsidRPr="00353AE8">
        <w:rPr>
          <w:rFonts w:ascii="Arial" w:eastAsia="Arial" w:hAnsi="Arial" w:cs="Arial"/>
          <w:color w:val="0033CC"/>
        </w:rPr>
        <w:t xml:space="preserve"> and </w:t>
      </w:r>
      <w:r w:rsidR="00353AE8">
        <w:rPr>
          <w:rFonts w:ascii="Arial" w:eastAsia="Arial" w:hAnsi="Arial" w:cs="Arial"/>
          <w:b/>
          <w:color w:val="0033CC"/>
        </w:rPr>
        <w:t>4</w:t>
      </w:r>
      <w:r w:rsidRPr="004F10DD">
        <w:rPr>
          <w:rFonts w:ascii="Arial" w:eastAsia="Arial" w:hAnsi="Arial" w:cs="Arial"/>
          <w:color w:val="0033CC"/>
        </w:rPr>
        <w:t xml:space="preserve"> </w:t>
      </w:r>
      <w:r w:rsidR="00333249" w:rsidRPr="00F67B34">
        <w:rPr>
          <w:rFonts w:ascii="Arial" w:eastAsia="Arial" w:hAnsi="Arial" w:cs="Arial"/>
          <w:color w:val="0033CC"/>
        </w:rPr>
        <w:t>(</w:t>
      </w:r>
      <w:r w:rsidR="00333249" w:rsidRPr="004818C4">
        <w:rPr>
          <w:rFonts w:ascii="Arial" w:eastAsia="Arial" w:hAnsi="Arial" w:cs="Arial"/>
          <w:b/>
          <w:color w:val="0033CC"/>
          <w:highlight w:val="yellow"/>
        </w:rPr>
        <w:t xml:space="preserve">Supplementary Tables </w:t>
      </w:r>
      <w:r w:rsidR="00353AE8">
        <w:rPr>
          <w:rFonts w:ascii="Arial" w:eastAsia="Arial" w:hAnsi="Arial" w:cs="Arial"/>
          <w:b/>
          <w:color w:val="0033CC"/>
          <w:highlight w:val="yellow"/>
        </w:rPr>
        <w:t>RR3</w:t>
      </w:r>
      <w:r w:rsidR="00353AE8" w:rsidRPr="00353AE8">
        <w:rPr>
          <w:rFonts w:ascii="Arial" w:eastAsia="Arial" w:hAnsi="Arial" w:cs="Arial"/>
          <w:color w:val="0033CC"/>
          <w:highlight w:val="yellow"/>
        </w:rPr>
        <w:t xml:space="preserve"> and </w:t>
      </w:r>
      <w:r w:rsidR="00353AE8">
        <w:rPr>
          <w:rFonts w:ascii="Arial" w:eastAsia="Arial" w:hAnsi="Arial" w:cs="Arial"/>
          <w:b/>
          <w:color w:val="0033CC"/>
          <w:highlight w:val="yellow"/>
        </w:rPr>
        <w:t>RR4</w:t>
      </w:r>
      <w:r w:rsidR="00333249" w:rsidRPr="004818C4">
        <w:rPr>
          <w:rFonts w:ascii="Arial" w:eastAsia="Arial" w:hAnsi="Arial" w:cs="Arial"/>
          <w:b/>
          <w:color w:val="0033CC"/>
        </w:rPr>
        <w:t xml:space="preserve"> of the revised manuscript</w:t>
      </w:r>
      <w:r w:rsidR="00333249" w:rsidRPr="00F67B34">
        <w:rPr>
          <w:rFonts w:ascii="Arial" w:eastAsia="Arial" w:hAnsi="Arial" w:cs="Arial"/>
          <w:color w:val="0033CC"/>
        </w:rPr>
        <w:t>)</w:t>
      </w:r>
      <w:r w:rsidR="00333249" w:rsidRPr="004818C4">
        <w:rPr>
          <w:rFonts w:ascii="Arial" w:eastAsia="Arial" w:hAnsi="Arial" w:cs="Arial"/>
          <w:color w:val="0033CC"/>
        </w:rPr>
        <w:t xml:space="preserve"> </w:t>
      </w:r>
      <w:r w:rsidRPr="004F10DD">
        <w:rPr>
          <w:rFonts w:ascii="Arial" w:eastAsia="Arial" w:hAnsi="Arial" w:cs="Arial"/>
          <w:color w:val="0033CC"/>
        </w:rPr>
        <w:t>summar</w:t>
      </w:r>
      <w:r w:rsidR="006B1BFF" w:rsidRPr="004F10DD">
        <w:rPr>
          <w:rFonts w:ascii="Arial" w:eastAsia="Arial" w:hAnsi="Arial" w:cs="Arial"/>
          <w:color w:val="0033CC"/>
        </w:rPr>
        <w:t>ize</w:t>
      </w:r>
      <w:r w:rsidRPr="004F10DD">
        <w:rPr>
          <w:rFonts w:ascii="Arial" w:eastAsia="Arial" w:hAnsi="Arial" w:cs="Arial"/>
          <w:color w:val="0033CC"/>
        </w:rPr>
        <w:t xml:space="preserve"> the final number of variants</w:t>
      </w:r>
      <w:r w:rsidR="006B1BFF" w:rsidRPr="004F10DD">
        <w:rPr>
          <w:rFonts w:ascii="Arial" w:eastAsia="Arial" w:hAnsi="Arial" w:cs="Arial"/>
          <w:color w:val="0033CC"/>
        </w:rPr>
        <w:t xml:space="preserve"> whereby d</w:t>
      </w:r>
      <w:r w:rsidRPr="004F10DD">
        <w:rPr>
          <w:rFonts w:ascii="Arial" w:eastAsia="Arial" w:hAnsi="Arial" w:cs="Arial"/>
          <w:color w:val="0033CC"/>
        </w:rPr>
        <w:t xml:space="preserve">river variants are defined as cancer-specific hotspot mutations </w:t>
      </w:r>
      <w:r w:rsidR="0094690E" w:rsidRPr="004F10DD">
        <w:rPr>
          <w:rFonts w:ascii="Arial" w:eastAsia="Arial" w:hAnsi="Arial" w:cs="Arial"/>
          <w:color w:val="0033CC"/>
        </w:rPr>
        <w:t xml:space="preserve">and mutations considered to be pathogenic or likely pathogenic </w:t>
      </w:r>
      <w:r w:rsidR="001271E7" w:rsidRPr="004F10DD">
        <w:rPr>
          <w:rFonts w:ascii="Arial" w:eastAsia="Arial" w:hAnsi="Arial" w:cs="Arial"/>
          <w:color w:val="0033CC"/>
        </w:rPr>
        <w:t>(</w:t>
      </w:r>
      <w:r w:rsidR="00C96980" w:rsidRPr="004F10DD">
        <w:rPr>
          <w:rFonts w:ascii="Arial" w:eastAsia="Arial" w:hAnsi="Arial" w:cs="Arial"/>
          <w:color w:val="0033CC"/>
        </w:rPr>
        <w:t xml:space="preserve">PMID: </w:t>
      </w:r>
      <w:r w:rsidR="0094690E" w:rsidRPr="004F10DD">
        <w:rPr>
          <w:rFonts w:ascii="Arial" w:eastAsia="Arial" w:hAnsi="Arial" w:cs="Arial"/>
          <w:color w:val="0033CC"/>
        </w:rPr>
        <w:t>288</w:t>
      </w:r>
      <w:r w:rsidR="0039346E" w:rsidRPr="004F10DD">
        <w:rPr>
          <w:rFonts w:ascii="Arial" w:eastAsia="Arial" w:hAnsi="Arial" w:cs="Arial"/>
          <w:color w:val="0033CC"/>
        </w:rPr>
        <w:t>90946</w:t>
      </w:r>
      <w:r w:rsidR="00C80ED4" w:rsidRPr="004F10DD">
        <w:rPr>
          <w:rFonts w:ascii="Arial" w:eastAsia="Arial" w:hAnsi="Arial" w:cs="Arial"/>
          <w:color w:val="0033CC"/>
        </w:rPr>
        <w:t>)</w:t>
      </w:r>
      <w:r w:rsidR="006B1BFF" w:rsidRPr="004F10DD">
        <w:rPr>
          <w:rFonts w:ascii="Arial" w:eastAsia="Arial" w:hAnsi="Arial" w:cs="Arial"/>
          <w:color w:val="0033CC"/>
        </w:rPr>
        <w:t>.</w:t>
      </w:r>
    </w:p>
    <w:p w14:paraId="18C34A18" w14:textId="77777777" w:rsidR="00F21577" w:rsidRPr="004F10DD" w:rsidRDefault="00F21577" w:rsidP="00DF30AA">
      <w:pPr>
        <w:spacing w:after="0" w:line="240" w:lineRule="auto"/>
        <w:jc w:val="both"/>
        <w:rPr>
          <w:rFonts w:ascii="Arial" w:eastAsia="Arial" w:hAnsi="Arial" w:cs="Arial"/>
          <w:color w:val="0033CC"/>
        </w:rPr>
      </w:pPr>
    </w:p>
    <w:p w14:paraId="309977A2" w14:textId="2FCD7F12" w:rsidR="003C3C2A" w:rsidRPr="004F10DD" w:rsidRDefault="00BB1FCF" w:rsidP="003C3C2A">
      <w:pPr>
        <w:spacing w:after="0" w:line="240" w:lineRule="auto"/>
        <w:jc w:val="both"/>
        <w:rPr>
          <w:rFonts w:ascii="Arial" w:eastAsia="Arial" w:hAnsi="Arial" w:cs="Arial"/>
          <w:color w:val="0033CC"/>
        </w:rPr>
      </w:pPr>
      <w:r w:rsidRPr="004F10DD">
        <w:rPr>
          <w:rFonts w:ascii="Arial" w:eastAsia="Arial" w:hAnsi="Arial" w:cs="Arial"/>
          <w:color w:val="0033CC"/>
        </w:rPr>
        <w:t>Several groups have explored the space of high accuracy error</w:t>
      </w:r>
      <w:r w:rsidR="00513CC9" w:rsidRPr="004F10DD">
        <w:rPr>
          <w:rFonts w:ascii="Arial" w:eastAsia="Arial" w:hAnsi="Arial" w:cs="Arial"/>
          <w:color w:val="0033CC"/>
        </w:rPr>
        <w:t>-</w:t>
      </w:r>
      <w:r w:rsidRPr="004F10DD">
        <w:rPr>
          <w:rFonts w:ascii="Arial" w:eastAsia="Arial" w:hAnsi="Arial" w:cs="Arial"/>
          <w:color w:val="0033CC"/>
        </w:rPr>
        <w:t>corrected sequencing. Integrated Digital Erro</w:t>
      </w:r>
      <w:r w:rsidR="004818C4">
        <w:rPr>
          <w:rFonts w:ascii="Arial" w:eastAsia="Arial" w:hAnsi="Arial" w:cs="Arial"/>
          <w:color w:val="0033CC"/>
        </w:rPr>
        <w:t>r Sup</w:t>
      </w:r>
      <w:r w:rsidRPr="004F10DD">
        <w:rPr>
          <w:rFonts w:ascii="Arial" w:eastAsia="Arial" w:hAnsi="Arial" w:cs="Arial"/>
          <w:color w:val="0033CC"/>
        </w:rPr>
        <w:t>pression (</w:t>
      </w:r>
      <w:proofErr w:type="spellStart"/>
      <w:r w:rsidRPr="004F10DD">
        <w:rPr>
          <w:rFonts w:ascii="Arial" w:eastAsia="Arial" w:hAnsi="Arial" w:cs="Arial"/>
          <w:color w:val="0033CC"/>
        </w:rPr>
        <w:t>iDES</w:t>
      </w:r>
      <w:proofErr w:type="spellEnd"/>
      <w:r w:rsidRPr="004F10DD">
        <w:rPr>
          <w:rFonts w:ascii="Arial" w:eastAsia="Arial" w:hAnsi="Arial" w:cs="Arial"/>
          <w:color w:val="0033CC"/>
        </w:rPr>
        <w:t xml:space="preserve">) (Newman </w:t>
      </w:r>
      <w:r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PMID: 27018799) compute</w:t>
      </w:r>
      <w:r w:rsidR="00513CC9" w:rsidRPr="004F10DD">
        <w:rPr>
          <w:rFonts w:ascii="Arial" w:eastAsia="Arial" w:hAnsi="Arial" w:cs="Arial"/>
          <w:color w:val="0033CC"/>
        </w:rPr>
        <w:t>s</w:t>
      </w:r>
      <w:r w:rsidRPr="004F10DD">
        <w:rPr>
          <w:rFonts w:ascii="Arial" w:eastAsia="Arial" w:hAnsi="Arial" w:cs="Arial"/>
          <w:color w:val="0033CC"/>
        </w:rPr>
        <w:t xml:space="preserve"> a per-base error rate which optimally balance</w:t>
      </w:r>
      <w:r w:rsidR="00513CC9" w:rsidRPr="004F10DD">
        <w:rPr>
          <w:rFonts w:ascii="Arial" w:eastAsia="Arial" w:hAnsi="Arial" w:cs="Arial"/>
          <w:color w:val="0033CC"/>
        </w:rPr>
        <w:t>s</w:t>
      </w:r>
      <w:r w:rsidRPr="004F10DD">
        <w:rPr>
          <w:rFonts w:ascii="Arial" w:eastAsia="Arial" w:hAnsi="Arial" w:cs="Arial"/>
          <w:color w:val="0033CC"/>
        </w:rPr>
        <w:t xml:space="preserve"> error suppression with molecular depth as 2x10</w:t>
      </w:r>
      <w:r w:rsidRPr="004F10DD">
        <w:rPr>
          <w:rFonts w:ascii="Arial" w:eastAsia="Arial" w:hAnsi="Arial" w:cs="Arial"/>
          <w:color w:val="0033CC"/>
          <w:vertAlign w:val="superscript"/>
        </w:rPr>
        <w:t>-5</w:t>
      </w:r>
      <w:r w:rsidR="005660E5" w:rsidRPr="004F10DD">
        <w:rPr>
          <w:rFonts w:ascii="Arial" w:eastAsia="Arial" w:hAnsi="Arial" w:cs="Arial"/>
          <w:color w:val="0033CC"/>
        </w:rPr>
        <w:t xml:space="preserve">. </w:t>
      </w:r>
      <w:r w:rsidRPr="004F10DD">
        <w:rPr>
          <w:rFonts w:ascii="Arial" w:eastAsia="Arial" w:hAnsi="Arial" w:cs="Arial"/>
          <w:color w:val="0033CC"/>
        </w:rPr>
        <w:t>The Safe-Sequencing System (Safe-</w:t>
      </w:r>
      <w:proofErr w:type="spellStart"/>
      <w:r w:rsidRPr="004F10DD">
        <w:rPr>
          <w:rFonts w:ascii="Arial" w:eastAsia="Arial" w:hAnsi="Arial" w:cs="Arial"/>
          <w:color w:val="0033CC"/>
        </w:rPr>
        <w:t>SeqS</w:t>
      </w:r>
      <w:proofErr w:type="spellEnd"/>
      <w:r w:rsidRPr="004F10DD">
        <w:rPr>
          <w:rFonts w:ascii="Arial" w:eastAsia="Arial" w:hAnsi="Arial" w:cs="Arial"/>
          <w:color w:val="0033CC"/>
        </w:rPr>
        <w:t xml:space="preserve">) (Kinde </w:t>
      </w:r>
      <w:r w:rsidRPr="004F10DD">
        <w:rPr>
          <w:rFonts w:ascii="Arial" w:eastAsia="Arial" w:hAnsi="Arial" w:cs="Arial"/>
          <w:i/>
          <w:color w:val="0033CC"/>
        </w:rPr>
        <w:t>et al</w:t>
      </w:r>
      <w:r w:rsidR="00F21577" w:rsidRPr="004F10DD">
        <w:rPr>
          <w:rFonts w:ascii="Arial" w:eastAsia="Arial" w:hAnsi="Arial" w:cs="Arial"/>
          <w:i/>
          <w:color w:val="0033CC"/>
        </w:rPr>
        <w:t>.</w:t>
      </w:r>
      <w:r w:rsidR="00333249" w:rsidRPr="004F10DD">
        <w:rPr>
          <w:rFonts w:ascii="Arial" w:eastAsia="Arial" w:hAnsi="Arial" w:cs="Arial"/>
          <w:i/>
          <w:color w:val="0033CC"/>
        </w:rPr>
        <w:t>,</w:t>
      </w:r>
      <w:r w:rsidRPr="004F10DD">
        <w:rPr>
          <w:rFonts w:ascii="Arial" w:eastAsia="Arial" w:hAnsi="Arial" w:cs="Arial"/>
          <w:color w:val="0033CC"/>
        </w:rPr>
        <w:t xml:space="preserve"> PMID: 21586637) reported 0.9x10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proofErr w:type="spellStart"/>
      <w:r w:rsidRPr="004F10DD">
        <w:rPr>
          <w:rFonts w:ascii="Arial" w:eastAsia="Arial" w:hAnsi="Arial" w:cs="Arial"/>
          <w:color w:val="0033CC"/>
        </w:rPr>
        <w:t>supermutants</w:t>
      </w:r>
      <w:proofErr w:type="spellEnd"/>
      <w:r w:rsidRPr="004F10DD">
        <w:rPr>
          <w:rFonts w:ascii="Arial" w:eastAsia="Arial" w:hAnsi="Arial" w:cs="Arial"/>
          <w:color w:val="0033CC"/>
        </w:rPr>
        <w:t xml:space="preserve"> (likely errors) per base pair. Both reports are similar to the per base error rate of 1x10</w:t>
      </w:r>
      <w:r w:rsidRPr="004F10DD">
        <w:rPr>
          <w:rFonts w:ascii="Arial" w:eastAsia="Arial" w:hAnsi="Arial" w:cs="Arial"/>
          <w:color w:val="0033CC"/>
          <w:vertAlign w:val="superscript"/>
        </w:rPr>
        <w:t>-5</w:t>
      </w:r>
      <w:r w:rsidRPr="004F10DD">
        <w:rPr>
          <w:rFonts w:ascii="Arial" w:eastAsia="Arial" w:hAnsi="Arial" w:cs="Arial"/>
          <w:color w:val="0033CC"/>
        </w:rPr>
        <w:t xml:space="preserve"> to 3x10</w:t>
      </w:r>
      <w:r w:rsidRPr="004F10DD">
        <w:rPr>
          <w:rFonts w:ascii="Arial" w:eastAsia="Arial" w:hAnsi="Arial" w:cs="Arial"/>
          <w:color w:val="0033CC"/>
          <w:vertAlign w:val="superscript"/>
        </w:rPr>
        <w:t>-5</w:t>
      </w:r>
      <w:r w:rsidRPr="004F10DD">
        <w:rPr>
          <w:rFonts w:ascii="Arial" w:eastAsia="Arial" w:hAnsi="Arial" w:cs="Arial"/>
          <w:color w:val="0033CC"/>
        </w:rPr>
        <w:t xml:space="preserve"> </w:t>
      </w:r>
      <w:r w:rsidR="005660E5" w:rsidRPr="004F10DD">
        <w:rPr>
          <w:rFonts w:ascii="Arial" w:eastAsia="Arial" w:hAnsi="Arial" w:cs="Arial"/>
          <w:color w:val="0033CC"/>
        </w:rPr>
        <w:t>in our study</w:t>
      </w:r>
      <w:r w:rsidRPr="004F10DD">
        <w:rPr>
          <w:rFonts w:ascii="Arial" w:eastAsia="Arial" w:hAnsi="Arial" w:cs="Arial"/>
          <w:color w:val="0033CC"/>
        </w:rPr>
        <w:t xml:space="preserve">.  Additionally, </w:t>
      </w:r>
      <w:proofErr w:type="spellStart"/>
      <w:r w:rsidRPr="004F10DD">
        <w:rPr>
          <w:rFonts w:ascii="Arial" w:eastAsia="Arial" w:hAnsi="Arial" w:cs="Arial"/>
          <w:color w:val="0033CC"/>
        </w:rPr>
        <w:t>Lanman</w:t>
      </w:r>
      <w:proofErr w:type="spellEnd"/>
      <w:r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005660E5" w:rsidRPr="004F10DD">
        <w:rPr>
          <w:rFonts w:ascii="Arial" w:eastAsia="Arial" w:hAnsi="Arial" w:cs="Arial"/>
          <w:color w:val="0033CC"/>
        </w:rPr>
        <w:t xml:space="preserve"> </w:t>
      </w:r>
      <w:r w:rsidRPr="004F10DD">
        <w:rPr>
          <w:rFonts w:ascii="Arial" w:eastAsia="Arial" w:hAnsi="Arial" w:cs="Arial"/>
          <w:color w:val="0033CC"/>
        </w:rPr>
        <w:t xml:space="preserve">(PMID: 26474073) and </w:t>
      </w:r>
      <w:proofErr w:type="spellStart"/>
      <w:r w:rsidRPr="004F10DD">
        <w:rPr>
          <w:rFonts w:ascii="Arial" w:eastAsia="Arial" w:hAnsi="Arial" w:cs="Arial"/>
          <w:color w:val="0033CC"/>
        </w:rPr>
        <w:t>Phallen</w:t>
      </w:r>
      <w:proofErr w:type="spellEnd"/>
      <w:r w:rsidR="005660E5" w:rsidRPr="004F10DD">
        <w:rPr>
          <w:rFonts w:ascii="Arial" w:eastAsia="Arial" w:hAnsi="Arial" w:cs="Arial"/>
          <w:color w:val="0033CC"/>
        </w:rPr>
        <w:t xml:space="preserve"> </w:t>
      </w:r>
      <w:r w:rsidR="005660E5" w:rsidRPr="004F10DD">
        <w:rPr>
          <w:rFonts w:ascii="Arial" w:eastAsia="Arial" w:hAnsi="Arial" w:cs="Arial"/>
          <w:i/>
          <w:color w:val="0033CC"/>
        </w:rPr>
        <w:t>et al</w:t>
      </w:r>
      <w:r w:rsidR="00F21577" w:rsidRPr="004F10DD">
        <w:rPr>
          <w:rFonts w:ascii="Arial" w:eastAsia="Arial" w:hAnsi="Arial" w:cs="Arial"/>
          <w:i/>
          <w:color w:val="0033CC"/>
        </w:rPr>
        <w:t>.</w:t>
      </w:r>
      <w:r w:rsidRPr="004F10DD">
        <w:rPr>
          <w:rFonts w:ascii="Arial" w:eastAsia="Arial" w:hAnsi="Arial" w:cs="Arial"/>
          <w:color w:val="0033CC"/>
        </w:rPr>
        <w:t xml:space="preserve"> (PMID: 28814544) both point out that beyond per base error rates, effective filtering for false positives is necessary; </w:t>
      </w:r>
      <w:r w:rsidR="00F21577" w:rsidRPr="004F10DD">
        <w:rPr>
          <w:rFonts w:ascii="Arial" w:eastAsia="Arial" w:hAnsi="Arial" w:cs="Arial"/>
          <w:color w:val="0033CC"/>
        </w:rPr>
        <w:t xml:space="preserve">both </w:t>
      </w:r>
      <w:r w:rsidRPr="004F10DD">
        <w:rPr>
          <w:rFonts w:ascii="Arial" w:eastAsia="Arial" w:hAnsi="Arial" w:cs="Arial"/>
          <w:color w:val="0033CC"/>
        </w:rPr>
        <w:t>report stringent filtering on small, highly curated panels to produce no false positive mutation calls in 1.56x10</w:t>
      </w:r>
      <w:r w:rsidRPr="004F10DD">
        <w:rPr>
          <w:rFonts w:ascii="Arial" w:eastAsia="Arial" w:hAnsi="Arial" w:cs="Arial"/>
          <w:color w:val="0033CC"/>
          <w:vertAlign w:val="superscript"/>
        </w:rPr>
        <w:t>6</w:t>
      </w:r>
      <w:r w:rsidRPr="004F10DD">
        <w:rPr>
          <w:rFonts w:ascii="Arial" w:eastAsia="Arial" w:hAnsi="Arial" w:cs="Arial"/>
          <w:color w:val="0033CC"/>
        </w:rPr>
        <w:t xml:space="preserve"> bases </w:t>
      </w:r>
      <w:r w:rsidR="00AF7908" w:rsidRPr="004F10DD">
        <w:rPr>
          <w:rFonts w:ascii="Arial" w:eastAsia="Arial" w:hAnsi="Arial" w:cs="Arial"/>
          <w:color w:val="0033CC"/>
        </w:rPr>
        <w:t>(20 samples with a panel size of ~78Kb)</w:t>
      </w:r>
      <w:r w:rsidRPr="004F10DD">
        <w:rPr>
          <w:rFonts w:ascii="Arial" w:eastAsia="Arial" w:hAnsi="Arial" w:cs="Arial"/>
          <w:color w:val="0033CC"/>
        </w:rPr>
        <w:t xml:space="preserve"> and fewer than 1 false positive mutation call per 3x10</w:t>
      </w:r>
      <w:r w:rsidRPr="004F10DD">
        <w:rPr>
          <w:rFonts w:ascii="Arial" w:eastAsia="Arial" w:hAnsi="Arial" w:cs="Arial"/>
          <w:color w:val="0033CC"/>
          <w:vertAlign w:val="superscript"/>
        </w:rPr>
        <w:t>6</w:t>
      </w:r>
      <w:r w:rsidRPr="004F10DD">
        <w:rPr>
          <w:rFonts w:ascii="Arial" w:eastAsia="Arial" w:hAnsi="Arial" w:cs="Arial"/>
          <w:color w:val="0033CC"/>
        </w:rPr>
        <w:t xml:space="preserve"> bases</w:t>
      </w:r>
      <w:r w:rsidR="00AF7908" w:rsidRPr="004F10DD">
        <w:rPr>
          <w:rFonts w:ascii="Arial" w:eastAsia="Arial" w:hAnsi="Arial" w:cs="Arial"/>
          <w:color w:val="0033CC"/>
        </w:rPr>
        <w:t xml:space="preserve"> (38 samples with a panel size of ~80kb)</w:t>
      </w:r>
      <w:r w:rsidRPr="004F10DD">
        <w:rPr>
          <w:rFonts w:ascii="Arial" w:eastAsia="Arial" w:hAnsi="Arial" w:cs="Arial"/>
          <w:color w:val="0033CC"/>
        </w:rPr>
        <w:t xml:space="preserve"> attempted, respectively, </w:t>
      </w:r>
      <w:r w:rsidR="005660E5" w:rsidRPr="004F10DD">
        <w:rPr>
          <w:rFonts w:ascii="Arial" w:eastAsia="Arial" w:hAnsi="Arial" w:cs="Arial"/>
          <w:color w:val="0033CC"/>
        </w:rPr>
        <w:t>i</w:t>
      </w:r>
      <w:r w:rsidRPr="004F10DD">
        <w:rPr>
          <w:rFonts w:ascii="Arial" w:eastAsia="Arial" w:hAnsi="Arial" w:cs="Arial"/>
          <w:color w:val="0033CC"/>
        </w:rPr>
        <w:t xml:space="preserve">n </w:t>
      </w:r>
      <w:r w:rsidR="005660E5" w:rsidRPr="004F10DD">
        <w:rPr>
          <w:rFonts w:ascii="Arial" w:eastAsia="Arial" w:hAnsi="Arial" w:cs="Arial"/>
          <w:color w:val="0033CC"/>
        </w:rPr>
        <w:t xml:space="preserve"> a population of relatively </w:t>
      </w:r>
      <w:r w:rsidRPr="004F10DD">
        <w:rPr>
          <w:rFonts w:ascii="Arial" w:eastAsia="Arial" w:hAnsi="Arial" w:cs="Arial"/>
          <w:color w:val="0033CC"/>
        </w:rPr>
        <w:t xml:space="preserve">young individuals. </w:t>
      </w:r>
      <w:r w:rsidR="003C3C2A" w:rsidRPr="004F10DD">
        <w:rPr>
          <w:rFonts w:ascii="Arial" w:eastAsia="Arial" w:hAnsi="Arial" w:cs="Arial"/>
          <w:color w:val="0033CC"/>
        </w:rPr>
        <w:t>Our study</w:t>
      </w:r>
      <w:r w:rsidRPr="004F10DD">
        <w:rPr>
          <w:rFonts w:ascii="Arial" w:eastAsia="Arial" w:hAnsi="Arial" w:cs="Arial"/>
          <w:color w:val="0033CC"/>
        </w:rPr>
        <w:t xml:space="preserve"> included a panel that was more than ten-fold larger than the reports noted above, with 1.5 variant calls per age-matched control sample in approximately 1x10</w:t>
      </w:r>
      <w:r w:rsidRPr="004F10DD">
        <w:rPr>
          <w:rFonts w:ascii="Arial" w:eastAsia="Arial" w:hAnsi="Arial" w:cs="Arial"/>
          <w:color w:val="0033CC"/>
          <w:vertAlign w:val="superscript"/>
        </w:rPr>
        <w:t>6</w:t>
      </w:r>
      <w:r w:rsidRPr="004F10DD">
        <w:rPr>
          <w:rFonts w:ascii="Arial" w:eastAsia="Arial" w:hAnsi="Arial" w:cs="Arial"/>
          <w:color w:val="0033CC"/>
        </w:rPr>
        <w:t xml:space="preserve"> bases per experiment.</w:t>
      </w:r>
    </w:p>
    <w:p w14:paraId="3761969F" w14:textId="77777777" w:rsidR="003C3C2A" w:rsidRPr="004818C4" w:rsidRDefault="003C3C2A" w:rsidP="003C3C2A">
      <w:pPr>
        <w:spacing w:after="0" w:line="240" w:lineRule="auto"/>
        <w:jc w:val="both"/>
        <w:rPr>
          <w:rFonts w:ascii="Arial" w:eastAsia="Arial" w:hAnsi="Arial" w:cs="Arial"/>
          <w:color w:val="0033CC"/>
          <w:sz w:val="20"/>
          <w:szCs w:val="20"/>
        </w:rPr>
      </w:pPr>
      <w:r w:rsidRPr="004818C4">
        <w:rPr>
          <w:rFonts w:ascii="Arial" w:eastAsia="Arial" w:hAnsi="Arial" w:cs="Arial"/>
          <w:color w:val="0033CC"/>
          <w:sz w:val="20"/>
          <w:szCs w:val="20"/>
        </w:rPr>
        <w:br w:type="page"/>
      </w:r>
    </w:p>
    <w:p w14:paraId="5A6D6585" w14:textId="77777777" w:rsidR="003C3C2A" w:rsidRPr="004818C4" w:rsidRDefault="003C3C2A" w:rsidP="003C3C2A">
      <w:pPr>
        <w:spacing w:after="0" w:line="240" w:lineRule="auto"/>
        <w:jc w:val="both"/>
        <w:rPr>
          <w:rFonts w:ascii="Arial" w:eastAsia="Arial" w:hAnsi="Arial" w:cs="Arial"/>
          <w:color w:val="0033CC"/>
          <w:sz w:val="20"/>
          <w:szCs w:val="20"/>
        </w:rPr>
      </w:pPr>
    </w:p>
    <w:p w14:paraId="5680F02D" w14:textId="574A5E46" w:rsidR="00413E5F" w:rsidRPr="004F10DD" w:rsidRDefault="005660E5" w:rsidP="003C3C2A">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1271E7" w:rsidRPr="004818C4">
        <w:rPr>
          <w:rFonts w:ascii="Arial" w:eastAsia="Arial" w:hAnsi="Arial" w:cs="Arial"/>
          <w:b/>
          <w:color w:val="0033CC"/>
          <w:sz w:val="20"/>
          <w:szCs w:val="20"/>
        </w:rPr>
        <w:t xml:space="preserve">Figure </w:t>
      </w:r>
      <w:r w:rsidR="005D3701" w:rsidRPr="004818C4">
        <w:rPr>
          <w:rFonts w:ascii="Arial" w:eastAsia="Arial" w:hAnsi="Arial" w:cs="Arial"/>
          <w:b/>
          <w:color w:val="0033CC"/>
          <w:sz w:val="20"/>
          <w:szCs w:val="20"/>
        </w:rPr>
        <w:t>2</w:t>
      </w:r>
      <w:r w:rsidR="004703C3" w:rsidRPr="004818C4">
        <w:rPr>
          <w:rFonts w:ascii="Arial" w:eastAsia="Arial" w:hAnsi="Arial" w:cs="Arial"/>
          <w:b/>
          <w:color w:val="0033CC"/>
          <w:sz w:val="20"/>
          <w:szCs w:val="20"/>
        </w:rPr>
        <w:t xml:space="preserve"> (</w:t>
      </w:r>
      <w:r w:rsidR="00260CB3">
        <w:rPr>
          <w:rFonts w:ascii="Arial" w:eastAsia="Arial" w:hAnsi="Arial" w:cs="Arial"/>
          <w:b/>
          <w:color w:val="0033CC"/>
          <w:sz w:val="20"/>
          <w:szCs w:val="20"/>
          <w:highlight w:val="yellow"/>
        </w:rPr>
        <w:t>Supplementary</w:t>
      </w:r>
      <w:r w:rsidR="004703C3" w:rsidRPr="00260CB3">
        <w:rPr>
          <w:rFonts w:ascii="Arial" w:eastAsia="Arial" w:hAnsi="Arial" w:cs="Arial"/>
          <w:b/>
          <w:color w:val="0033CC"/>
          <w:sz w:val="20"/>
          <w:szCs w:val="20"/>
          <w:highlight w:val="yellow"/>
        </w:rPr>
        <w:t xml:space="preserve"> Fig. </w:t>
      </w:r>
      <w:r w:rsidR="00DD3194">
        <w:rPr>
          <w:rFonts w:ascii="Arial" w:eastAsia="Arial" w:hAnsi="Arial" w:cs="Arial"/>
          <w:b/>
          <w:color w:val="0033CC"/>
          <w:sz w:val="20"/>
          <w:szCs w:val="20"/>
          <w:highlight w:val="yellow"/>
        </w:rPr>
        <w:t>RR2</w:t>
      </w:r>
      <w:r w:rsidR="007D0EAE" w:rsidRPr="004818C4">
        <w:rPr>
          <w:rFonts w:ascii="Arial" w:eastAsia="Arial" w:hAnsi="Arial" w:cs="Arial"/>
          <w:b/>
          <w:color w:val="0033CC"/>
          <w:sz w:val="20"/>
          <w:szCs w:val="20"/>
        </w:rPr>
        <w:t xml:space="preserve"> of the revised manuscript</w:t>
      </w:r>
      <w:r w:rsidR="004703C3" w:rsidRPr="004818C4">
        <w:rPr>
          <w:rFonts w:ascii="Arial" w:eastAsia="Arial" w:hAnsi="Arial" w:cs="Arial"/>
          <w:b/>
          <w:color w:val="0033CC"/>
          <w:sz w:val="20"/>
          <w:szCs w:val="20"/>
        </w:rPr>
        <w:t>)</w:t>
      </w:r>
      <w:r w:rsidR="001271E7" w:rsidRPr="004818C4">
        <w:rPr>
          <w:rFonts w:ascii="Arial" w:eastAsia="Arial" w:hAnsi="Arial" w:cs="Arial"/>
          <w:b/>
          <w:color w:val="0033CC"/>
          <w:sz w:val="20"/>
          <w:szCs w:val="20"/>
        </w:rPr>
        <w:t>: Estimation of error rates and performance assessment of the hierarchical Bayesian model.</w:t>
      </w:r>
      <w:r w:rsidR="001271E7" w:rsidRPr="004818C4">
        <w:rPr>
          <w:rFonts w:ascii="Arial" w:eastAsia="Arial" w:hAnsi="Arial" w:cs="Arial"/>
          <w:color w:val="0033CC"/>
          <w:sz w:val="20"/>
          <w:szCs w:val="20"/>
        </w:rPr>
        <w:t xml:space="preserve"> The posterior </w:t>
      </w:r>
      <w:r w:rsidR="001271E7" w:rsidRPr="004F10DD">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were summarized by </w:t>
      </w:r>
      <w:r w:rsidR="001F130E" w:rsidRPr="004F10DD">
        <w:rPr>
          <w:rFonts w:ascii="Arial" w:eastAsia="Arial" w:hAnsi="Arial" w:cs="Arial"/>
          <w:color w:val="0033CC"/>
          <w:sz w:val="20"/>
          <w:szCs w:val="20"/>
        </w:rPr>
        <w:t>their</w:t>
      </w:r>
      <w:r w:rsidR="001271E7" w:rsidRPr="004F10DD">
        <w:rPr>
          <w:rFonts w:ascii="Arial" w:eastAsia="Arial" w:hAnsi="Arial" w:cs="Arial"/>
          <w:color w:val="0033CC"/>
          <w:sz w:val="20"/>
          <w:szCs w:val="20"/>
        </w:rPr>
        <w:t xml:space="preserve">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F130E"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4F10DD">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4F10DD">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4F10DD">
        <w:rPr>
          <w:rFonts w:ascii="Arial" w:eastAsia="Arial" w:hAnsi="Arial" w:cs="Arial"/>
          <w:color w:val="0033CC"/>
          <w:sz w:val="20"/>
          <w:szCs w:val="20"/>
        </w:rPr>
        <w:t xml:space="preserve"> </w:t>
      </w:r>
      <w:r w:rsidR="001271E7" w:rsidRPr="004F10DD">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4F10DD">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4F10DD">
        <w:rPr>
          <w:rFonts w:ascii="Arial" w:eastAsia="Arial" w:hAnsi="Arial" w:cs="Arial"/>
          <w:color w:val="0033CC"/>
          <w:sz w:val="20"/>
          <w:szCs w:val="20"/>
        </w:rPr>
        <w:t>).</w:t>
      </w:r>
    </w:p>
    <w:p w14:paraId="317A5683" w14:textId="3D55B0E3" w:rsidR="000F229E" w:rsidRPr="004F10DD" w:rsidRDefault="000F229E">
      <w:pPr>
        <w:rPr>
          <w:rFonts w:ascii="Arial" w:hAnsi="Arial" w:cs="Arial"/>
          <w:color w:val="0033CC"/>
          <w:sz w:val="20"/>
          <w:szCs w:val="20"/>
        </w:rPr>
      </w:pPr>
      <w:r w:rsidRPr="004F10DD">
        <w:rPr>
          <w:rFonts w:ascii="Arial" w:hAnsi="Arial" w:cs="Arial"/>
          <w:color w:val="0033CC"/>
          <w:sz w:val="20"/>
          <w:szCs w:val="20"/>
        </w:rPr>
        <w:br w:type="page"/>
      </w:r>
    </w:p>
    <w:p w14:paraId="79C793BC" w14:textId="7E0EFCB0" w:rsidR="003E539F" w:rsidRPr="004F10DD" w:rsidRDefault="002E3190" w:rsidP="00A7225E">
      <w:pPr>
        <w:spacing w:after="0" w:line="240" w:lineRule="auto"/>
        <w:jc w:val="both"/>
        <w:rPr>
          <w:rFonts w:ascii="Arial" w:eastAsia="Arial" w:hAnsi="Arial" w:cs="Arial"/>
          <w:color w:val="0033CC"/>
          <w:sz w:val="20"/>
          <w:szCs w:val="20"/>
        </w:rPr>
      </w:pPr>
      <w:r w:rsidRPr="004818C4">
        <w:rPr>
          <w:rFonts w:ascii="Arial" w:hAnsi="Arial" w:cs="Arial"/>
          <w:noProof/>
          <w:color w:val="0033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4818C4">
        <w:rPr>
          <w:rFonts w:ascii="Arial" w:eastAsia="Arial" w:hAnsi="Arial" w:cs="Arial"/>
          <w:b/>
          <w:color w:val="0033CC"/>
          <w:sz w:val="20"/>
          <w:szCs w:val="20"/>
        </w:rPr>
        <w:t xml:space="preserve">Response to Reviewers </w:t>
      </w:r>
      <w:r w:rsidR="0094690E" w:rsidRPr="004818C4">
        <w:rPr>
          <w:rFonts w:ascii="Arial" w:eastAsia="Arial" w:hAnsi="Arial" w:cs="Arial"/>
          <w:b/>
          <w:color w:val="0033CC"/>
          <w:sz w:val="20"/>
          <w:szCs w:val="20"/>
        </w:rPr>
        <w:t xml:space="preserve">Figure </w:t>
      </w:r>
      <w:r w:rsidR="00B33B6C"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260CB3" w:rsidRPr="00260CB3">
        <w:rPr>
          <w:rFonts w:ascii="Arial" w:eastAsia="Arial" w:hAnsi="Arial" w:cs="Arial"/>
          <w:b/>
          <w:color w:val="0033CC"/>
          <w:sz w:val="20"/>
          <w:szCs w:val="20"/>
          <w:highlight w:val="yellow"/>
        </w:rPr>
        <w:t>Supplementary</w:t>
      </w:r>
      <w:r w:rsidR="004703C3" w:rsidRPr="004818C4">
        <w:rPr>
          <w:rFonts w:ascii="Arial" w:eastAsia="Arial" w:hAnsi="Arial" w:cs="Arial"/>
          <w:b/>
          <w:color w:val="0033CC"/>
          <w:sz w:val="20"/>
          <w:szCs w:val="20"/>
          <w:highlight w:val="yellow"/>
        </w:rPr>
        <w:t xml:space="preserve"> Fig. </w:t>
      </w:r>
      <w:r w:rsidR="009B1027">
        <w:rPr>
          <w:rFonts w:ascii="Arial" w:eastAsia="Arial" w:hAnsi="Arial" w:cs="Arial"/>
          <w:b/>
          <w:color w:val="0033CC"/>
          <w:sz w:val="20"/>
          <w:szCs w:val="20"/>
          <w:highlight w:val="yellow"/>
        </w:rPr>
        <w:t>RR2</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94690E" w:rsidRPr="004F10DD">
        <w:rPr>
          <w:rFonts w:ascii="Arial" w:eastAsia="Arial" w:hAnsi="Arial" w:cs="Arial"/>
          <w:b/>
          <w:color w:val="0033CC"/>
          <w:sz w:val="20"/>
          <w:szCs w:val="20"/>
        </w:rPr>
        <w:t>: Performance characteristics of WBC filtering.</w:t>
      </w:r>
      <w:r w:rsidR="0094690E" w:rsidRPr="004F10DD">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4F10DD">
        <w:rPr>
          <w:rFonts w:ascii="Arial" w:eastAsia="Arial" w:hAnsi="Arial" w:cs="Arial"/>
          <w:color w:val="0033CC"/>
          <w:sz w:val="20"/>
          <w:szCs w:val="20"/>
        </w:rPr>
        <w:t>.</w:t>
      </w:r>
    </w:p>
    <w:p w14:paraId="1D9A766E" w14:textId="77777777" w:rsidR="00B33B6C" w:rsidRPr="004818C4" w:rsidRDefault="00B33B6C" w:rsidP="00A7225E">
      <w:pPr>
        <w:spacing w:after="0" w:line="240" w:lineRule="auto"/>
        <w:jc w:val="both"/>
        <w:rPr>
          <w:rFonts w:ascii="Arial" w:eastAsia="Arial" w:hAnsi="Arial" w:cs="Arial"/>
          <w:color w:val="0033CC"/>
        </w:rPr>
      </w:pPr>
    </w:p>
    <w:p w14:paraId="787B85B6" w14:textId="7C0BFFA5"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t xml:space="preserve">Response to Reviewers </w:t>
      </w:r>
      <w:r w:rsidR="00BF14D2" w:rsidRPr="004818C4">
        <w:rPr>
          <w:rFonts w:ascii="Arial" w:eastAsia="Arial" w:hAnsi="Arial" w:cs="Arial"/>
          <w:b/>
          <w:color w:val="0033CC"/>
          <w:sz w:val="20"/>
          <w:szCs w:val="20"/>
        </w:rPr>
        <w:t xml:space="preserve">Table </w:t>
      </w:r>
      <w:r w:rsidR="003E539F" w:rsidRPr="004818C4">
        <w:rPr>
          <w:rFonts w:ascii="Arial" w:eastAsia="Arial" w:hAnsi="Arial" w:cs="Arial"/>
          <w:b/>
          <w:color w:val="0033CC"/>
          <w:sz w:val="20"/>
          <w:szCs w:val="20"/>
        </w:rPr>
        <w:t>3</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9B1027">
        <w:rPr>
          <w:rFonts w:ascii="Arial" w:eastAsia="Arial" w:hAnsi="Arial" w:cs="Arial"/>
          <w:b/>
          <w:color w:val="0033CC"/>
          <w:sz w:val="20"/>
          <w:szCs w:val="20"/>
          <w:highlight w:val="yellow"/>
        </w:rPr>
        <w:t>RR3</w:t>
      </w:r>
      <w:r w:rsidR="007D0EAE" w:rsidRPr="004818C4">
        <w:rPr>
          <w:rFonts w:ascii="Arial" w:eastAsia="Arial" w:hAnsi="Arial" w:cs="Arial"/>
          <w:b/>
          <w:color w:val="0033CC"/>
          <w:sz w:val="20"/>
          <w:szCs w:val="20"/>
        </w:rPr>
        <w:t xml:space="preserve"> of the revised manuscrip</w:t>
      </w:r>
      <w:r w:rsidR="004818C4">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Mean number of variants per sample</w:t>
      </w:r>
      <w:r w:rsidR="00467956">
        <w:rPr>
          <w:rFonts w:ascii="Arial" w:eastAsia="Arial" w:hAnsi="Arial" w:cs="Arial"/>
          <w:color w:val="0033CC"/>
          <w:sz w:val="20"/>
          <w:szCs w:val="20"/>
        </w:rPr>
        <w:t>.</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4F10DD" w14:paraId="5B9566F8" w14:textId="77777777" w:rsidTr="00464D98">
        <w:trPr>
          <w:trHeight w:val="20"/>
        </w:trPr>
        <w:tc>
          <w:tcPr>
            <w:tcW w:w="1598"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4818C4" w:rsidRDefault="003E539F" w:rsidP="00A7225E">
            <w:pPr>
              <w:spacing w:after="0" w:line="240" w:lineRule="auto"/>
              <w:jc w:val="both"/>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Cohort</w:t>
            </w:r>
          </w:p>
        </w:tc>
        <w:tc>
          <w:tcPr>
            <w:tcW w:w="227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4818C4" w:rsidRDefault="003E539F" w:rsidP="00212D50">
            <w:pPr>
              <w:spacing w:after="0" w:line="240" w:lineRule="auto"/>
              <w:jc w:val="center"/>
              <w:rPr>
                <w:rFonts w:ascii="Arial" w:eastAsia="Arial" w:hAnsi="Arial" w:cs="Arial"/>
                <w:color w:val="FFFFFF" w:themeColor="background1"/>
                <w:sz w:val="18"/>
                <w:szCs w:val="18"/>
              </w:rPr>
            </w:pPr>
            <w:r w:rsidRPr="004818C4">
              <w:rPr>
                <w:rFonts w:ascii="Arial" w:eastAsia="Arial" w:hAnsi="Arial" w:cs="Arial"/>
                <w:color w:val="FFFFFF" w:themeColor="background1"/>
                <w:sz w:val="18"/>
                <w:szCs w:val="18"/>
              </w:rPr>
              <w:t>Mean no. of candidate SNVs</w:t>
            </w:r>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WBC-filtered</w:t>
            </w:r>
          </w:p>
        </w:tc>
        <w:tc>
          <w:tcPr>
            <w:tcW w:w="227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4818C4" w:rsidRDefault="003E539F" w:rsidP="00212D50">
            <w:pPr>
              <w:spacing w:after="0" w:line="240" w:lineRule="auto"/>
              <w:jc w:val="center"/>
              <w:rPr>
                <w:rFonts w:ascii="Arial" w:eastAsia="Arial" w:hAnsi="Arial" w:cs="Arial"/>
                <w:color w:val="FFFFFF" w:themeColor="background1"/>
                <w:sz w:val="18"/>
                <w:szCs w:val="18"/>
                <w:vertAlign w:val="subscript"/>
              </w:rPr>
            </w:pPr>
            <w:r w:rsidRPr="004818C4">
              <w:rPr>
                <w:rFonts w:ascii="Arial" w:eastAsia="Arial Unicode MS" w:hAnsi="Arial" w:cs="Arial"/>
                <w:color w:val="FFFFFF" w:themeColor="background1"/>
                <w:sz w:val="18"/>
                <w:szCs w:val="18"/>
              </w:rPr>
              <w:t xml:space="preserve">Mean no. of cfDNA non-synonymous SNVs </w:t>
            </w:r>
            <w:r w:rsidRPr="004818C4">
              <w:rPr>
                <w:rFonts w:ascii="Arial" w:eastAsia="Arial Unicode MS" w:hAnsi="Arial" w:cs="Arial" w:hint="eastAsia"/>
                <w:color w:val="FFFFFF" w:themeColor="background1"/>
                <w:sz w:val="18"/>
                <w:szCs w:val="18"/>
              </w:rPr>
              <w:t>≥</w:t>
            </w:r>
            <w:r w:rsidRPr="004818C4">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4818C4">
              <w:rPr>
                <w:rFonts w:ascii="Arial" w:eastAsia="Arial" w:hAnsi="Arial" w:cs="Arial"/>
                <w:color w:val="FFFFFF" w:themeColor="background1"/>
                <w:sz w:val="18"/>
                <w:szCs w:val="18"/>
              </w:rPr>
              <w:t xml:space="preserve"> WBC-filtered</w:t>
            </w:r>
          </w:p>
        </w:tc>
      </w:tr>
      <w:tr w:rsidR="00464D98" w:rsidRPr="004F10DD" w14:paraId="71D19955"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FF417D4" w14:textId="08B2C2D2"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Healthy</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2430E89" w14:textId="4CE8A52A"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222.9</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1917489" w14:textId="141522EA"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43092A5" w14:textId="09E918A5"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2.47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76ACD7" w14:textId="4E6316CE"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1.43</w:t>
            </w:r>
          </w:p>
        </w:tc>
      </w:tr>
      <w:tr w:rsidR="00464D98" w:rsidRPr="004F10DD" w14:paraId="66DFCBF3" w14:textId="77777777" w:rsidTr="00464D98">
        <w:trPr>
          <w:trHeight w:val="222"/>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783D6886" w14:textId="3CD062DB" w:rsidR="00464D98" w:rsidRPr="004818C4"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464D98" w:rsidRPr="004F10DD" w14:paraId="1872C980"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295.4</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77.08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54.48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28.44</w:t>
            </w:r>
          </w:p>
        </w:tc>
      </w:tr>
      <w:tr w:rsidR="00464D98" w:rsidRPr="004F10DD" w14:paraId="0D914DBC"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18.17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9.81</w:t>
            </w:r>
          </w:p>
        </w:tc>
      </w:tr>
      <w:tr w:rsidR="00464D98" w:rsidRPr="004F10DD" w14:paraId="65E60F64"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464D98" w:rsidRPr="004818C4" w:rsidRDefault="00464D98" w:rsidP="00464D98">
            <w:pPr>
              <w:spacing w:after="0" w:line="240" w:lineRule="auto"/>
              <w:jc w:val="both"/>
              <w:rPr>
                <w:rFonts w:ascii="Arial" w:eastAsia="Arial" w:hAnsi="Arial" w:cs="Arial"/>
                <w:color w:val="000000" w:themeColor="text1"/>
                <w:sz w:val="18"/>
                <w:szCs w:val="18"/>
              </w:rPr>
            </w:pPr>
            <w:r w:rsidRPr="004818C4">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204.3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29.16</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12.73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464D98" w:rsidRPr="004818C4" w:rsidRDefault="00464D98" w:rsidP="00464D98">
            <w:pPr>
              <w:spacing w:after="0" w:line="240" w:lineRule="auto"/>
              <w:jc w:val="center"/>
              <w:rPr>
                <w:rFonts w:ascii="Arial" w:eastAsia="Arial" w:hAnsi="Arial" w:cs="Arial"/>
                <w:color w:val="000000" w:themeColor="text1"/>
                <w:sz w:val="18"/>
                <w:szCs w:val="18"/>
              </w:rPr>
            </w:pPr>
            <w:r w:rsidRPr="004818C4">
              <w:rPr>
                <w:rFonts w:ascii="Arial" w:eastAsia="Arial" w:hAnsi="Arial" w:cs="Arial"/>
                <w:color w:val="000000" w:themeColor="text1"/>
                <w:sz w:val="18"/>
                <w:szCs w:val="18"/>
              </w:rPr>
              <w:t>7.58</w:t>
            </w:r>
          </w:p>
        </w:tc>
      </w:tr>
      <w:tr w:rsidR="00464D98" w:rsidRPr="004F10DD" w14:paraId="78499458" w14:textId="77777777" w:rsidTr="00464D98">
        <w:trPr>
          <w:trHeight w:val="222"/>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743D8CA5" w14:textId="23D74926" w:rsidR="00464D98" w:rsidRPr="004818C4"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464D98" w:rsidRPr="004F10DD" w14:paraId="0EC93914"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D83ABBF" w14:textId="5A0C0368"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F6094C8" w14:textId="19EB978F"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191.3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73880B1" w14:textId="7E21F634"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23.28</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ADDD71" w14:textId="77EF1E00"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9.91</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151B68" w14:textId="2B5EE29B"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5.7</w:t>
            </w:r>
          </w:p>
        </w:tc>
      </w:tr>
      <w:tr w:rsidR="00464D98" w:rsidRPr="004F10DD" w14:paraId="241B9507"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7E56D8" w14:textId="722830D8"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D66740" w14:textId="0AE6B4D3"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233.2</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43C05D" w14:textId="4FB3BAEC"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34.15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379FE1" w14:textId="3D16D962"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18.17</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4FD4A64" w14:textId="309E62CA"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9.81</w:t>
            </w:r>
          </w:p>
        </w:tc>
      </w:tr>
      <w:tr w:rsidR="00464D98" w:rsidRPr="004F10DD" w14:paraId="356265EA" w14:textId="77777777" w:rsidTr="00464D98">
        <w:trPr>
          <w:trHeight w:val="222"/>
        </w:trPr>
        <w:tc>
          <w:tcPr>
            <w:tcW w:w="1598"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C5D62FB" w14:textId="47409F39" w:rsidR="00464D98" w:rsidRPr="004818C4"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7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AB1213" w14:textId="15291E42"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201.3</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EE1230A" w14:textId="657A8791"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28.09</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E0A230D" w14:textId="28AFAB5B"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11.85</w:t>
            </w:r>
          </w:p>
        </w:tc>
        <w:tc>
          <w:tcPr>
            <w:tcW w:w="227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FA38E" w14:textId="764D8830" w:rsidR="00464D98" w:rsidRPr="004818C4"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7.02</w:t>
            </w:r>
          </w:p>
        </w:tc>
      </w:tr>
    </w:tbl>
    <w:p w14:paraId="4B27CF5B" w14:textId="48070AFB" w:rsidR="00F21577" w:rsidRPr="004818C4" w:rsidRDefault="00F21577">
      <w:pPr>
        <w:rPr>
          <w:rFonts w:ascii="Arial" w:eastAsia="Arial" w:hAnsi="Arial" w:cs="Arial"/>
          <w:color w:val="0033CC"/>
        </w:rPr>
      </w:pPr>
      <w:r w:rsidRPr="004818C4">
        <w:rPr>
          <w:rFonts w:ascii="Arial" w:eastAsia="Arial" w:hAnsi="Arial" w:cs="Arial"/>
          <w:color w:val="0033CC"/>
        </w:rPr>
        <w:br w:type="page"/>
      </w:r>
    </w:p>
    <w:p w14:paraId="5E7D9C55" w14:textId="0A37ABC6" w:rsidR="003E539F" w:rsidRPr="004818C4" w:rsidRDefault="00816557" w:rsidP="00212D50">
      <w:pPr>
        <w:spacing w:after="0" w:line="240" w:lineRule="auto"/>
        <w:rPr>
          <w:rFonts w:ascii="Arial" w:eastAsia="Arial" w:hAnsi="Arial" w:cs="Arial"/>
          <w:color w:val="0033CC"/>
          <w:sz w:val="20"/>
          <w:szCs w:val="20"/>
        </w:rPr>
      </w:pPr>
      <w:r w:rsidRPr="004818C4">
        <w:rPr>
          <w:rFonts w:ascii="Arial" w:eastAsia="Arial" w:hAnsi="Arial" w:cs="Arial"/>
          <w:b/>
          <w:color w:val="0033CC"/>
          <w:sz w:val="20"/>
          <w:szCs w:val="20"/>
        </w:rPr>
        <w:lastRenderedPageBreak/>
        <w:t xml:space="preserve">Response to Reviewers </w:t>
      </w:r>
      <w:r w:rsidR="003E539F" w:rsidRPr="004818C4">
        <w:rPr>
          <w:rFonts w:ascii="Arial" w:eastAsia="Arial" w:hAnsi="Arial" w:cs="Arial"/>
          <w:b/>
          <w:color w:val="0033CC"/>
          <w:sz w:val="20"/>
          <w:szCs w:val="20"/>
        </w:rPr>
        <w:t xml:space="preserve">Table </w:t>
      </w:r>
      <w:r w:rsidR="00464D98">
        <w:rPr>
          <w:rFonts w:ascii="Arial" w:eastAsia="Arial" w:hAnsi="Arial" w:cs="Arial"/>
          <w:b/>
          <w:color w:val="0033CC"/>
          <w:sz w:val="20"/>
          <w:szCs w:val="20"/>
        </w:rPr>
        <w:t>4</w:t>
      </w:r>
      <w:r w:rsidR="004703C3" w:rsidRPr="004818C4">
        <w:rPr>
          <w:rFonts w:ascii="Arial" w:eastAsia="Arial" w:hAnsi="Arial" w:cs="Arial"/>
          <w:b/>
          <w:color w:val="0033CC"/>
          <w:sz w:val="20"/>
          <w:szCs w:val="20"/>
        </w:rPr>
        <w:t xml:space="preserve"> (</w:t>
      </w:r>
      <w:r w:rsidR="004703C3" w:rsidRPr="00260CB3">
        <w:rPr>
          <w:rFonts w:ascii="Arial" w:eastAsia="Arial" w:hAnsi="Arial" w:cs="Arial"/>
          <w:b/>
          <w:color w:val="0033CC"/>
          <w:sz w:val="20"/>
          <w:szCs w:val="20"/>
          <w:highlight w:val="yellow"/>
        </w:rPr>
        <w:t xml:space="preserve">Supplementary Table </w:t>
      </w:r>
      <w:r w:rsidR="009B1027">
        <w:rPr>
          <w:rFonts w:ascii="Arial" w:eastAsia="Arial" w:hAnsi="Arial" w:cs="Arial"/>
          <w:b/>
          <w:color w:val="0033CC"/>
          <w:sz w:val="20"/>
          <w:szCs w:val="20"/>
          <w:highlight w:val="yellow"/>
        </w:rPr>
        <w:t>RR4</w:t>
      </w:r>
      <w:r w:rsidR="007D0EAE" w:rsidRPr="004818C4">
        <w:rPr>
          <w:rFonts w:ascii="Arial" w:eastAsia="Arial" w:hAnsi="Arial" w:cs="Arial"/>
          <w:b/>
          <w:color w:val="0033CC"/>
          <w:sz w:val="20"/>
          <w:szCs w:val="20"/>
        </w:rPr>
        <w:t xml:space="preserve"> of the revised manuscrip</w:t>
      </w:r>
      <w:r w:rsidR="00260CB3">
        <w:rPr>
          <w:rFonts w:ascii="Arial" w:eastAsia="Arial" w:hAnsi="Arial" w:cs="Arial"/>
          <w:b/>
          <w:color w:val="0033CC"/>
          <w:sz w:val="20"/>
          <w:szCs w:val="20"/>
        </w:rPr>
        <w:t>t</w:t>
      </w:r>
      <w:r w:rsidR="004703C3" w:rsidRPr="004818C4">
        <w:rPr>
          <w:rFonts w:ascii="Arial" w:eastAsia="Arial" w:hAnsi="Arial" w:cs="Arial"/>
          <w:b/>
          <w:color w:val="0033CC"/>
          <w:sz w:val="20"/>
          <w:szCs w:val="20"/>
        </w:rPr>
        <w:t>)</w:t>
      </w:r>
      <w:r w:rsidR="003E539F" w:rsidRPr="004818C4">
        <w:rPr>
          <w:rFonts w:ascii="Arial" w:eastAsia="Arial" w:hAnsi="Arial" w:cs="Arial"/>
          <w:color w:val="0033CC"/>
          <w:sz w:val="20"/>
          <w:szCs w:val="20"/>
        </w:rPr>
        <w:t>: Positive percent agreement of biopsy-matched variants in cfDNA</w:t>
      </w:r>
      <w:r w:rsidR="007D0EAE" w:rsidRPr="004818C4">
        <w:rPr>
          <w:rFonts w:ascii="Arial" w:eastAsia="Arial" w:hAnsi="Arial" w:cs="Arial"/>
          <w:color w:val="0033CC"/>
          <w:sz w:val="20"/>
          <w:szCs w:val="20"/>
        </w:rPr>
        <w:t>.</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4F10DD" w14:paraId="4ECC6202" w14:textId="77777777" w:rsidTr="00464D98">
        <w:trPr>
          <w:trHeight w:val="584"/>
        </w:trPr>
        <w:tc>
          <w:tcPr>
            <w:tcW w:w="163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60CB3" w:rsidRDefault="003E539F" w:rsidP="00A7225E">
            <w:pPr>
              <w:spacing w:after="0" w:line="240" w:lineRule="auto"/>
              <w:jc w:val="both"/>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Cohort</w:t>
            </w:r>
          </w:p>
        </w:tc>
        <w:tc>
          <w:tcPr>
            <w:tcW w:w="2267"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w:hAnsi="Arial" w:cs="Arial"/>
                <w:color w:val="FFFFFF" w:themeColor="background1"/>
                <w:sz w:val="18"/>
                <w:szCs w:val="18"/>
              </w:rPr>
              <w:t>Candidate SNVs</w:t>
            </w:r>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c>
          <w:tcPr>
            <w:tcW w:w="226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60CB3" w:rsidRDefault="003E539F" w:rsidP="00212D50">
            <w:pPr>
              <w:spacing w:after="0" w:line="240" w:lineRule="auto"/>
              <w:jc w:val="center"/>
              <w:rPr>
                <w:rFonts w:ascii="Arial" w:eastAsia="Arial" w:hAnsi="Arial" w:cs="Arial"/>
                <w:color w:val="FFFFFF" w:themeColor="background1"/>
                <w:sz w:val="18"/>
                <w:szCs w:val="18"/>
              </w:rPr>
            </w:pPr>
            <w:r w:rsidRPr="00260CB3">
              <w:rPr>
                <w:rFonts w:ascii="Arial" w:eastAsia="Arial Unicode MS" w:hAnsi="Arial" w:cs="Arial"/>
                <w:color w:val="FFFFFF" w:themeColor="background1"/>
                <w:sz w:val="18"/>
                <w:szCs w:val="18"/>
              </w:rPr>
              <w:t xml:space="preserve">Non-synonymous cfDNA SNVs </w:t>
            </w:r>
            <w:r w:rsidRPr="00260CB3">
              <w:rPr>
                <w:rFonts w:ascii="Arial" w:eastAsia="Arial Unicode MS" w:hAnsi="Arial" w:cs="Arial" w:hint="eastAsia"/>
                <w:color w:val="FFFFFF" w:themeColor="background1"/>
                <w:sz w:val="18"/>
                <w:szCs w:val="18"/>
              </w:rPr>
              <w:t>≥</w:t>
            </w:r>
            <w:r w:rsidRPr="00260CB3">
              <w:rPr>
                <w:rFonts w:ascii="Arial" w:eastAsia="Arial Unicode MS" w:hAnsi="Arial" w:cs="Arial"/>
                <w:color w:val="FFFFFF" w:themeColor="background1"/>
                <w:sz w:val="18"/>
                <w:szCs w:val="18"/>
              </w:rPr>
              <w:t xml:space="preserve"> </w:t>
            </w:r>
            <m:oMath>
              <m:sSub>
                <m:sSubPr>
                  <m:ctrlPr>
                    <w:rPr>
                      <w:rFonts w:ascii="Cambria Math" w:eastAsia="Arial" w:hAnsi="Cambria Math" w:cs="Arial"/>
                      <w:color w:val="FFFFFF" w:themeColor="background1"/>
                      <w:sz w:val="18"/>
                      <w:szCs w:val="18"/>
                    </w:rPr>
                  </m:ctrlPr>
                </m:sSubPr>
                <m:e>
                  <m:r>
                    <w:rPr>
                      <w:rFonts w:ascii="Cambria Math" w:eastAsia="Arial" w:hAnsi="Cambria Math" w:cs="Arial"/>
                      <w:color w:val="FFFFFF" w:themeColor="background1"/>
                      <w:sz w:val="18"/>
                      <w:szCs w:val="18"/>
                    </w:rPr>
                    <m:t>Q</m:t>
                  </m:r>
                </m:e>
                <m:sub>
                  <m:r>
                    <w:rPr>
                      <w:rFonts w:ascii="Cambria Math" w:eastAsia="Arial" w:hAnsi="Cambria Math" w:cs="Arial"/>
                      <w:color w:val="FFFFFF" w:themeColor="background1"/>
                      <w:sz w:val="18"/>
                      <w:szCs w:val="18"/>
                    </w:rPr>
                    <m:t>60</m:t>
                  </m:r>
                </m:sub>
              </m:sSub>
            </m:oMath>
            <w:r w:rsidRPr="00260CB3">
              <w:rPr>
                <w:rFonts w:ascii="Arial" w:eastAsia="Arial" w:hAnsi="Arial" w:cs="Arial"/>
                <w:color w:val="FFFFFF" w:themeColor="background1"/>
                <w:sz w:val="18"/>
                <w:szCs w:val="18"/>
              </w:rPr>
              <w:t xml:space="preserve"> WBC-filtered</w:t>
            </w:r>
          </w:p>
        </w:tc>
      </w:tr>
      <w:tr w:rsidR="00464D98" w:rsidRPr="004F10DD" w14:paraId="02A0ED7E" w14:textId="77777777" w:rsidTr="00464D98">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383C76A8" w14:textId="68D6B6B1" w:rsidR="00464D98" w:rsidRPr="00260CB3"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All cancer cases (n = 124)</w:t>
            </w:r>
          </w:p>
        </w:tc>
      </w:tr>
      <w:tr w:rsidR="003E539F" w:rsidRPr="004F10DD" w14:paraId="4EAED0E0"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0.84</w:t>
            </w:r>
          </w:p>
        </w:tc>
      </w:tr>
      <w:tr w:rsidR="003E539F" w:rsidRPr="004F10DD" w14:paraId="600ADBFB"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0.79</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0.72</w:t>
            </w:r>
          </w:p>
        </w:tc>
      </w:tr>
      <w:tr w:rsidR="003E539F" w:rsidRPr="004F10DD" w14:paraId="76723B71"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60CB3" w:rsidRDefault="003E539F" w:rsidP="00A7225E">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0.77</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0.76</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60CB3" w:rsidRDefault="003E539F" w:rsidP="00212D50">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0.74</w:t>
            </w:r>
          </w:p>
        </w:tc>
      </w:tr>
      <w:tr w:rsidR="00464D98" w:rsidRPr="004F10DD" w14:paraId="13173685" w14:textId="77777777" w:rsidTr="00464D98">
        <w:trPr>
          <w:trHeight w:val="144"/>
        </w:trPr>
        <w:tc>
          <w:tcPr>
            <w:tcW w:w="10699" w:type="dxa"/>
            <w:gridSpan w:val="5"/>
            <w:tcBorders>
              <w:top w:val="single" w:sz="8" w:space="0" w:color="000000"/>
              <w:left w:val="single" w:sz="8" w:space="0" w:color="000000"/>
              <w:bottom w:val="single" w:sz="8" w:space="0" w:color="000000"/>
              <w:right w:val="single" w:sz="8" w:space="0" w:color="000000"/>
            </w:tcBorders>
            <w:shd w:val="clear" w:color="auto" w:fill="D9D9D9" w:themeFill="background1" w:themeFillShade="D9"/>
            <w:tcMar>
              <w:top w:w="80" w:type="dxa"/>
              <w:left w:w="80" w:type="dxa"/>
              <w:bottom w:w="80" w:type="dxa"/>
              <w:right w:w="80" w:type="dxa"/>
            </w:tcMar>
            <w:vAlign w:val="center"/>
          </w:tcPr>
          <w:p w14:paraId="12DBBE10" w14:textId="31BF7DB9" w:rsidR="00464D98" w:rsidRPr="00260CB3" w:rsidRDefault="00464D98" w:rsidP="00464D98">
            <w:pPr>
              <w:spacing w:after="0" w:line="240" w:lineRule="auto"/>
              <w:rPr>
                <w:rFonts w:ascii="Arial" w:eastAsia="Arial" w:hAnsi="Arial" w:cs="Arial"/>
                <w:color w:val="000000" w:themeColor="text1"/>
                <w:sz w:val="18"/>
                <w:szCs w:val="18"/>
              </w:rPr>
            </w:pPr>
            <w:r>
              <w:rPr>
                <w:rFonts w:ascii="Arial" w:eastAsia="Arial" w:hAnsi="Arial" w:cs="Arial"/>
                <w:color w:val="000000" w:themeColor="text1"/>
                <w:sz w:val="18"/>
                <w:szCs w:val="18"/>
              </w:rPr>
              <w:t>Excluding hypermutators (n = 114)</w:t>
            </w:r>
          </w:p>
        </w:tc>
      </w:tr>
      <w:tr w:rsidR="00464D98" w:rsidRPr="004F10DD" w14:paraId="2DDBE921"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60368F" w14:textId="1175624E"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Breast</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819D201" w14:textId="5F49150A"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9A6A33" w14:textId="11B8FE25"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BE8E77D" w14:textId="00FA9F4C"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10592C1" w14:textId="29BDCF86"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r w:rsidR="00464D98" w:rsidRPr="004F10DD" w14:paraId="7BC1087C"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81BFA4B" w14:textId="71CF01E6"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Lung</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45DCC03" w14:textId="2D88BF11"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0.73</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D6874D8" w14:textId="7216BD9F"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574F93" w14:textId="6D7583C8"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F946A5A" w14:textId="504D75C8"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0.64</w:t>
            </w:r>
          </w:p>
        </w:tc>
      </w:tr>
      <w:tr w:rsidR="00464D98" w:rsidRPr="004F10DD" w14:paraId="66267837" w14:textId="77777777" w:rsidTr="00464D98">
        <w:trPr>
          <w:trHeight w:val="144"/>
        </w:trPr>
        <w:tc>
          <w:tcPr>
            <w:tcW w:w="163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40CAF9" w14:textId="46AC69AD" w:rsidR="00464D98" w:rsidRPr="00260CB3" w:rsidRDefault="00464D98" w:rsidP="00464D98">
            <w:pPr>
              <w:spacing w:after="0" w:line="240" w:lineRule="auto"/>
              <w:jc w:val="both"/>
              <w:rPr>
                <w:rFonts w:ascii="Arial" w:eastAsia="Arial" w:hAnsi="Arial" w:cs="Arial"/>
                <w:color w:val="000000" w:themeColor="text1"/>
                <w:sz w:val="18"/>
                <w:szCs w:val="18"/>
              </w:rPr>
            </w:pPr>
            <w:r w:rsidRPr="00260CB3">
              <w:rPr>
                <w:rFonts w:ascii="Arial" w:eastAsia="Arial" w:hAnsi="Arial" w:cs="Arial"/>
                <w:color w:val="000000" w:themeColor="text1"/>
                <w:sz w:val="18"/>
                <w:szCs w:val="18"/>
              </w:rPr>
              <w:t>Prostate</w:t>
            </w:r>
          </w:p>
        </w:tc>
        <w:tc>
          <w:tcPr>
            <w:tcW w:w="2267"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B77E97" w14:textId="5F5EDA87"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E8008F4" w14:textId="54F24E39"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0E41E8D" w14:textId="6EAFD119"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c>
          <w:tcPr>
            <w:tcW w:w="226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A7503FB" w14:textId="69F5979A" w:rsidR="00464D98" w:rsidRPr="00260CB3" w:rsidRDefault="00464D98" w:rsidP="00464D98">
            <w:pPr>
              <w:spacing w:after="0" w:line="240" w:lineRule="auto"/>
              <w:jc w:val="center"/>
              <w:rPr>
                <w:rFonts w:ascii="Arial" w:eastAsia="Arial" w:hAnsi="Arial" w:cs="Arial"/>
                <w:color w:val="000000" w:themeColor="text1"/>
                <w:sz w:val="18"/>
                <w:szCs w:val="18"/>
              </w:rPr>
            </w:pPr>
            <w:r w:rsidRPr="00260CB3">
              <w:rPr>
                <w:rFonts w:ascii="Arial" w:eastAsia="Arial" w:hAnsi="Arial" w:cs="Arial"/>
                <w:color w:val="000000" w:themeColor="text1"/>
                <w:sz w:val="18"/>
                <w:szCs w:val="18"/>
              </w:rPr>
              <w:t>1</w:t>
            </w:r>
          </w:p>
        </w:tc>
      </w:tr>
    </w:tbl>
    <w:p w14:paraId="175F4D06" w14:textId="77777777" w:rsidR="003E539F" w:rsidRPr="00260CB3" w:rsidRDefault="003E539F" w:rsidP="00A7225E">
      <w:pPr>
        <w:spacing w:after="0" w:line="240" w:lineRule="auto"/>
        <w:jc w:val="both"/>
        <w:rPr>
          <w:rFonts w:ascii="Arial" w:eastAsia="Arial" w:hAnsi="Arial" w:cs="Arial"/>
          <w:color w:val="0033CC"/>
        </w:rPr>
      </w:pPr>
    </w:p>
    <w:bookmarkEnd w:id="3"/>
    <w:p w14:paraId="169E778C" w14:textId="5D23099D" w:rsidR="003C3C2A" w:rsidRPr="00260CB3" w:rsidRDefault="007B4E09" w:rsidP="00DF30AA">
      <w:pPr>
        <w:spacing w:after="0" w:line="240" w:lineRule="auto"/>
        <w:jc w:val="both"/>
        <w:rPr>
          <w:rFonts w:ascii="Arial" w:eastAsia="Arial" w:hAnsi="Arial" w:cs="Arial"/>
          <w:color w:val="0033CC"/>
        </w:rPr>
      </w:pPr>
      <w:r w:rsidRPr="00260CB3">
        <w:rPr>
          <w:rFonts w:ascii="Arial" w:eastAsia="Arial" w:hAnsi="Arial" w:cs="Arial"/>
          <w:color w:val="0033CC"/>
        </w:rPr>
        <w:t>To reflect the discussion above, we have added o</w:t>
      </w:r>
      <w:r w:rsidR="005660E5" w:rsidRPr="00260CB3">
        <w:rPr>
          <w:rFonts w:ascii="Arial" w:eastAsia="Arial" w:hAnsi="Arial" w:cs="Arial"/>
          <w:color w:val="0033CC"/>
        </w:rPr>
        <w:t xml:space="preserve">n </w:t>
      </w:r>
      <w:r w:rsidR="005660E5" w:rsidRPr="004F10DD">
        <w:rPr>
          <w:rFonts w:ascii="Arial" w:eastAsia="Arial" w:hAnsi="Arial" w:cs="Arial"/>
          <w:color w:val="0033CC"/>
          <w:highlight w:val="yellow"/>
        </w:rPr>
        <w:t xml:space="preserve">page xx, </w:t>
      </w:r>
      <w:r w:rsidR="00333249" w:rsidRPr="004F10DD">
        <w:rPr>
          <w:rFonts w:ascii="Arial" w:eastAsia="Arial" w:hAnsi="Arial" w:cs="Arial"/>
          <w:color w:val="0033CC"/>
          <w:highlight w:val="yellow"/>
        </w:rPr>
        <w:t xml:space="preserve">lines </w:t>
      </w:r>
      <w:r w:rsidR="005660E5" w:rsidRPr="004F10DD">
        <w:rPr>
          <w:rFonts w:ascii="Arial" w:eastAsia="Arial" w:hAnsi="Arial" w:cs="Arial"/>
          <w:color w:val="0033CC"/>
          <w:highlight w:val="yellow"/>
        </w:rPr>
        <w:t>xx</w:t>
      </w:r>
      <w:r w:rsidRPr="00260CB3">
        <w:rPr>
          <w:rFonts w:ascii="Arial" w:eastAsia="Arial" w:hAnsi="Arial" w:cs="Arial"/>
          <w:color w:val="0033CC"/>
        </w:rPr>
        <w:t xml:space="preserve"> of the revised manuscript</w:t>
      </w:r>
      <w:r w:rsidR="005660E5" w:rsidRPr="00260CB3">
        <w:rPr>
          <w:rFonts w:ascii="Arial" w:eastAsia="Arial" w:hAnsi="Arial" w:cs="Arial"/>
          <w:color w:val="0033CC"/>
        </w:rPr>
        <w:t>, “</w:t>
      </w:r>
      <w:bookmarkStart w:id="4" w:name="_Hlk13914339"/>
      <w:r w:rsidR="00167B7E">
        <w:rPr>
          <w:rFonts w:ascii="Arial" w:eastAsia="Arial" w:hAnsi="Arial" w:cs="Arial"/>
          <w:color w:val="0033CC"/>
        </w:rPr>
        <w:t>Our</w:t>
      </w:r>
      <w:r w:rsidR="005660E5" w:rsidRPr="00260CB3">
        <w:rPr>
          <w:rFonts w:ascii="Arial" w:eastAsia="Arial" w:hAnsi="Arial" w:cs="Arial"/>
          <w:color w:val="0033CC"/>
        </w:rPr>
        <w:t xml:space="preserve"> </w:t>
      </w:r>
      <w:r w:rsidR="00727001" w:rsidRPr="004F10DD">
        <w:rPr>
          <w:rFonts w:ascii="Arial" w:eastAsia="Arial" w:hAnsi="Arial" w:cs="Arial"/>
          <w:color w:val="0033CC"/>
        </w:rPr>
        <w:t>high-intensity</w:t>
      </w:r>
      <w:r w:rsidR="005660E5" w:rsidRPr="00260CB3">
        <w:rPr>
          <w:rFonts w:ascii="Arial" w:eastAsia="Arial" w:hAnsi="Arial" w:cs="Arial"/>
          <w:color w:val="0033CC"/>
        </w:rPr>
        <w:t xml:space="preserve"> sequencing assay was found to have a favorable </w:t>
      </w:r>
      <w:r w:rsidR="003C3C2A" w:rsidRPr="00260CB3">
        <w:rPr>
          <w:rFonts w:ascii="Arial" w:eastAsia="Arial" w:hAnsi="Arial" w:cs="Arial"/>
          <w:color w:val="0033CC"/>
        </w:rPr>
        <w:t xml:space="preserve">per base </w:t>
      </w:r>
      <w:r w:rsidR="005660E5" w:rsidRPr="00260CB3">
        <w:rPr>
          <w:rFonts w:ascii="Arial" w:eastAsia="Arial" w:hAnsi="Arial" w:cs="Arial"/>
          <w:color w:val="0033CC"/>
        </w:rPr>
        <w:t>error rate</w:t>
      </w:r>
      <w:r w:rsidR="00833ED7">
        <w:rPr>
          <w:rFonts w:ascii="Arial" w:eastAsia="Arial" w:hAnsi="Arial" w:cs="Arial"/>
          <w:color w:val="0033CC"/>
        </w:rPr>
        <w:t xml:space="preserve"> </w:t>
      </w:r>
      <w:r w:rsidR="00833ED7" w:rsidRPr="00260CB3">
        <w:rPr>
          <w:rFonts w:ascii="Arial" w:eastAsia="Arial" w:hAnsi="Arial" w:cs="Arial"/>
          <w:color w:val="0033CC"/>
        </w:rPr>
        <w:t>(</w:t>
      </w:r>
      <w:r w:rsidR="00833ED7" w:rsidRPr="009873FC">
        <w:rPr>
          <w:rFonts w:ascii="Arial" w:eastAsia="Arial" w:hAnsi="Arial" w:cs="Arial"/>
          <w:b/>
          <w:color w:val="0033CC"/>
          <w:highlight w:val="yellow"/>
        </w:rPr>
        <w:t>Methods,</w:t>
      </w:r>
      <w:r w:rsidR="00833ED7" w:rsidRPr="009873FC">
        <w:rPr>
          <w:rFonts w:ascii="Arial" w:eastAsia="Arial" w:hAnsi="Arial" w:cs="Arial"/>
          <w:color w:val="0033CC"/>
          <w:highlight w:val="yellow"/>
        </w:rPr>
        <w:t xml:space="preserve"> </w:t>
      </w:r>
      <w:r w:rsidR="00833ED7" w:rsidRPr="009873FC">
        <w:rPr>
          <w:rFonts w:ascii="Arial" w:eastAsia="Arial" w:hAnsi="Arial" w:cs="Arial"/>
          <w:b/>
          <w:color w:val="0033CC"/>
          <w:highlight w:val="yellow"/>
        </w:rPr>
        <w:t xml:space="preserve">Supplementary </w:t>
      </w:r>
      <w:r w:rsidR="00833ED7" w:rsidRPr="004F10DD">
        <w:rPr>
          <w:rFonts w:ascii="Arial" w:eastAsia="Arial" w:hAnsi="Arial" w:cs="Arial"/>
          <w:b/>
          <w:color w:val="0033CC"/>
          <w:highlight w:val="yellow"/>
        </w:rPr>
        <w:t xml:space="preserve">Fig. </w:t>
      </w:r>
      <w:r w:rsidR="00833ED7">
        <w:rPr>
          <w:rFonts w:ascii="Arial" w:eastAsia="Arial" w:hAnsi="Arial" w:cs="Arial"/>
          <w:b/>
          <w:color w:val="0033CC"/>
          <w:highlight w:val="yellow"/>
        </w:rPr>
        <w:t>RR2</w:t>
      </w:r>
      <w:r w:rsidR="00833ED7" w:rsidRPr="004F10DD">
        <w:rPr>
          <w:rFonts w:ascii="Arial" w:eastAsia="Arial" w:hAnsi="Arial" w:cs="Arial"/>
          <w:b/>
          <w:color w:val="0033CC"/>
          <w:highlight w:val="yellow"/>
        </w:rPr>
        <w:t>, Supplementary</w:t>
      </w:r>
      <w:r w:rsidR="00833ED7">
        <w:rPr>
          <w:rFonts w:ascii="Arial" w:eastAsia="Arial" w:hAnsi="Arial" w:cs="Arial"/>
          <w:b/>
          <w:color w:val="0033CC"/>
          <w:highlight w:val="yellow"/>
        </w:rPr>
        <w:t xml:space="preserve"> Tables</w:t>
      </w:r>
      <w:r w:rsidR="00833ED7" w:rsidRPr="004F10DD">
        <w:rPr>
          <w:rFonts w:ascii="Arial" w:eastAsia="Arial" w:hAnsi="Arial" w:cs="Arial"/>
          <w:b/>
          <w:color w:val="0033CC"/>
          <w:highlight w:val="yellow"/>
        </w:rPr>
        <w:t xml:space="preserve"> </w:t>
      </w:r>
      <w:r w:rsidR="00833ED7">
        <w:rPr>
          <w:rFonts w:ascii="Arial" w:eastAsia="Arial" w:hAnsi="Arial" w:cs="Arial"/>
          <w:b/>
          <w:color w:val="0033CC"/>
          <w:highlight w:val="yellow"/>
        </w:rPr>
        <w:t>RR3-RR4</w:t>
      </w:r>
      <w:r w:rsidR="00833ED7" w:rsidRPr="00260CB3">
        <w:rPr>
          <w:rFonts w:ascii="Arial" w:eastAsia="Arial" w:hAnsi="Arial" w:cs="Arial"/>
          <w:color w:val="0033CC"/>
        </w:rPr>
        <w:t>)</w:t>
      </w:r>
      <w:r w:rsidR="003C3C2A" w:rsidRPr="00260CB3">
        <w:rPr>
          <w:rFonts w:ascii="Arial" w:eastAsia="Arial" w:hAnsi="Arial" w:cs="Arial"/>
          <w:color w:val="0033CC"/>
        </w:rPr>
        <w:t xml:space="preserve"> ranging from 1x10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to 3x10</w:t>
      </w:r>
      <w:r w:rsidR="003C3C2A" w:rsidRPr="00260CB3">
        <w:rPr>
          <w:rFonts w:ascii="Arial" w:eastAsia="Arial" w:hAnsi="Arial" w:cs="Arial"/>
          <w:color w:val="0033CC"/>
          <w:vertAlign w:val="superscript"/>
        </w:rPr>
        <w:t>-5</w:t>
      </w:r>
      <w:r w:rsidR="003C3C2A" w:rsidRPr="00260CB3">
        <w:rPr>
          <w:rFonts w:ascii="Arial" w:eastAsia="Arial" w:hAnsi="Arial" w:cs="Arial"/>
          <w:color w:val="0033CC"/>
        </w:rPr>
        <w:t xml:space="preserve"> </w:t>
      </w:r>
      <w:r w:rsidR="005660E5" w:rsidRPr="00260CB3">
        <w:rPr>
          <w:rFonts w:ascii="Arial" w:eastAsia="Arial" w:hAnsi="Arial" w:cs="Arial"/>
          <w:color w:val="0033CC"/>
        </w:rPr>
        <w:t xml:space="preserve">compared to other high-fidelity </w:t>
      </w:r>
      <w:r w:rsidR="003C3C2A" w:rsidRPr="00260CB3">
        <w:rPr>
          <w:rFonts w:ascii="Arial" w:eastAsia="Arial" w:hAnsi="Arial" w:cs="Arial"/>
          <w:color w:val="0033CC"/>
        </w:rPr>
        <w:t xml:space="preserve">cfDNA </w:t>
      </w:r>
      <w:r w:rsidR="005660E5" w:rsidRPr="00260CB3">
        <w:rPr>
          <w:rFonts w:ascii="Arial" w:eastAsia="Arial" w:hAnsi="Arial" w:cs="Arial"/>
          <w:color w:val="0033CC"/>
        </w:rPr>
        <w:t>sequencing assays</w:t>
      </w:r>
      <w:r w:rsidR="00333249" w:rsidRPr="00260CB3">
        <w:rPr>
          <w:rFonts w:ascii="Arial" w:eastAsia="Arial" w:hAnsi="Arial" w:cs="Arial"/>
          <w:color w:val="0033CC"/>
        </w:rPr>
        <w:t>,</w:t>
      </w:r>
      <w:r w:rsidR="005660E5" w:rsidRPr="00260CB3">
        <w:rPr>
          <w:rFonts w:ascii="Arial" w:eastAsia="Arial" w:hAnsi="Arial" w:cs="Arial"/>
          <w:color w:val="0033CC"/>
        </w:rPr>
        <w:t xml:space="preserve"> </w:t>
      </w:r>
      <w:r w:rsidR="00333249" w:rsidRPr="00260CB3">
        <w:rPr>
          <w:rFonts w:ascii="Arial" w:eastAsia="Arial" w:hAnsi="Arial" w:cs="Arial"/>
          <w:color w:val="0033CC"/>
        </w:rPr>
        <w:t xml:space="preserve">such as </w:t>
      </w:r>
      <w:r w:rsidR="00907CB4" w:rsidRPr="00260CB3">
        <w:rPr>
          <w:rFonts w:ascii="Arial" w:eastAsia="Arial" w:hAnsi="Arial" w:cs="Arial"/>
          <w:color w:val="0033CC"/>
        </w:rPr>
        <w:t>2x10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Integrated </w:t>
      </w:r>
      <w:r w:rsidR="005660E5" w:rsidRPr="00260CB3">
        <w:rPr>
          <w:rFonts w:ascii="Arial" w:eastAsia="Arial" w:hAnsi="Arial" w:cs="Arial"/>
          <w:color w:val="0033CC"/>
        </w:rPr>
        <w:t>Digital Error Suppression (</w:t>
      </w:r>
      <w:proofErr w:type="spellStart"/>
      <w:r w:rsidR="005660E5" w:rsidRPr="00260CB3">
        <w:rPr>
          <w:rFonts w:ascii="Arial" w:eastAsia="Arial" w:hAnsi="Arial" w:cs="Arial"/>
          <w:color w:val="0033CC"/>
        </w:rPr>
        <w:t>iDES</w:t>
      </w:r>
      <w:proofErr w:type="spellEnd"/>
      <w:r w:rsidR="005660E5" w:rsidRPr="00260CB3">
        <w:rPr>
          <w:rFonts w:ascii="Arial" w:eastAsia="Arial" w:hAnsi="Arial" w:cs="Arial"/>
          <w:color w:val="0033CC"/>
        </w:rPr>
        <w:t>)</w:t>
      </w:r>
      <w:r w:rsidR="00907CB4" w:rsidRPr="00260CB3">
        <w:rPr>
          <w:rFonts w:ascii="Arial" w:eastAsia="Arial" w:hAnsi="Arial" w:cs="Arial"/>
          <w:color w:val="0033CC"/>
        </w:rPr>
        <w:t>,</w:t>
      </w:r>
      <w:r w:rsidR="006D1D74" w:rsidRPr="00260CB3">
        <w:rPr>
          <w:rFonts w:ascii="Arial" w:eastAsia="Arial" w:hAnsi="Arial" w:cs="Arial"/>
          <w:color w:val="0033CC"/>
        </w:rPr>
        <w:t xml:space="preserve"> </w:t>
      </w:r>
      <w:r w:rsidR="00907CB4" w:rsidRPr="00260CB3">
        <w:rPr>
          <w:rFonts w:ascii="Arial" w:eastAsia="Arial" w:hAnsi="Arial" w:cs="Arial"/>
          <w:color w:val="0033CC"/>
        </w:rPr>
        <w:t>0.9x10</w:t>
      </w:r>
      <w:r w:rsidR="00907CB4" w:rsidRPr="00260CB3">
        <w:rPr>
          <w:rFonts w:ascii="Arial" w:eastAsia="Arial" w:hAnsi="Arial" w:cs="Arial"/>
          <w:color w:val="0033CC"/>
          <w:vertAlign w:val="superscript"/>
        </w:rPr>
        <w:t>-5</w:t>
      </w:r>
      <w:r w:rsidR="00907CB4" w:rsidRPr="00260CB3">
        <w:rPr>
          <w:rFonts w:ascii="Arial" w:eastAsia="Arial" w:hAnsi="Arial" w:cs="Arial"/>
          <w:color w:val="0033CC"/>
        </w:rPr>
        <w:t xml:space="preserve"> for </w:t>
      </w:r>
      <w:r w:rsidR="005660E5" w:rsidRPr="00260CB3">
        <w:rPr>
          <w:rFonts w:ascii="Arial" w:eastAsia="Arial" w:hAnsi="Arial" w:cs="Arial"/>
          <w:color w:val="0033CC"/>
        </w:rPr>
        <w:t>Safe-Sequencing System (Safe-</w:t>
      </w:r>
      <w:proofErr w:type="spellStart"/>
      <w:r w:rsidR="005660E5" w:rsidRPr="00260CB3">
        <w:rPr>
          <w:rFonts w:ascii="Arial" w:eastAsia="Arial" w:hAnsi="Arial" w:cs="Arial"/>
          <w:color w:val="0033CC"/>
        </w:rPr>
        <w:t>SeqS</w:t>
      </w:r>
      <w:proofErr w:type="spellEnd"/>
      <w:r w:rsidR="005660E5" w:rsidRPr="00260CB3">
        <w:rPr>
          <w:rFonts w:ascii="Arial" w:eastAsia="Arial" w:hAnsi="Arial" w:cs="Arial"/>
          <w:color w:val="0033CC"/>
        </w:rPr>
        <w:t>)</w:t>
      </w:r>
      <w:r w:rsidR="006D1D74" w:rsidRPr="00260CB3">
        <w:rPr>
          <w:rFonts w:ascii="Arial" w:eastAsia="Arial" w:hAnsi="Arial" w:cs="Arial"/>
          <w:color w:val="0033CC"/>
        </w:rPr>
        <w:t>,</w:t>
      </w:r>
      <w:r w:rsidR="005660E5" w:rsidRPr="00260CB3">
        <w:rPr>
          <w:rFonts w:ascii="Arial" w:eastAsia="Arial" w:hAnsi="Arial" w:cs="Arial"/>
          <w:color w:val="0033CC"/>
        </w:rPr>
        <w:t xml:space="preserve"> </w:t>
      </w:r>
      <w:r w:rsidR="003C3C2A" w:rsidRPr="00260CB3">
        <w:rPr>
          <w:rFonts w:ascii="Arial" w:eastAsia="Arial" w:hAnsi="Arial" w:cs="Arial"/>
          <w:color w:val="0033CC"/>
        </w:rPr>
        <w:t xml:space="preserve">or </w:t>
      </w:r>
      <w:r w:rsidR="00907CB4" w:rsidRPr="00260CB3">
        <w:rPr>
          <w:rFonts w:ascii="Arial" w:eastAsia="Arial" w:hAnsi="Arial" w:cs="Arial"/>
          <w:color w:val="0033CC"/>
        </w:rPr>
        <w:t>&lt;1.5 variants detected per age-matched control sample in approximately 1x10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bases sequenced per experiment compared to &lt;1 error per 1.56x10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for Guardant</w:t>
      </w:r>
      <w:r w:rsidR="006D1D74" w:rsidRPr="00260CB3">
        <w:rPr>
          <w:rFonts w:ascii="Arial" w:eastAsia="Arial" w:hAnsi="Arial" w:cs="Arial"/>
          <w:color w:val="0033CC"/>
        </w:rPr>
        <w:t xml:space="preserve"> G360</w:t>
      </w:r>
      <w:r w:rsidR="00907CB4" w:rsidRPr="00260CB3">
        <w:rPr>
          <w:rFonts w:ascii="Arial" w:eastAsia="Arial" w:hAnsi="Arial" w:cs="Arial"/>
          <w:color w:val="0033CC"/>
        </w:rPr>
        <w:t xml:space="preserve"> and</w:t>
      </w:r>
      <w:r w:rsidR="006D1D74" w:rsidRPr="00260CB3">
        <w:rPr>
          <w:rFonts w:ascii="Arial" w:eastAsia="Arial" w:hAnsi="Arial" w:cs="Arial"/>
          <w:color w:val="0033CC"/>
        </w:rPr>
        <w:t xml:space="preserve"> </w:t>
      </w:r>
      <w:r w:rsidR="00907CB4" w:rsidRPr="00260CB3">
        <w:rPr>
          <w:rFonts w:ascii="Arial" w:eastAsia="Arial" w:hAnsi="Arial" w:cs="Arial"/>
          <w:color w:val="0033CC"/>
        </w:rPr>
        <w:t>&lt;1 false positive per 3x10</w:t>
      </w:r>
      <w:r w:rsidR="00907CB4" w:rsidRPr="00260CB3">
        <w:rPr>
          <w:rFonts w:ascii="Arial" w:eastAsia="Arial" w:hAnsi="Arial" w:cs="Arial"/>
          <w:color w:val="0033CC"/>
          <w:vertAlign w:val="superscript"/>
        </w:rPr>
        <w:t>6</w:t>
      </w:r>
      <w:r w:rsidR="00907CB4" w:rsidRPr="00260CB3">
        <w:rPr>
          <w:rFonts w:ascii="Arial" w:eastAsia="Arial" w:hAnsi="Arial" w:cs="Arial"/>
          <w:color w:val="0033CC"/>
        </w:rPr>
        <w:t xml:space="preserve"> bp sequenced for </w:t>
      </w:r>
      <w:r w:rsidR="006D1D74" w:rsidRPr="00260CB3">
        <w:rPr>
          <w:rFonts w:ascii="Arial" w:eastAsia="Arial" w:hAnsi="Arial" w:cs="Arial"/>
          <w:color w:val="0033CC"/>
        </w:rPr>
        <w:t>targeted error correction sequencing (TEC-</w:t>
      </w:r>
      <w:proofErr w:type="spellStart"/>
      <w:r w:rsidR="006D1D74" w:rsidRPr="00260CB3">
        <w:rPr>
          <w:rFonts w:ascii="Arial" w:eastAsia="Arial" w:hAnsi="Arial" w:cs="Arial"/>
          <w:color w:val="0033CC"/>
        </w:rPr>
        <w:t>Seq</w:t>
      </w:r>
      <w:proofErr w:type="spellEnd"/>
      <w:r w:rsidR="006D1D74" w:rsidRPr="00260CB3">
        <w:rPr>
          <w:rFonts w:ascii="Arial" w:eastAsia="Arial" w:hAnsi="Arial" w:cs="Arial"/>
          <w:color w:val="0033CC"/>
        </w:rPr>
        <w:t>)</w:t>
      </w:r>
      <w:bookmarkEnd w:id="4"/>
      <w:r w:rsidR="006D1D74" w:rsidRPr="00260CB3">
        <w:rPr>
          <w:rFonts w:ascii="Arial" w:eastAsia="Arial" w:hAnsi="Arial" w:cs="Arial"/>
          <w:color w:val="0033CC"/>
        </w:rPr>
        <w:t>”</w:t>
      </w:r>
      <w:r w:rsidR="00333249" w:rsidRPr="00260CB3">
        <w:rPr>
          <w:rFonts w:ascii="Arial" w:eastAsia="Arial" w:hAnsi="Arial" w:cs="Arial"/>
          <w:color w:val="0033CC"/>
        </w:rPr>
        <w:t>.</w:t>
      </w:r>
    </w:p>
    <w:p w14:paraId="1AAF82B8" w14:textId="0A7B585E" w:rsidR="00F21577" w:rsidRDefault="00F21577" w:rsidP="00F21577">
      <w:pPr>
        <w:spacing w:after="0" w:line="240" w:lineRule="auto"/>
        <w:jc w:val="both"/>
        <w:rPr>
          <w:rFonts w:ascii="Arial" w:eastAsia="Arial" w:hAnsi="Arial" w:cs="Arial"/>
          <w:color w:val="0033CC"/>
        </w:rPr>
      </w:pPr>
    </w:p>
    <w:p w14:paraId="38F9CA51" w14:textId="77777777" w:rsidR="00C03EC4" w:rsidRDefault="00C03EC4" w:rsidP="00DF30AA">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and body disease burden (# mets), both of which have been the subject of several prior papers in variety of malignancies and thus lacks novelty. Unless the authors are trying to make the case for a better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581D4F9A" w:rsidR="003E539F" w:rsidRPr="004F10DD" w:rsidRDefault="00B4071F" w:rsidP="00A7225E">
      <w:pPr>
        <w:spacing w:after="0" w:line="240" w:lineRule="auto"/>
        <w:jc w:val="both"/>
        <w:rPr>
          <w:rFonts w:ascii="Arial" w:eastAsia="Arial" w:hAnsi="Arial" w:cs="Arial"/>
          <w:color w:val="0033CC"/>
          <w:lang w:val="en"/>
        </w:rPr>
      </w:pPr>
      <w:r w:rsidRPr="004F10DD">
        <w:rPr>
          <w:rFonts w:ascii="Arial" w:eastAsia="Arial" w:hAnsi="Arial" w:cs="Arial"/>
          <w:color w:val="0033CC"/>
        </w:rPr>
        <w:t xml:space="preserve">Authors: </w:t>
      </w:r>
      <w:r w:rsidR="0039346E" w:rsidRPr="004F10DD">
        <w:rPr>
          <w:rFonts w:ascii="Arial" w:eastAsia="Arial" w:hAnsi="Arial" w:cs="Arial"/>
          <w:color w:val="0033CC"/>
        </w:rPr>
        <w:t xml:space="preserve">We thank the </w:t>
      </w:r>
      <w:r w:rsidR="006B1BFF" w:rsidRPr="004F10DD">
        <w:rPr>
          <w:rFonts w:ascii="Arial" w:eastAsia="Arial" w:hAnsi="Arial" w:cs="Arial"/>
          <w:color w:val="0033CC"/>
        </w:rPr>
        <w:t>R</w:t>
      </w:r>
      <w:r w:rsidR="0039346E" w:rsidRPr="004F10DD">
        <w:rPr>
          <w:rFonts w:ascii="Arial" w:eastAsia="Arial" w:hAnsi="Arial" w:cs="Arial"/>
          <w:color w:val="0033CC"/>
        </w:rPr>
        <w:t xml:space="preserve">eviewer for suggesting </w:t>
      </w:r>
      <w:r w:rsidR="00C80ED4" w:rsidRPr="004F10DD">
        <w:rPr>
          <w:rFonts w:ascii="Arial" w:eastAsia="Arial" w:hAnsi="Arial" w:cs="Arial"/>
          <w:color w:val="0033CC"/>
        </w:rPr>
        <w:t>these</w:t>
      </w:r>
      <w:r w:rsidR="0039346E" w:rsidRPr="004F10DD">
        <w:rPr>
          <w:rFonts w:ascii="Arial" w:eastAsia="Arial" w:hAnsi="Arial" w:cs="Arial"/>
          <w:color w:val="0033CC"/>
        </w:rPr>
        <w:t xml:space="preserve"> additional analyses</w:t>
      </w:r>
      <w:r w:rsidR="00C96980" w:rsidRPr="004F10DD">
        <w:rPr>
          <w:rFonts w:ascii="Arial" w:eastAsia="Arial" w:hAnsi="Arial" w:cs="Arial"/>
          <w:color w:val="0033CC"/>
        </w:rPr>
        <w:t>, which have resulted in a substantial improvement of this aspect of our study</w:t>
      </w:r>
      <w:r w:rsidR="0039346E" w:rsidRPr="004F10DD">
        <w:rPr>
          <w:rFonts w:ascii="Arial" w:eastAsia="Arial" w:hAnsi="Arial" w:cs="Arial"/>
          <w:color w:val="0033CC"/>
        </w:rPr>
        <w:t>.</w:t>
      </w:r>
      <w:r w:rsidR="003E539F" w:rsidRPr="004F10DD">
        <w:rPr>
          <w:rFonts w:ascii="Arial" w:eastAsia="Arial" w:hAnsi="Arial" w:cs="Arial"/>
          <w:color w:val="0033CC"/>
        </w:rPr>
        <w:t xml:space="preserve"> </w:t>
      </w:r>
      <w:r w:rsidR="00C96980" w:rsidRPr="004F10DD">
        <w:rPr>
          <w:rFonts w:ascii="Arial" w:eastAsia="Arial" w:hAnsi="Arial" w:cs="Arial"/>
          <w:color w:val="0033CC"/>
        </w:rPr>
        <w:t xml:space="preserve">Following </w:t>
      </w:r>
      <w:r w:rsidR="003E539F" w:rsidRPr="004F10DD">
        <w:rPr>
          <w:rFonts w:ascii="Arial" w:eastAsia="Arial" w:hAnsi="Arial" w:cs="Arial"/>
          <w:color w:val="0033CC"/>
        </w:rPr>
        <w:t xml:space="preserve">the Reviewer’s </w:t>
      </w:r>
      <w:r w:rsidR="00C96980" w:rsidRPr="004F10DD">
        <w:rPr>
          <w:rFonts w:ascii="Arial" w:eastAsia="Arial" w:hAnsi="Arial" w:cs="Arial"/>
          <w:color w:val="0033CC"/>
        </w:rPr>
        <w:t>excellent suggestion</w:t>
      </w:r>
      <w:r w:rsidR="003E539F" w:rsidRPr="004F10DD">
        <w:rPr>
          <w:rFonts w:ascii="Arial" w:eastAsia="Arial" w:hAnsi="Arial" w:cs="Arial"/>
          <w:color w:val="0033CC"/>
        </w:rPr>
        <w:t>, w</w:t>
      </w:r>
      <w:r w:rsidR="0039346E" w:rsidRPr="004F10DD">
        <w:rPr>
          <w:rFonts w:ascii="Arial" w:eastAsia="Arial" w:hAnsi="Arial" w:cs="Arial"/>
          <w:color w:val="0033CC"/>
        </w:rPr>
        <w:t>e performed</w:t>
      </w:r>
      <w:r w:rsidR="00C6281A" w:rsidRPr="004F10DD">
        <w:rPr>
          <w:rFonts w:ascii="Arial" w:eastAsia="Arial" w:hAnsi="Arial" w:cs="Arial"/>
          <w:color w:val="0033CC"/>
        </w:rPr>
        <w:t xml:space="preserve"> </w:t>
      </w:r>
      <w:r w:rsidR="0039346E" w:rsidRPr="004F10DD">
        <w:rPr>
          <w:rFonts w:ascii="Arial" w:eastAsia="Arial" w:hAnsi="Arial" w:cs="Arial"/>
          <w:color w:val="0033CC"/>
        </w:rPr>
        <w:t>volumetric analys</w:t>
      </w:r>
      <w:r w:rsidR="00C6281A" w:rsidRPr="004F10DD">
        <w:rPr>
          <w:rFonts w:ascii="Arial" w:eastAsia="Arial" w:hAnsi="Arial" w:cs="Arial"/>
          <w:color w:val="0033CC"/>
        </w:rPr>
        <w:t>e</w:t>
      </w:r>
      <w:r w:rsidR="0039346E" w:rsidRPr="004F10DD">
        <w:rPr>
          <w:rFonts w:ascii="Arial" w:eastAsia="Arial" w:hAnsi="Arial" w:cs="Arial"/>
          <w:color w:val="0033CC"/>
        </w:rPr>
        <w:t xml:space="preserve">s </w:t>
      </w:r>
      <w:r w:rsidR="006E0470" w:rsidRPr="004F10DD">
        <w:rPr>
          <w:rFonts w:ascii="Arial" w:eastAsia="Arial" w:hAnsi="Arial" w:cs="Arial"/>
          <w:color w:val="0033CC"/>
        </w:rPr>
        <w:t xml:space="preserve">of </w:t>
      </w:r>
      <w:r w:rsidR="0039346E" w:rsidRPr="004F10DD">
        <w:rPr>
          <w:rFonts w:ascii="Arial" w:eastAsia="Arial" w:hAnsi="Arial" w:cs="Arial"/>
          <w:color w:val="0033CC"/>
        </w:rPr>
        <w:t xml:space="preserve">the pre-cfDNA collection </w:t>
      </w:r>
      <w:r w:rsidR="006E0470" w:rsidRPr="004F10DD">
        <w:rPr>
          <w:rFonts w:ascii="Arial" w:eastAsia="Arial" w:hAnsi="Arial" w:cs="Arial"/>
          <w:color w:val="0033CC"/>
        </w:rPr>
        <w:t>CT scans</w:t>
      </w:r>
      <w:r w:rsidR="0039346E" w:rsidRPr="004F10DD">
        <w:rPr>
          <w:rFonts w:ascii="Arial" w:eastAsia="Arial" w:hAnsi="Arial" w:cs="Arial"/>
          <w:color w:val="0033CC"/>
        </w:rPr>
        <w:t xml:space="preserve"> of all the breast and lung cancer cases</w:t>
      </w:r>
      <w:r w:rsidR="006E0470" w:rsidRPr="004F10DD">
        <w:rPr>
          <w:rFonts w:ascii="Arial" w:eastAsia="Arial" w:hAnsi="Arial" w:cs="Arial"/>
          <w:color w:val="0033CC"/>
        </w:rPr>
        <w:t xml:space="preserve">. </w:t>
      </w:r>
      <w:bookmarkStart w:id="5" w:name="_Hlk13917282"/>
      <w:r w:rsidR="00743C55" w:rsidRPr="004F10DD">
        <w:rPr>
          <w:rFonts w:ascii="Arial" w:eastAsia="Arial" w:hAnsi="Arial" w:cs="Arial"/>
          <w:color w:val="0033CC"/>
        </w:rPr>
        <w:t xml:space="preserve">77 </w:t>
      </w:r>
      <w:proofErr w:type="spellStart"/>
      <w:r w:rsidR="00743C55" w:rsidRPr="004F10DD">
        <w:rPr>
          <w:rFonts w:ascii="Arial" w:eastAsia="Arial" w:hAnsi="Arial" w:cs="Arial"/>
          <w:color w:val="0033CC"/>
        </w:rPr>
        <w:t>o</w:t>
      </w:r>
      <w:r w:rsidR="003E539F" w:rsidRPr="004F10DD">
        <w:rPr>
          <w:rFonts w:ascii="Arial" w:eastAsia="Arial" w:hAnsi="Arial" w:cs="Arial"/>
          <w:color w:val="0033CC"/>
          <w:lang w:val="en"/>
        </w:rPr>
        <w:t>f</w:t>
      </w:r>
      <w:proofErr w:type="spellEnd"/>
      <w:r w:rsidR="003E539F" w:rsidRPr="004F10DD">
        <w:rPr>
          <w:rFonts w:ascii="Arial" w:eastAsia="Arial" w:hAnsi="Arial" w:cs="Arial"/>
          <w:color w:val="0033CC"/>
          <w:lang w:val="en"/>
        </w:rPr>
        <w:t xml:space="preserve"> the 80 patients in the lung and breast cohorts</w:t>
      </w:r>
      <w:r w:rsidR="00743C55" w:rsidRPr="004F10DD">
        <w:rPr>
          <w:rFonts w:ascii="Arial" w:eastAsia="Arial" w:hAnsi="Arial" w:cs="Arial"/>
          <w:color w:val="0033CC"/>
          <w:lang w:val="en"/>
        </w:rPr>
        <w:t xml:space="preserve"> </w:t>
      </w:r>
      <w:r w:rsidR="003E539F" w:rsidRPr="004F10DD">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4F10DD" w:rsidRDefault="003E539F" w:rsidP="00A7225E">
      <w:pPr>
        <w:spacing w:after="0" w:line="240" w:lineRule="auto"/>
        <w:jc w:val="both"/>
        <w:rPr>
          <w:rFonts w:ascii="Arial" w:eastAsia="Arial" w:hAnsi="Arial" w:cs="Arial"/>
          <w:color w:val="0033CC"/>
          <w:lang w:val="en"/>
        </w:rPr>
      </w:pPr>
    </w:p>
    <w:p w14:paraId="22D8D60B" w14:textId="4EBB88E0" w:rsidR="003E539F" w:rsidRPr="004F10DD" w:rsidRDefault="003E539F" w:rsidP="00A7225E">
      <w:pPr>
        <w:spacing w:after="0" w:line="240" w:lineRule="auto"/>
        <w:jc w:val="both"/>
        <w:rPr>
          <w:rFonts w:ascii="Arial" w:eastAsia="Arial" w:hAnsi="Arial" w:cs="Arial"/>
          <w:color w:val="0033CC"/>
          <w:lang w:val="en"/>
        </w:rPr>
      </w:pPr>
      <w:r w:rsidRPr="004F10DD">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4F10DD">
        <w:rPr>
          <w:rFonts w:ascii="Arial" w:eastAsia="Arial" w:hAnsi="Arial" w:cs="Arial"/>
          <w:color w:val="0033CC"/>
          <w:lang w:val="en"/>
        </w:rPr>
        <w:t>Juluru</w:t>
      </w:r>
      <w:proofErr w:type="spellEnd"/>
      <w:r w:rsidRPr="004F10DD">
        <w:rPr>
          <w:rFonts w:ascii="Arial" w:eastAsia="Arial" w:hAnsi="Arial" w:cs="Arial"/>
          <w:color w:val="0033CC"/>
          <w:lang w:val="en"/>
        </w:rPr>
        <w:t xml:space="preserve">, </w:t>
      </w:r>
      <w:r w:rsidR="00743C55" w:rsidRPr="004F10DD">
        <w:rPr>
          <w:rFonts w:ascii="Arial" w:eastAsia="Arial" w:hAnsi="Arial" w:cs="Arial"/>
          <w:color w:val="0033CC"/>
          <w:lang w:val="en"/>
        </w:rPr>
        <w:t>D</w:t>
      </w:r>
      <w:r w:rsidRPr="004F10DD">
        <w:rPr>
          <w:rFonts w:ascii="Arial" w:eastAsia="Arial" w:hAnsi="Arial" w:cs="Arial"/>
          <w:color w:val="0033CC"/>
          <w:lang w:val="en"/>
        </w:rPr>
        <w:t xml:space="preserve">irector of MSK’s </w:t>
      </w:r>
      <w:r w:rsidR="00012D0C" w:rsidRPr="004F10DD">
        <w:rPr>
          <w:rFonts w:ascii="Arial" w:eastAsia="Arial" w:hAnsi="Arial" w:cs="Arial"/>
          <w:color w:val="0033CC"/>
          <w:lang w:val="en"/>
        </w:rPr>
        <w:t>A</w:t>
      </w:r>
      <w:r w:rsidRPr="004F10DD">
        <w:rPr>
          <w:rFonts w:ascii="Arial" w:eastAsia="Arial" w:hAnsi="Arial" w:cs="Arial"/>
          <w:color w:val="0033CC"/>
          <w:lang w:val="en"/>
        </w:rPr>
        <w:t xml:space="preserve">dvanced </w:t>
      </w:r>
      <w:r w:rsidR="00012D0C" w:rsidRPr="004F10DD">
        <w:rPr>
          <w:rFonts w:ascii="Arial" w:eastAsia="Arial" w:hAnsi="Arial" w:cs="Arial"/>
          <w:color w:val="0033CC"/>
          <w:lang w:val="en"/>
        </w:rPr>
        <w:t>I</w:t>
      </w:r>
      <w:r w:rsidRPr="004F10DD">
        <w:rPr>
          <w:rFonts w:ascii="Arial" w:eastAsia="Arial" w:hAnsi="Arial" w:cs="Arial"/>
          <w:color w:val="0033CC"/>
          <w:lang w:val="en"/>
        </w:rPr>
        <w:t xml:space="preserve">maging </w:t>
      </w:r>
      <w:r w:rsidR="00012D0C" w:rsidRPr="004F10DD">
        <w:rPr>
          <w:rFonts w:ascii="Arial" w:eastAsia="Arial" w:hAnsi="Arial" w:cs="Arial"/>
          <w:color w:val="0033CC"/>
          <w:lang w:val="en"/>
        </w:rPr>
        <w:t>L</w:t>
      </w:r>
      <w:r w:rsidRPr="004F10DD">
        <w:rPr>
          <w:rFonts w:ascii="Arial" w:eastAsia="Arial" w:hAnsi="Arial" w:cs="Arial"/>
          <w:color w:val="0033CC"/>
          <w:lang w:val="en"/>
        </w:rPr>
        <w:t xml:space="preserve">aboratory). </w:t>
      </w:r>
      <w:r w:rsidR="00743C55" w:rsidRPr="004F10DD">
        <w:rPr>
          <w:rFonts w:ascii="Arial" w:eastAsia="Arial" w:hAnsi="Arial" w:cs="Arial"/>
          <w:color w:val="0033CC"/>
          <w:lang w:val="en"/>
        </w:rPr>
        <w:t>A</w:t>
      </w:r>
      <w:r w:rsidRPr="004F10DD">
        <w:rPr>
          <w:rFonts w:ascii="Arial" w:eastAsia="Arial" w:hAnsi="Arial" w:cs="Arial"/>
          <w:color w:val="0033CC"/>
          <w:lang w:val="en"/>
        </w:rPr>
        <w:t>ll metastatic lesions exceeding 1 cm in diameter</w:t>
      </w:r>
      <w:r w:rsidR="00743C55" w:rsidRPr="004F10DD">
        <w:rPr>
          <w:rFonts w:ascii="Arial" w:eastAsia="Arial" w:hAnsi="Arial" w:cs="Arial"/>
          <w:color w:val="0033CC"/>
          <w:lang w:val="en"/>
        </w:rPr>
        <w:t xml:space="preserve"> were identified</w:t>
      </w:r>
      <w:r w:rsidRPr="004F10DD">
        <w:rPr>
          <w:rFonts w:ascii="Arial" w:eastAsia="Arial" w:hAnsi="Arial" w:cs="Arial"/>
          <w:color w:val="0033CC"/>
          <w:lang w:val="en"/>
        </w:rPr>
        <w:t xml:space="preserve">. Volumes were measured on all lesions except bone lesions. Bone lesions often have poorly defined borders and overlap </w:t>
      </w:r>
      <w:r w:rsidR="00743C55" w:rsidRPr="004F10DD">
        <w:rPr>
          <w:rFonts w:ascii="Arial" w:eastAsia="Arial" w:hAnsi="Arial" w:cs="Arial"/>
          <w:color w:val="0033CC"/>
          <w:lang w:val="en"/>
        </w:rPr>
        <w:t>the</w:t>
      </w:r>
      <w:r w:rsidRPr="004F10DD">
        <w:rPr>
          <w:rFonts w:ascii="Arial" w:eastAsia="Arial" w:hAnsi="Arial" w:cs="Arial"/>
          <w:color w:val="0033CC"/>
          <w:lang w:val="en"/>
        </w:rPr>
        <w:t xml:space="preserve"> findings in active metastasis vs treated disease. Volumes were measured using </w:t>
      </w:r>
      <w:r w:rsidR="00743C55" w:rsidRPr="004F10DD">
        <w:rPr>
          <w:rFonts w:ascii="Arial" w:eastAsia="Arial" w:hAnsi="Arial" w:cs="Arial"/>
          <w:color w:val="0033CC"/>
          <w:lang w:val="en"/>
        </w:rPr>
        <w:t xml:space="preserve">the </w:t>
      </w:r>
      <w:r w:rsidRPr="004F10DD">
        <w:rPr>
          <w:rFonts w:ascii="Arial" w:eastAsia="Arial" w:hAnsi="Arial" w:cs="Arial"/>
          <w:color w:val="0033CC"/>
          <w:lang w:val="en"/>
        </w:rPr>
        <w:t xml:space="preserve">Aquarius </w:t>
      </w:r>
      <w:proofErr w:type="spellStart"/>
      <w:r w:rsidRPr="004F10DD">
        <w:rPr>
          <w:rFonts w:ascii="Arial" w:eastAsia="Arial" w:hAnsi="Arial" w:cs="Arial"/>
          <w:color w:val="0033CC"/>
          <w:lang w:val="en"/>
        </w:rPr>
        <w:t>iNtuition</w:t>
      </w:r>
      <w:proofErr w:type="spellEnd"/>
      <w:r w:rsidRPr="004F10DD">
        <w:rPr>
          <w:rFonts w:ascii="Arial" w:eastAsia="Arial" w:hAnsi="Arial" w:cs="Arial"/>
          <w:color w:val="0033CC"/>
          <w:lang w:val="en"/>
        </w:rPr>
        <w:t xml:space="preserve"> advanced visualization software, version 4.4.</w:t>
      </w:r>
      <w:proofErr w:type="gramStart"/>
      <w:r w:rsidRPr="004F10DD">
        <w:rPr>
          <w:rFonts w:ascii="Arial" w:eastAsia="Arial" w:hAnsi="Arial" w:cs="Arial"/>
          <w:color w:val="0033CC"/>
          <w:lang w:val="en"/>
        </w:rPr>
        <w:t>13.P</w:t>
      </w:r>
      <w:proofErr w:type="gramEnd"/>
      <w:r w:rsidRPr="004F10DD">
        <w:rPr>
          <w:rFonts w:ascii="Arial" w:eastAsia="Arial" w:hAnsi="Arial" w:cs="Arial"/>
          <w:color w:val="0033CC"/>
          <w:lang w:val="en"/>
        </w:rPr>
        <w:t>3 (</w:t>
      </w:r>
      <w:proofErr w:type="spellStart"/>
      <w:r w:rsidRPr="004F10DD">
        <w:rPr>
          <w:rFonts w:ascii="Arial" w:eastAsia="Arial" w:hAnsi="Arial" w:cs="Arial"/>
          <w:color w:val="0033CC"/>
          <w:lang w:val="en"/>
        </w:rPr>
        <w:t>TeraRecon</w:t>
      </w:r>
      <w:proofErr w:type="spellEnd"/>
      <w:r w:rsidRPr="004F10DD">
        <w:rPr>
          <w:rFonts w:ascii="Arial" w:eastAsia="Arial" w:hAnsi="Arial" w:cs="Arial"/>
          <w:color w:val="0033CC"/>
          <w:lang w:val="en"/>
        </w:rPr>
        <w:t>, Inc, Foster City, CA).</w:t>
      </w:r>
    </w:p>
    <w:p w14:paraId="05A4D170" w14:textId="1F0371DC" w:rsidR="003E539F" w:rsidRPr="004F10DD" w:rsidRDefault="003E539F" w:rsidP="00A7225E">
      <w:pPr>
        <w:spacing w:after="0" w:line="240" w:lineRule="auto"/>
        <w:jc w:val="both"/>
        <w:rPr>
          <w:rFonts w:ascii="Arial" w:eastAsia="Arial" w:hAnsi="Arial" w:cs="Arial"/>
          <w:color w:val="0033CC"/>
          <w:lang w:val="en"/>
        </w:rPr>
      </w:pPr>
    </w:p>
    <w:p w14:paraId="274D4F04" w14:textId="641BA421" w:rsidR="006E0470" w:rsidRPr="004F10DD" w:rsidRDefault="003E539F" w:rsidP="00A7225E">
      <w:pPr>
        <w:spacing w:after="0" w:line="240" w:lineRule="auto"/>
        <w:jc w:val="both"/>
        <w:rPr>
          <w:rFonts w:ascii="Arial" w:eastAsia="Arial" w:hAnsi="Arial" w:cs="Arial"/>
          <w:color w:val="0033CC"/>
        </w:rPr>
      </w:pPr>
      <w:bookmarkStart w:id="6" w:name="_Hlk13917744"/>
      <w:r w:rsidRPr="004F10DD">
        <w:rPr>
          <w:rFonts w:ascii="Arial" w:eastAsia="Arial" w:hAnsi="Arial" w:cs="Arial"/>
          <w:color w:val="0033CC"/>
          <w:lang w:val="en"/>
        </w:rPr>
        <w:t xml:space="preserve">Of the 77 patients with available volumetric assessment, </w:t>
      </w:r>
      <w:r w:rsidR="00012D0C" w:rsidRPr="004F10DD">
        <w:rPr>
          <w:rFonts w:ascii="Arial" w:eastAsia="Arial" w:hAnsi="Arial" w:cs="Arial"/>
          <w:color w:val="0033CC"/>
          <w:lang w:val="en"/>
        </w:rPr>
        <w:t>34</w:t>
      </w:r>
      <w:r w:rsidRPr="004F10DD">
        <w:rPr>
          <w:rFonts w:ascii="Arial" w:eastAsia="Arial" w:hAnsi="Arial" w:cs="Arial"/>
          <w:color w:val="0033CC"/>
          <w:lang w:val="en"/>
        </w:rPr>
        <w:t xml:space="preserve"> breast and </w:t>
      </w:r>
      <w:r w:rsidR="00296359" w:rsidRPr="004F10DD">
        <w:rPr>
          <w:rFonts w:ascii="Arial" w:eastAsia="Arial" w:hAnsi="Arial" w:cs="Arial"/>
          <w:color w:val="0033CC"/>
          <w:lang w:val="en"/>
        </w:rPr>
        <w:t>29</w:t>
      </w:r>
      <w:r w:rsidRPr="004F10DD">
        <w:rPr>
          <w:rFonts w:ascii="Arial" w:eastAsia="Arial" w:hAnsi="Arial" w:cs="Arial"/>
          <w:color w:val="0033CC"/>
          <w:lang w:val="en"/>
        </w:rPr>
        <w:t xml:space="preserve"> lung cancer patients had evaluable </w:t>
      </w:r>
      <w:proofErr w:type="spellStart"/>
      <w:r w:rsidRPr="004F10DD">
        <w:rPr>
          <w:rFonts w:ascii="Arial" w:eastAsia="Arial" w:hAnsi="Arial" w:cs="Arial"/>
          <w:color w:val="0033CC"/>
          <w:lang w:val="en"/>
        </w:rPr>
        <w:t>ctDNA</w:t>
      </w:r>
      <w:proofErr w:type="spellEnd"/>
      <w:r w:rsidRPr="004F10DD">
        <w:rPr>
          <w:rFonts w:ascii="Arial" w:eastAsia="Arial" w:hAnsi="Arial" w:cs="Arial"/>
          <w:color w:val="0033CC"/>
          <w:lang w:val="en"/>
        </w:rPr>
        <w:t xml:space="preserve"> fraction and included in th</w:t>
      </w:r>
      <w:r w:rsidR="00E13D3C" w:rsidRPr="004F10DD">
        <w:rPr>
          <w:rFonts w:ascii="Arial" w:eastAsia="Arial" w:hAnsi="Arial" w:cs="Arial"/>
          <w:color w:val="0033CC"/>
          <w:lang w:val="en"/>
        </w:rPr>
        <w:t>is</w:t>
      </w:r>
      <w:r w:rsidRPr="004F10DD">
        <w:rPr>
          <w:rFonts w:ascii="Arial" w:eastAsia="Arial" w:hAnsi="Arial" w:cs="Arial"/>
          <w:color w:val="0033CC"/>
          <w:lang w:val="en"/>
        </w:rPr>
        <w:t xml:space="preserve"> analysis. </w:t>
      </w:r>
      <w:r w:rsidR="002822C5" w:rsidRPr="004F10DD">
        <w:rPr>
          <w:rFonts w:ascii="Arial" w:eastAsia="Arial" w:hAnsi="Arial" w:cs="Arial"/>
          <w:color w:val="0033CC"/>
        </w:rPr>
        <w:t xml:space="preserve">We have now updated the correlative analysis </w:t>
      </w:r>
      <w:r w:rsidR="001D7817" w:rsidRPr="004F10DD">
        <w:rPr>
          <w:rFonts w:ascii="Arial" w:eastAsia="Arial" w:hAnsi="Arial" w:cs="Arial"/>
          <w:color w:val="0033CC"/>
        </w:rPr>
        <w:t xml:space="preserve">(see </w:t>
      </w:r>
      <w:r w:rsidR="00DE6EA1" w:rsidRPr="004F10DD">
        <w:rPr>
          <w:rFonts w:ascii="Arial" w:eastAsia="Arial" w:hAnsi="Arial" w:cs="Arial"/>
          <w:b/>
          <w:color w:val="0033CC"/>
        </w:rPr>
        <w:t xml:space="preserve">Response to Reviewers </w:t>
      </w:r>
      <w:r w:rsidR="001D7817" w:rsidRPr="004F10DD">
        <w:rPr>
          <w:rFonts w:ascii="Arial" w:eastAsia="Arial" w:hAnsi="Arial" w:cs="Arial"/>
          <w:b/>
          <w:color w:val="0033CC"/>
        </w:rPr>
        <w:t xml:space="preserve">Figure </w:t>
      </w:r>
      <w:r w:rsidR="00B33B6C" w:rsidRPr="004F10DD">
        <w:rPr>
          <w:rFonts w:ascii="Arial" w:eastAsia="Arial" w:hAnsi="Arial" w:cs="Arial"/>
          <w:b/>
          <w:color w:val="0033CC"/>
        </w:rPr>
        <w:t>4</w:t>
      </w:r>
      <w:r w:rsidR="001D7817" w:rsidRPr="004F10DD">
        <w:rPr>
          <w:rFonts w:ascii="Arial" w:eastAsia="Arial" w:hAnsi="Arial" w:cs="Arial"/>
          <w:b/>
          <w:color w:val="0033CC"/>
        </w:rPr>
        <w:t xml:space="preserve"> </w:t>
      </w:r>
      <w:r w:rsidR="001D7817" w:rsidRPr="004F10DD">
        <w:rPr>
          <w:rFonts w:ascii="Arial" w:eastAsia="Arial" w:hAnsi="Arial" w:cs="Arial"/>
          <w:color w:val="0033CC"/>
        </w:rPr>
        <w:t xml:space="preserve">below) </w:t>
      </w:r>
      <w:r w:rsidR="002822C5" w:rsidRPr="004F10DD">
        <w:rPr>
          <w:rFonts w:ascii="Arial" w:eastAsia="Arial" w:hAnsi="Arial" w:cs="Arial"/>
          <w:color w:val="0033CC"/>
        </w:rPr>
        <w:t xml:space="preserve">and added the results as </w:t>
      </w:r>
      <w:r w:rsidR="002822C5" w:rsidRPr="00F67B34">
        <w:rPr>
          <w:rFonts w:ascii="Arial" w:eastAsia="Arial" w:hAnsi="Arial" w:cs="Arial"/>
          <w:b/>
          <w:color w:val="0033CC"/>
          <w:highlight w:val="yellow"/>
        </w:rPr>
        <w:t>Fig</w:t>
      </w:r>
      <w:r w:rsidR="00F67B34" w:rsidRPr="00F67B34">
        <w:rPr>
          <w:rFonts w:ascii="Arial" w:eastAsia="Arial" w:hAnsi="Arial" w:cs="Arial"/>
          <w:b/>
          <w:color w:val="0033CC"/>
          <w:highlight w:val="yellow"/>
        </w:rPr>
        <w:t>.</w:t>
      </w:r>
      <w:r w:rsidR="002822C5" w:rsidRPr="00F67B34">
        <w:rPr>
          <w:rFonts w:ascii="Arial" w:eastAsia="Arial" w:hAnsi="Arial" w:cs="Arial"/>
          <w:b/>
          <w:color w:val="0033CC"/>
          <w:highlight w:val="yellow"/>
        </w:rPr>
        <w:t xml:space="preserve"> 2</w:t>
      </w:r>
      <w:r w:rsidR="001D7817" w:rsidRPr="00F67B34">
        <w:rPr>
          <w:rFonts w:ascii="Arial" w:eastAsia="Arial" w:hAnsi="Arial" w:cs="Arial"/>
          <w:b/>
          <w:color w:val="0033CC"/>
          <w:highlight w:val="yellow"/>
        </w:rPr>
        <w:t>g</w:t>
      </w:r>
      <w:r w:rsidR="002822C5" w:rsidRPr="004F10DD">
        <w:rPr>
          <w:rFonts w:ascii="Arial" w:eastAsia="Arial" w:hAnsi="Arial" w:cs="Arial"/>
          <w:color w:val="0033CC"/>
        </w:rPr>
        <w:t xml:space="preserve"> </w:t>
      </w:r>
      <w:r w:rsidR="00743C55" w:rsidRPr="004F10DD">
        <w:rPr>
          <w:rFonts w:ascii="Arial" w:eastAsia="Arial" w:hAnsi="Arial" w:cs="Arial"/>
          <w:color w:val="0033CC"/>
        </w:rPr>
        <w:t xml:space="preserve">in the revised </w:t>
      </w:r>
      <w:r w:rsidR="001D7817" w:rsidRPr="004F10DD">
        <w:rPr>
          <w:rFonts w:ascii="Arial" w:eastAsia="Arial" w:hAnsi="Arial" w:cs="Arial"/>
          <w:color w:val="0033CC"/>
        </w:rPr>
        <w:t xml:space="preserve">version of the manuscript. The </w:t>
      </w:r>
      <w:r w:rsidR="002822C5" w:rsidRPr="004F10DD">
        <w:rPr>
          <w:rFonts w:ascii="Arial" w:eastAsia="Arial" w:hAnsi="Arial" w:cs="Arial"/>
          <w:color w:val="0033CC"/>
        </w:rPr>
        <w:t xml:space="preserve">text </w:t>
      </w:r>
      <w:r w:rsidR="001D7817" w:rsidRPr="004F10DD">
        <w:rPr>
          <w:rFonts w:ascii="Arial" w:eastAsia="Arial" w:hAnsi="Arial" w:cs="Arial"/>
          <w:color w:val="0033CC"/>
        </w:rPr>
        <w:t xml:space="preserve">has been modified </w:t>
      </w:r>
      <w:r w:rsidR="002822C5" w:rsidRPr="004F10DD">
        <w:rPr>
          <w:rFonts w:ascii="Arial" w:eastAsia="Arial" w:hAnsi="Arial" w:cs="Arial"/>
          <w:color w:val="0033CC"/>
        </w:rPr>
        <w:t xml:space="preserve">accordingly. </w:t>
      </w:r>
      <w:bookmarkEnd w:id="5"/>
      <w:r w:rsidR="00DE6EA1" w:rsidRPr="004F10DD">
        <w:rPr>
          <w:rFonts w:ascii="Arial" w:eastAsia="Arial" w:hAnsi="Arial" w:cs="Arial"/>
          <w:color w:val="0033CC"/>
        </w:rPr>
        <w:t xml:space="preserve">In brief and consistent with our previous observations and our working </w:t>
      </w:r>
      <w:r w:rsidR="00DE6EA1" w:rsidRPr="004F10DD">
        <w:rPr>
          <w:rFonts w:ascii="Arial" w:eastAsia="Arial" w:hAnsi="Arial" w:cs="Arial"/>
          <w:color w:val="0033CC"/>
        </w:rPr>
        <w:lastRenderedPageBreak/>
        <w:t xml:space="preserve">hypothesis, we </w:t>
      </w:r>
      <w:r w:rsidR="002822C5" w:rsidRPr="004F10DD">
        <w:rPr>
          <w:rFonts w:ascii="Arial" w:eastAsia="Arial" w:hAnsi="Arial" w:cs="Arial"/>
          <w:color w:val="0033CC"/>
        </w:rPr>
        <w:t xml:space="preserve">found a </w:t>
      </w:r>
      <w:r w:rsidR="006E0470" w:rsidRPr="004F10DD">
        <w:rPr>
          <w:rFonts w:ascii="Arial" w:eastAsia="Arial" w:hAnsi="Arial" w:cs="Arial"/>
          <w:color w:val="0033CC"/>
        </w:rPr>
        <w:t xml:space="preserve">significant association between </w:t>
      </w:r>
      <w:r w:rsidR="001D7817" w:rsidRPr="004F10DD">
        <w:rPr>
          <w:rFonts w:ascii="Arial" w:eastAsia="Arial" w:hAnsi="Arial" w:cs="Arial"/>
          <w:color w:val="0033CC"/>
        </w:rPr>
        <w:t xml:space="preserve">the </w:t>
      </w:r>
      <w:r w:rsidR="006E0470" w:rsidRPr="004F10DD">
        <w:rPr>
          <w:rFonts w:ascii="Arial" w:eastAsia="Arial" w:hAnsi="Arial" w:cs="Arial"/>
          <w:color w:val="0033CC"/>
        </w:rPr>
        <w:t>estimated disease volume</w:t>
      </w:r>
      <w:r w:rsidR="002822C5" w:rsidRPr="004F10DD">
        <w:rPr>
          <w:rFonts w:ascii="Arial" w:eastAsia="Arial" w:hAnsi="Arial" w:cs="Arial"/>
          <w:color w:val="0033CC"/>
        </w:rPr>
        <w:t xml:space="preserve"> (tertile of disease volume in m</w:t>
      </w:r>
      <w:r w:rsidR="00E13D3C" w:rsidRPr="004F10DD">
        <w:rPr>
          <w:rFonts w:ascii="Arial" w:eastAsia="Arial" w:hAnsi="Arial" w:cs="Arial"/>
          <w:color w:val="0033CC"/>
        </w:rPr>
        <w:t>l</w:t>
      </w:r>
      <w:r w:rsidR="002822C5" w:rsidRPr="004F10DD">
        <w:rPr>
          <w:rFonts w:ascii="Arial" w:eastAsia="Arial" w:hAnsi="Arial" w:cs="Arial"/>
          <w:color w:val="0033CC"/>
        </w:rPr>
        <w:t>)</w:t>
      </w:r>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fraction </w:t>
      </w:r>
      <w:r w:rsidR="002822C5" w:rsidRPr="004F10DD">
        <w:rPr>
          <w:rFonts w:ascii="Arial" w:eastAsia="Arial" w:hAnsi="Arial" w:cs="Arial"/>
          <w:color w:val="0033CC"/>
        </w:rPr>
        <w:t>in</w:t>
      </w:r>
      <w:r w:rsidR="006E0470" w:rsidRPr="004F10DD">
        <w:rPr>
          <w:rFonts w:ascii="Arial" w:eastAsia="Arial" w:hAnsi="Arial" w:cs="Arial"/>
          <w:color w:val="0033CC"/>
        </w:rPr>
        <w:t xml:space="preserve"> both breast and lung cancer </w:t>
      </w:r>
      <w:r w:rsidR="002822C5" w:rsidRPr="004F10DD">
        <w:rPr>
          <w:rFonts w:ascii="Arial" w:eastAsia="Arial" w:hAnsi="Arial" w:cs="Arial"/>
          <w:color w:val="0033CC"/>
        </w:rPr>
        <w:t xml:space="preserve">patients </w:t>
      </w:r>
      <w:r w:rsidR="006E0470" w:rsidRPr="004F10DD">
        <w:rPr>
          <w:rFonts w:ascii="Arial" w:eastAsia="Arial" w:hAnsi="Arial" w:cs="Arial"/>
          <w:color w:val="0033CC"/>
        </w:rPr>
        <w:t>(p</w:t>
      </w:r>
      <w:r w:rsidR="001D7817" w:rsidRPr="004F10DD">
        <w:rPr>
          <w:rFonts w:ascii="Arial" w:eastAsia="Arial" w:hAnsi="Arial" w:cs="Arial"/>
          <w:color w:val="0033CC"/>
        </w:rPr>
        <w:t xml:space="preserve"> = </w:t>
      </w:r>
      <w:r w:rsidR="002822C5" w:rsidRPr="004F10DD">
        <w:rPr>
          <w:rFonts w:ascii="Arial" w:eastAsia="Arial" w:hAnsi="Arial" w:cs="Arial"/>
          <w:color w:val="0033CC"/>
        </w:rPr>
        <w:t>1</w:t>
      </w:r>
      <w:r w:rsidR="001D7817" w:rsidRPr="004F10DD">
        <w:rPr>
          <w:rFonts w:ascii="Arial" w:eastAsia="Arial" w:hAnsi="Arial" w:cs="Arial"/>
          <w:color w:val="0033CC"/>
        </w:rPr>
        <w:t>.03e-4</w:t>
      </w:r>
      <w:r w:rsidR="002822C5" w:rsidRPr="004F10DD">
        <w:rPr>
          <w:rFonts w:ascii="Arial" w:eastAsia="Arial" w:hAnsi="Arial" w:cs="Arial"/>
          <w:color w:val="0033CC"/>
        </w:rPr>
        <w:t xml:space="preserve"> and </w:t>
      </w:r>
      <w:r w:rsidR="006E0470" w:rsidRPr="004F10DD">
        <w:rPr>
          <w:rFonts w:ascii="Arial" w:eastAsia="Arial" w:hAnsi="Arial" w:cs="Arial"/>
          <w:color w:val="0033CC"/>
        </w:rPr>
        <w:t>0.04</w:t>
      </w:r>
      <w:r w:rsidR="00773D89" w:rsidRPr="004F10DD">
        <w:rPr>
          <w:rFonts w:ascii="Arial" w:eastAsia="Arial" w:hAnsi="Arial" w:cs="Arial"/>
          <w:color w:val="0033CC"/>
        </w:rPr>
        <w:t>2</w:t>
      </w:r>
      <w:r w:rsidR="002822C5" w:rsidRPr="004F10DD">
        <w:rPr>
          <w:rFonts w:ascii="Arial" w:eastAsia="Arial" w:hAnsi="Arial" w:cs="Arial"/>
          <w:color w:val="0033CC"/>
        </w:rPr>
        <w:t>, respectively</w:t>
      </w:r>
      <w:r w:rsidR="006E0470" w:rsidRPr="004F10DD">
        <w:rPr>
          <w:rFonts w:ascii="Arial" w:eastAsia="Arial" w:hAnsi="Arial" w:cs="Arial"/>
          <w:color w:val="0033CC"/>
        </w:rPr>
        <w:t>)</w:t>
      </w:r>
      <w:r w:rsidR="001D7817" w:rsidRPr="004F10DD">
        <w:rPr>
          <w:rFonts w:ascii="Arial" w:eastAsia="Arial" w:hAnsi="Arial" w:cs="Arial"/>
          <w:color w:val="0033CC"/>
        </w:rPr>
        <w:t>.</w:t>
      </w:r>
      <w:bookmarkEnd w:id="6"/>
    </w:p>
    <w:p w14:paraId="65D3B7D0" w14:textId="57E15E17" w:rsidR="0039346E" w:rsidRPr="004F10DD" w:rsidRDefault="0039346E" w:rsidP="00A7225E">
      <w:pPr>
        <w:spacing w:after="0" w:line="240" w:lineRule="auto"/>
        <w:jc w:val="both"/>
        <w:rPr>
          <w:rFonts w:ascii="Arial" w:eastAsia="Arial" w:hAnsi="Arial" w:cs="Arial"/>
          <w:color w:val="0033CC"/>
        </w:rPr>
      </w:pPr>
    </w:p>
    <w:p w14:paraId="6B38FD21" w14:textId="44E52FD3" w:rsidR="002C2CE5" w:rsidRPr="004F10DD" w:rsidRDefault="00DE6EA1" w:rsidP="00A7225E">
      <w:pPr>
        <w:spacing w:after="0" w:line="240" w:lineRule="auto"/>
        <w:contextualSpacing/>
        <w:jc w:val="both"/>
        <w:rPr>
          <w:rFonts w:ascii="Arial" w:eastAsia="Arial" w:hAnsi="Arial" w:cs="Arial"/>
          <w:color w:val="0033CC"/>
        </w:rPr>
      </w:pPr>
      <w:bookmarkStart w:id="7" w:name="_Hlk13917518"/>
      <w:r w:rsidRPr="004F10DD">
        <w:rPr>
          <w:rFonts w:ascii="Arial" w:eastAsia="Arial" w:hAnsi="Arial" w:cs="Arial"/>
          <w:color w:val="0033CC"/>
        </w:rPr>
        <w:t>As for prostate cancer</w:t>
      </w:r>
      <w:r w:rsidR="00E13D3C" w:rsidRPr="004F10DD">
        <w:rPr>
          <w:rFonts w:ascii="Arial" w:eastAsia="Arial" w:hAnsi="Arial" w:cs="Arial"/>
          <w:color w:val="0033CC"/>
        </w:rPr>
        <w:t>s</w:t>
      </w:r>
      <w:r w:rsidRPr="004F10DD">
        <w:rPr>
          <w:rFonts w:ascii="Arial" w:eastAsia="Arial" w:hAnsi="Arial" w:cs="Arial"/>
          <w:color w:val="0033CC"/>
        </w:rPr>
        <w:t xml:space="preserve">, given their distinct pattern of </w:t>
      </w:r>
      <w:r w:rsidR="00C57EBF" w:rsidRPr="004F10DD">
        <w:rPr>
          <w:rFonts w:ascii="Arial" w:eastAsia="Arial" w:hAnsi="Arial" w:cs="Arial"/>
          <w:color w:val="0033CC"/>
        </w:rPr>
        <w:t>metastasis</w:t>
      </w:r>
      <w:r w:rsidRPr="004F10DD">
        <w:rPr>
          <w:rFonts w:ascii="Arial" w:eastAsia="Arial" w:hAnsi="Arial" w:cs="Arial"/>
          <w:color w:val="0033CC"/>
        </w:rPr>
        <w:t>, the approach employed for the volumetric assessment of disease</w:t>
      </w:r>
      <w:r w:rsidR="009A0E12" w:rsidRPr="004F10DD">
        <w:rPr>
          <w:rFonts w:ascii="Arial" w:eastAsia="Arial" w:hAnsi="Arial" w:cs="Arial"/>
          <w:color w:val="0033CC"/>
        </w:rPr>
        <w:t xml:space="preserve"> burden</w:t>
      </w:r>
      <w:r w:rsidRPr="004F10DD">
        <w:rPr>
          <w:rFonts w:ascii="Arial" w:eastAsia="Arial" w:hAnsi="Arial" w:cs="Arial"/>
          <w:color w:val="0033CC"/>
        </w:rPr>
        <w:t xml:space="preserve"> was </w:t>
      </w:r>
      <w:r w:rsidR="00E13D3C" w:rsidRPr="004F10DD">
        <w:rPr>
          <w:rFonts w:ascii="Arial" w:eastAsia="Arial" w:hAnsi="Arial" w:cs="Arial"/>
          <w:color w:val="0033CC"/>
        </w:rPr>
        <w:t>different</w:t>
      </w:r>
      <w:r w:rsidRPr="004F10DD">
        <w:rPr>
          <w:rFonts w:ascii="Arial" w:eastAsia="Arial" w:hAnsi="Arial" w:cs="Arial"/>
          <w:color w:val="0033CC"/>
        </w:rPr>
        <w:t xml:space="preserve"> from that </w:t>
      </w:r>
      <w:r w:rsidR="00E13D3C" w:rsidRPr="004F10DD">
        <w:rPr>
          <w:rFonts w:ascii="Arial" w:eastAsia="Arial" w:hAnsi="Arial" w:cs="Arial"/>
          <w:color w:val="0033CC"/>
        </w:rPr>
        <w:t>used</w:t>
      </w:r>
      <w:r w:rsidRPr="004F10DD">
        <w:rPr>
          <w:rFonts w:ascii="Arial" w:eastAsia="Arial" w:hAnsi="Arial" w:cs="Arial"/>
          <w:color w:val="0033CC"/>
        </w:rPr>
        <w:t xml:space="preserve"> for breast and lung cancers. In fact, the </w:t>
      </w:r>
      <w:r w:rsidR="002822C5" w:rsidRPr="004F10DD">
        <w:rPr>
          <w:rFonts w:ascii="Arial" w:eastAsia="Arial" w:hAnsi="Arial" w:cs="Arial"/>
          <w:color w:val="0033CC"/>
        </w:rPr>
        <w:t>majority of castration resistan</w:t>
      </w:r>
      <w:r w:rsidR="00E13D3C" w:rsidRPr="004F10DD">
        <w:rPr>
          <w:rFonts w:ascii="Arial" w:eastAsia="Arial" w:hAnsi="Arial" w:cs="Arial"/>
          <w:color w:val="0033CC"/>
        </w:rPr>
        <w:t>t</w:t>
      </w:r>
      <w:r w:rsidR="002822C5" w:rsidRPr="004F10DD">
        <w:rPr>
          <w:rFonts w:ascii="Arial" w:eastAsia="Arial" w:hAnsi="Arial" w:cs="Arial"/>
          <w:color w:val="0033CC"/>
        </w:rPr>
        <w:t xml:space="preserve"> prostate cancer patients </w:t>
      </w:r>
      <w:r w:rsidRPr="004F10DD">
        <w:rPr>
          <w:rFonts w:ascii="Arial" w:eastAsia="Arial" w:hAnsi="Arial" w:cs="Arial"/>
          <w:color w:val="0033CC"/>
        </w:rPr>
        <w:t xml:space="preserve">included in this study </w:t>
      </w:r>
      <w:r w:rsidR="002822C5" w:rsidRPr="004F10DD">
        <w:rPr>
          <w:rFonts w:ascii="Arial" w:eastAsia="Arial" w:hAnsi="Arial" w:cs="Arial"/>
          <w:color w:val="0033CC"/>
        </w:rPr>
        <w:t>had extensive bone disease and had undergone bone scans prior to enrol</w:t>
      </w:r>
      <w:r w:rsidR="00E13D3C" w:rsidRPr="004F10DD">
        <w:rPr>
          <w:rFonts w:ascii="Arial" w:eastAsia="Arial" w:hAnsi="Arial" w:cs="Arial"/>
          <w:color w:val="0033CC"/>
        </w:rPr>
        <w:t>l</w:t>
      </w:r>
      <w:r w:rsidR="002822C5" w:rsidRPr="004F10DD">
        <w:rPr>
          <w:rFonts w:ascii="Arial" w:eastAsia="Arial" w:hAnsi="Arial" w:cs="Arial"/>
          <w:color w:val="0033CC"/>
        </w:rPr>
        <w:t xml:space="preserve">ment in the study. </w:t>
      </w:r>
      <w:r w:rsidR="00C80ED4" w:rsidRPr="004F10DD">
        <w:rPr>
          <w:rFonts w:ascii="Arial" w:eastAsia="Arial" w:hAnsi="Arial" w:cs="Arial"/>
          <w:color w:val="0033CC"/>
        </w:rPr>
        <w:t>Therefore, we obtained the automated bone scan index (</w:t>
      </w:r>
      <w:proofErr w:type="spellStart"/>
      <w:r w:rsidR="00773D89" w:rsidRPr="004F10DD">
        <w:rPr>
          <w:rFonts w:ascii="Arial" w:eastAsia="Arial" w:hAnsi="Arial" w:cs="Arial"/>
          <w:color w:val="0033CC"/>
        </w:rPr>
        <w:t>a</w:t>
      </w:r>
      <w:r w:rsidR="00C80ED4" w:rsidRPr="004F10DD">
        <w:rPr>
          <w:rFonts w:ascii="Arial" w:eastAsia="Arial" w:hAnsi="Arial" w:cs="Arial"/>
          <w:color w:val="0033CC"/>
        </w:rPr>
        <w:t>BSI</w:t>
      </w:r>
      <w:proofErr w:type="spellEnd"/>
      <w:r w:rsidR="00C80ED4" w:rsidRPr="004F10DD">
        <w:rPr>
          <w:rFonts w:ascii="Arial" w:eastAsia="Arial" w:hAnsi="Arial" w:cs="Arial"/>
          <w:color w:val="0033CC"/>
        </w:rPr>
        <w:t>)</w:t>
      </w:r>
      <w:r w:rsidR="00773D89" w:rsidRPr="004F10DD">
        <w:rPr>
          <w:rFonts w:ascii="Arial" w:eastAsia="Arial" w:hAnsi="Arial" w:cs="Arial"/>
          <w:color w:val="0033CC"/>
        </w:rPr>
        <w:t xml:space="preserve"> </w:t>
      </w:r>
      <w:r w:rsidR="006E0470" w:rsidRPr="004F10DD">
        <w:rPr>
          <w:rFonts w:ascii="Arial" w:eastAsia="Arial" w:hAnsi="Arial" w:cs="Arial"/>
          <w:color w:val="0033CC"/>
        </w:rPr>
        <w:t xml:space="preserve">as a proxy for </w:t>
      </w:r>
      <w:r w:rsidR="002822C5" w:rsidRPr="004F10DD">
        <w:rPr>
          <w:rFonts w:ascii="Arial" w:eastAsia="Arial" w:hAnsi="Arial" w:cs="Arial"/>
          <w:color w:val="0033CC"/>
        </w:rPr>
        <w:t xml:space="preserve">bone </w:t>
      </w:r>
      <w:r w:rsidR="006E0470" w:rsidRPr="004F10DD">
        <w:rPr>
          <w:rFonts w:ascii="Arial" w:eastAsia="Arial" w:hAnsi="Arial" w:cs="Arial"/>
          <w:color w:val="0033CC"/>
        </w:rPr>
        <w:t>disease burden</w:t>
      </w:r>
      <w:r w:rsidR="00773D89" w:rsidRPr="004F10DD">
        <w:rPr>
          <w:rFonts w:ascii="Arial" w:eastAsia="Arial" w:hAnsi="Arial" w:cs="Arial"/>
          <w:color w:val="0033CC"/>
        </w:rPr>
        <w:t xml:space="preserv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is a fully quantitative assessment of a patient’s bony disease on a bone scan that reports </w:t>
      </w:r>
      <w:r w:rsidR="001D7817" w:rsidRPr="004F10DD">
        <w:rPr>
          <w:rFonts w:ascii="Arial" w:eastAsia="Arial" w:hAnsi="Arial" w:cs="Arial"/>
          <w:color w:val="0033CC"/>
        </w:rPr>
        <w:t xml:space="preserve">the </w:t>
      </w:r>
      <w:r w:rsidR="00773D89" w:rsidRPr="004F10DD">
        <w:rPr>
          <w:rFonts w:ascii="Arial" w:eastAsia="Arial" w:hAnsi="Arial" w:cs="Arial"/>
          <w:color w:val="0033CC"/>
        </w:rPr>
        <w:t>number</w:t>
      </w:r>
      <w:r w:rsidR="001D7817" w:rsidRPr="004F10DD">
        <w:rPr>
          <w:rFonts w:ascii="Arial" w:eastAsia="Arial" w:hAnsi="Arial" w:cs="Arial"/>
          <w:color w:val="0033CC"/>
        </w:rPr>
        <w:t xml:space="preserve"> of lesions</w:t>
      </w:r>
      <w:r w:rsidR="00773D89" w:rsidRPr="004F10DD">
        <w:rPr>
          <w:rFonts w:ascii="Arial" w:eastAsia="Arial" w:hAnsi="Arial" w:cs="Arial"/>
          <w:color w:val="0033CC"/>
        </w:rPr>
        <w:t>, area and the fraction of the total skeleton weight that is involved by tumor</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We used </w:t>
      </w:r>
      <w:r w:rsidR="001D7817" w:rsidRPr="004F10DD">
        <w:rPr>
          <w:rFonts w:ascii="Arial" w:eastAsia="Arial" w:hAnsi="Arial" w:cs="Arial"/>
          <w:color w:val="0033CC"/>
        </w:rPr>
        <w:t xml:space="preserve">the </w:t>
      </w:r>
      <w:proofErr w:type="spellStart"/>
      <w:r w:rsidR="003442C7" w:rsidRPr="004F10DD">
        <w:rPr>
          <w:rFonts w:ascii="Arial" w:eastAsia="Arial" w:hAnsi="Arial" w:cs="Arial"/>
          <w:color w:val="0033CC"/>
        </w:rPr>
        <w:t>aBSI</w:t>
      </w:r>
      <w:proofErr w:type="spellEnd"/>
      <w:r w:rsidR="003442C7" w:rsidRPr="004F10DD">
        <w:rPr>
          <w:rFonts w:ascii="Arial" w:eastAsia="Arial" w:hAnsi="Arial" w:cs="Arial"/>
          <w:color w:val="0033CC"/>
        </w:rPr>
        <w:t xml:space="preserve"> platform version 3.3, developed by EXINI Diagnostics AB (Lund, Sweden) </w:t>
      </w:r>
      <w:r w:rsidR="001D7817" w:rsidRPr="004F10DD">
        <w:rPr>
          <w:rFonts w:ascii="Arial" w:eastAsia="Arial" w:hAnsi="Arial" w:cs="Arial"/>
          <w:color w:val="0033CC"/>
        </w:rPr>
        <w:t>on the</w:t>
      </w:r>
      <w:r w:rsidR="003442C7" w:rsidRPr="004F10DD">
        <w:rPr>
          <w:rFonts w:ascii="Arial" w:eastAsia="Arial" w:hAnsi="Arial" w:cs="Arial"/>
          <w:color w:val="0033CC"/>
        </w:rPr>
        <w:t xml:space="preserve"> available bone scans. The methodology of the automated platform has been described in</w:t>
      </w:r>
      <w:r w:rsidR="001D7817" w:rsidRPr="004F10DD">
        <w:rPr>
          <w:rFonts w:ascii="Arial" w:eastAsia="Arial" w:hAnsi="Arial" w:cs="Arial"/>
          <w:color w:val="0033CC"/>
        </w:rPr>
        <w:t xml:space="preserve"> </w:t>
      </w:r>
      <w:r w:rsidR="003442C7" w:rsidRPr="004F10DD">
        <w:rPr>
          <w:rFonts w:ascii="Arial" w:eastAsia="Arial" w:hAnsi="Arial" w:cs="Arial"/>
          <w:color w:val="0033CC"/>
        </w:rPr>
        <w:t>previous studies (</w:t>
      </w:r>
      <w:r w:rsidRPr="004F10DD">
        <w:rPr>
          <w:rFonts w:ascii="Arial" w:eastAsia="Arial" w:hAnsi="Arial" w:cs="Arial"/>
          <w:color w:val="0033CC"/>
        </w:rPr>
        <w:t xml:space="preserve">PMID: </w:t>
      </w:r>
      <w:r w:rsidR="003442C7" w:rsidRPr="004F10DD">
        <w:rPr>
          <w:rFonts w:ascii="Arial" w:eastAsia="Arial" w:hAnsi="Arial" w:cs="Arial"/>
          <w:color w:val="0033CC"/>
        </w:rPr>
        <w:t>22306323).</w:t>
      </w:r>
      <w:r w:rsidR="001D7817" w:rsidRPr="004F10DD">
        <w:rPr>
          <w:rFonts w:ascii="Arial" w:eastAsia="Arial" w:hAnsi="Arial" w:cs="Arial"/>
          <w:color w:val="0033CC"/>
        </w:rPr>
        <w:t xml:space="preserve"> </w:t>
      </w:r>
      <w:r w:rsidR="003442C7" w:rsidRPr="004F10DD">
        <w:rPr>
          <w:rFonts w:ascii="Arial" w:eastAsia="Arial" w:hAnsi="Arial" w:cs="Arial"/>
          <w:color w:val="0033CC"/>
        </w:rPr>
        <w:t xml:space="preserve">In brief, </w:t>
      </w:r>
      <w:r w:rsidR="001D7817" w:rsidRPr="004F10DD">
        <w:rPr>
          <w:rFonts w:ascii="Arial" w:eastAsia="Arial" w:hAnsi="Arial" w:cs="Arial"/>
          <w:color w:val="0033CC"/>
        </w:rPr>
        <w:t xml:space="preserve">a </w:t>
      </w:r>
      <w:r w:rsidR="003442C7" w:rsidRPr="004F10DD">
        <w:rPr>
          <w:rFonts w:ascii="Arial" w:eastAsia="Arial" w:hAnsi="Arial" w:cs="Arial"/>
          <w:color w:val="0033CC"/>
        </w:rPr>
        <w:t>neural network automatically segment</w:t>
      </w:r>
      <w:r w:rsidR="001D7817" w:rsidRPr="004F10DD">
        <w:rPr>
          <w:rFonts w:ascii="Arial" w:eastAsia="Arial" w:hAnsi="Arial" w:cs="Arial"/>
          <w:color w:val="0033CC"/>
        </w:rPr>
        <w:t>s</w:t>
      </w:r>
      <w:r w:rsidR="003442C7" w:rsidRPr="004F10DD">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sidRPr="004F10DD">
        <w:rPr>
          <w:rFonts w:ascii="Arial" w:eastAsia="Arial" w:hAnsi="Arial" w:cs="Arial"/>
          <w:color w:val="0033CC"/>
        </w:rPr>
        <w:t>was</w:t>
      </w:r>
      <w:r w:rsidR="003442C7" w:rsidRPr="004F10DD">
        <w:rPr>
          <w:rFonts w:ascii="Arial" w:eastAsia="Arial" w:hAnsi="Arial" w:cs="Arial"/>
          <w:color w:val="0033CC"/>
        </w:rPr>
        <w:t xml:space="preserve"> calculated and the </w:t>
      </w:r>
      <w:proofErr w:type="spellStart"/>
      <w:r w:rsidR="009A0E12" w:rsidRPr="004F10DD">
        <w:rPr>
          <w:rFonts w:ascii="Arial" w:eastAsia="Arial" w:hAnsi="Arial" w:cs="Arial"/>
          <w:color w:val="0033CC"/>
        </w:rPr>
        <w:t>a</w:t>
      </w:r>
      <w:r w:rsidR="003442C7" w:rsidRPr="004F10DD">
        <w:rPr>
          <w:rFonts w:ascii="Arial" w:eastAsia="Arial" w:hAnsi="Arial" w:cs="Arial"/>
          <w:color w:val="0033CC"/>
        </w:rPr>
        <w:t>BSI</w:t>
      </w:r>
      <w:proofErr w:type="spellEnd"/>
      <w:r w:rsidR="003442C7" w:rsidRPr="004F10DD">
        <w:rPr>
          <w:rFonts w:ascii="Arial" w:eastAsia="Arial" w:hAnsi="Arial" w:cs="Arial"/>
          <w:color w:val="0033CC"/>
        </w:rPr>
        <w:t xml:space="preserve"> </w:t>
      </w:r>
      <w:r w:rsidRPr="004F10DD">
        <w:rPr>
          <w:rFonts w:ascii="Arial" w:eastAsia="Arial" w:hAnsi="Arial" w:cs="Arial"/>
          <w:color w:val="0033CC"/>
        </w:rPr>
        <w:t>wa</w:t>
      </w:r>
      <w:r w:rsidR="003442C7" w:rsidRPr="004F10DD">
        <w:rPr>
          <w:rFonts w:ascii="Arial" w:eastAsia="Arial" w:hAnsi="Arial" w:cs="Arial"/>
          <w:color w:val="0033CC"/>
        </w:rPr>
        <w:t xml:space="preserve">s calculated as the sum of all such fractions. </w:t>
      </w:r>
      <w:r w:rsidR="00773D89" w:rsidRPr="004F10DD">
        <w:rPr>
          <w:rFonts w:ascii="Arial" w:eastAsia="Arial" w:hAnsi="Arial" w:cs="Arial"/>
          <w:color w:val="0033CC"/>
        </w:rPr>
        <w:t xml:space="preserve">The </w:t>
      </w:r>
      <w:proofErr w:type="spellStart"/>
      <w:r w:rsidR="00773D89" w:rsidRPr="004F10DD">
        <w:rPr>
          <w:rFonts w:ascii="Arial" w:eastAsia="Arial" w:hAnsi="Arial" w:cs="Arial"/>
          <w:color w:val="0033CC"/>
        </w:rPr>
        <w:t>aBSI</w:t>
      </w:r>
      <w:proofErr w:type="spellEnd"/>
      <w:r w:rsidR="00773D89" w:rsidRPr="004F10DD">
        <w:rPr>
          <w:rFonts w:ascii="Arial" w:eastAsia="Arial" w:hAnsi="Arial" w:cs="Arial"/>
          <w:color w:val="0033CC"/>
        </w:rPr>
        <w:t xml:space="preserve"> </w:t>
      </w:r>
      <w:r w:rsidRPr="004F10DD">
        <w:rPr>
          <w:rFonts w:ascii="Arial" w:eastAsia="Arial" w:hAnsi="Arial" w:cs="Arial"/>
          <w:color w:val="0033CC"/>
        </w:rPr>
        <w:t xml:space="preserve">method utilized in this study </w:t>
      </w:r>
      <w:r w:rsidR="00773D89" w:rsidRPr="004F10DD">
        <w:rPr>
          <w:rFonts w:ascii="Arial" w:eastAsia="Arial" w:hAnsi="Arial" w:cs="Arial"/>
          <w:color w:val="0033CC"/>
        </w:rPr>
        <w:t>has undergone rigorous pre-analytical and analytical validation as an objective measure of the quantitative change in disease burden bone scans</w:t>
      </w:r>
      <w:r w:rsidR="001D7817" w:rsidRPr="004F10DD">
        <w:rPr>
          <w:rFonts w:ascii="Arial" w:eastAsia="Arial" w:hAnsi="Arial" w:cs="Arial"/>
          <w:color w:val="0033CC"/>
        </w:rPr>
        <w:t xml:space="preserve"> </w:t>
      </w:r>
      <w:r w:rsidR="00773D89" w:rsidRPr="004F10DD">
        <w:rPr>
          <w:rFonts w:ascii="Arial" w:eastAsia="Arial" w:hAnsi="Arial" w:cs="Arial"/>
          <w:color w:val="0033CC"/>
        </w:rPr>
        <w:t>and has been shown to be a prognostic biomarker in patients with metastatic prostate cancer</w:t>
      </w:r>
      <w:r w:rsidRPr="004F10DD">
        <w:rPr>
          <w:rFonts w:ascii="Arial" w:eastAsia="Arial" w:hAnsi="Arial" w:cs="Arial"/>
          <w:color w:val="0033CC"/>
        </w:rPr>
        <w:t xml:space="preserve"> (PMID: </w:t>
      </w:r>
      <w:r w:rsidR="00062312" w:rsidRPr="004F10DD">
        <w:rPr>
          <w:rFonts w:ascii="Arial" w:eastAsia="Arial" w:hAnsi="Arial" w:cs="Arial"/>
          <w:color w:val="0033CC"/>
        </w:rPr>
        <w:t>29799999</w:t>
      </w:r>
      <w:r w:rsidRPr="004F10DD">
        <w:rPr>
          <w:rFonts w:ascii="Arial" w:eastAsia="Arial" w:hAnsi="Arial" w:cs="Arial"/>
          <w:color w:val="0033CC"/>
        </w:rPr>
        <w:t>)</w:t>
      </w:r>
      <w:r w:rsidR="00773D89" w:rsidRPr="004F10DD">
        <w:rPr>
          <w:rFonts w:ascii="Arial" w:eastAsia="Arial" w:hAnsi="Arial" w:cs="Arial"/>
          <w:color w:val="0033CC"/>
        </w:rPr>
        <w:t>.</w:t>
      </w:r>
      <w:r w:rsidR="0065202E" w:rsidRPr="004F10DD">
        <w:rPr>
          <w:rFonts w:ascii="Arial" w:eastAsia="Arial" w:hAnsi="Arial" w:cs="Arial"/>
          <w:color w:val="0033CC"/>
        </w:rPr>
        <w:t xml:space="preserve"> </w:t>
      </w:r>
      <w:bookmarkStart w:id="8" w:name="_Hlk13917988"/>
      <w:bookmarkEnd w:id="7"/>
      <w:r w:rsidR="00773D89" w:rsidRPr="004F10DD">
        <w:rPr>
          <w:rFonts w:ascii="Arial" w:eastAsia="Arial" w:hAnsi="Arial" w:cs="Arial"/>
          <w:color w:val="0033CC"/>
        </w:rPr>
        <w:t xml:space="preserve">We </w:t>
      </w:r>
      <w:r w:rsidR="002822C5" w:rsidRPr="004F10DD">
        <w:rPr>
          <w:rFonts w:ascii="Arial" w:eastAsia="Arial" w:hAnsi="Arial" w:cs="Arial"/>
          <w:color w:val="0033CC"/>
        </w:rPr>
        <w:t xml:space="preserve">assessed the </w:t>
      </w:r>
      <w:r w:rsidR="006E0470" w:rsidRPr="004F10DD">
        <w:rPr>
          <w:rFonts w:ascii="Arial" w:eastAsia="Arial" w:hAnsi="Arial" w:cs="Arial"/>
          <w:color w:val="0033CC"/>
        </w:rPr>
        <w:t xml:space="preserve">association between the </w:t>
      </w:r>
      <w:proofErr w:type="spellStart"/>
      <w:r w:rsidR="003442C7" w:rsidRPr="004F10DD">
        <w:rPr>
          <w:rFonts w:ascii="Arial" w:eastAsia="Arial" w:hAnsi="Arial" w:cs="Arial"/>
          <w:color w:val="0033CC"/>
        </w:rPr>
        <w:t>a</w:t>
      </w:r>
      <w:r w:rsidR="006E0470" w:rsidRPr="004F10DD">
        <w:rPr>
          <w:rFonts w:ascii="Arial" w:eastAsia="Arial" w:hAnsi="Arial" w:cs="Arial"/>
          <w:color w:val="0033CC"/>
        </w:rPr>
        <w:t>BSI</w:t>
      </w:r>
      <w:proofErr w:type="spellEnd"/>
      <w:r w:rsidR="006E0470" w:rsidRPr="004F10DD">
        <w:rPr>
          <w:rFonts w:ascii="Arial" w:eastAsia="Arial" w:hAnsi="Arial" w:cs="Arial"/>
          <w:color w:val="0033CC"/>
        </w:rPr>
        <w:t xml:space="preserve"> </w:t>
      </w:r>
      <w:proofErr w:type="spellStart"/>
      <w:r w:rsidR="006E0470" w:rsidRPr="004F10DD">
        <w:rPr>
          <w:rFonts w:ascii="Arial" w:eastAsia="Arial" w:hAnsi="Arial" w:cs="Arial"/>
          <w:color w:val="0033CC"/>
        </w:rPr>
        <w:t>tertiles</w:t>
      </w:r>
      <w:proofErr w:type="spellEnd"/>
      <w:r w:rsidR="006E0470" w:rsidRPr="004F10DD">
        <w:rPr>
          <w:rFonts w:ascii="Arial" w:eastAsia="Arial" w:hAnsi="Arial" w:cs="Arial"/>
          <w:color w:val="0033CC"/>
        </w:rPr>
        <w:t xml:space="preserve"> and </w:t>
      </w:r>
      <w:proofErr w:type="spellStart"/>
      <w:r w:rsidR="006E0470" w:rsidRPr="004F10DD">
        <w:rPr>
          <w:rFonts w:ascii="Arial" w:eastAsia="Arial" w:hAnsi="Arial" w:cs="Arial"/>
          <w:color w:val="0033CC"/>
        </w:rPr>
        <w:t>ctDNA</w:t>
      </w:r>
      <w:proofErr w:type="spellEnd"/>
      <w:r w:rsidR="006E0470" w:rsidRPr="004F10DD">
        <w:rPr>
          <w:rFonts w:ascii="Arial" w:eastAsia="Arial" w:hAnsi="Arial" w:cs="Arial"/>
          <w:color w:val="0033CC"/>
        </w:rPr>
        <w:t xml:space="preserve"> </w:t>
      </w:r>
      <w:r w:rsidR="002822C5" w:rsidRPr="004F10DD">
        <w:rPr>
          <w:rFonts w:ascii="Arial" w:eastAsia="Arial" w:hAnsi="Arial" w:cs="Arial"/>
          <w:color w:val="0033CC"/>
        </w:rPr>
        <w:t>fraction</w:t>
      </w:r>
      <w:r w:rsidR="006E0470" w:rsidRPr="004F10DD">
        <w:rPr>
          <w:rFonts w:ascii="Arial" w:eastAsia="Arial" w:hAnsi="Arial" w:cs="Arial"/>
          <w:color w:val="0033CC"/>
        </w:rPr>
        <w:t xml:space="preserve"> </w:t>
      </w:r>
      <w:r w:rsidR="003442C7" w:rsidRPr="004F10DD">
        <w:rPr>
          <w:rFonts w:ascii="Arial" w:eastAsia="Arial" w:hAnsi="Arial" w:cs="Arial"/>
          <w:color w:val="0033CC"/>
        </w:rPr>
        <w:t xml:space="preserve">in </w:t>
      </w:r>
      <w:r w:rsidR="00296359" w:rsidRPr="004F10DD">
        <w:rPr>
          <w:rFonts w:ascii="Arial" w:eastAsia="Arial" w:hAnsi="Arial" w:cs="Arial"/>
          <w:color w:val="0033CC"/>
        </w:rPr>
        <w:t>39</w:t>
      </w:r>
      <w:r w:rsidR="003442C7" w:rsidRPr="004F10DD">
        <w:rPr>
          <w:rFonts w:ascii="Arial" w:eastAsia="Arial" w:hAnsi="Arial" w:cs="Arial"/>
          <w:color w:val="0033CC"/>
        </w:rPr>
        <w:t xml:space="preserve"> CRPC patients with evaluable bone scans and </w:t>
      </w:r>
      <w:proofErr w:type="spellStart"/>
      <w:r w:rsidR="003442C7" w:rsidRPr="004F10DD">
        <w:rPr>
          <w:rFonts w:ascii="Arial" w:eastAsia="Arial" w:hAnsi="Arial" w:cs="Arial"/>
          <w:color w:val="0033CC"/>
        </w:rPr>
        <w:t>ctDNA</w:t>
      </w:r>
      <w:proofErr w:type="spellEnd"/>
      <w:r w:rsidR="003442C7" w:rsidRPr="004F10DD">
        <w:rPr>
          <w:rFonts w:ascii="Arial" w:eastAsia="Arial" w:hAnsi="Arial" w:cs="Arial"/>
          <w:color w:val="0033CC"/>
        </w:rPr>
        <w:t xml:space="preserve"> fractions </w:t>
      </w:r>
      <w:r w:rsidR="006E0470" w:rsidRPr="004F10DD">
        <w:rPr>
          <w:rFonts w:ascii="Arial" w:eastAsia="Arial" w:hAnsi="Arial" w:cs="Arial"/>
          <w:color w:val="0033CC"/>
        </w:rPr>
        <w:t>(</w:t>
      </w:r>
      <w:r w:rsidR="001A4BCE" w:rsidRPr="004F10DD">
        <w:rPr>
          <w:rFonts w:ascii="Arial" w:eastAsia="Arial" w:hAnsi="Arial" w:cs="Arial"/>
          <w:color w:val="0033CC"/>
        </w:rPr>
        <w:t xml:space="preserve">see </w:t>
      </w:r>
      <w:r w:rsidR="001A4BCE" w:rsidRPr="004F10DD">
        <w:rPr>
          <w:rFonts w:ascii="Arial" w:eastAsia="Arial" w:hAnsi="Arial" w:cs="Arial"/>
          <w:b/>
          <w:color w:val="0033CC"/>
        </w:rPr>
        <w:t xml:space="preserve">Response to Reviewers </w:t>
      </w:r>
      <w:r w:rsidR="006E0470" w:rsidRPr="004F10DD">
        <w:rPr>
          <w:rFonts w:ascii="Arial" w:eastAsia="Arial" w:hAnsi="Arial" w:cs="Arial"/>
          <w:b/>
          <w:color w:val="0033CC"/>
        </w:rPr>
        <w:t xml:space="preserve">Figure </w:t>
      </w:r>
      <w:r w:rsidR="00B33B6C" w:rsidRPr="004F10DD">
        <w:rPr>
          <w:rFonts w:ascii="Arial" w:eastAsia="Arial" w:hAnsi="Arial" w:cs="Arial"/>
          <w:b/>
          <w:color w:val="0033CC"/>
        </w:rPr>
        <w:t>4</w:t>
      </w:r>
      <w:r w:rsidR="002822C5" w:rsidRPr="004F10DD">
        <w:rPr>
          <w:rFonts w:ascii="Arial" w:eastAsia="Arial" w:hAnsi="Arial" w:cs="Arial"/>
          <w:color w:val="0033CC"/>
        </w:rPr>
        <w:t xml:space="preserve"> below</w:t>
      </w:r>
      <w:r w:rsidR="006E0470" w:rsidRPr="004F10DD">
        <w:rPr>
          <w:rFonts w:ascii="Arial" w:eastAsia="Arial" w:hAnsi="Arial" w:cs="Arial"/>
          <w:color w:val="0033CC"/>
        </w:rPr>
        <w:t xml:space="preserve">). </w:t>
      </w:r>
      <w:r w:rsidR="002822C5" w:rsidRPr="004F10DD">
        <w:rPr>
          <w:rFonts w:ascii="Arial" w:eastAsia="Arial" w:hAnsi="Arial" w:cs="Arial"/>
          <w:color w:val="0033CC"/>
        </w:rPr>
        <w:t xml:space="preserve">Our analysis revealed a significant association between </w:t>
      </w:r>
      <w:proofErr w:type="spellStart"/>
      <w:r w:rsidR="003442C7" w:rsidRPr="004F10DD">
        <w:rPr>
          <w:rFonts w:ascii="Arial" w:eastAsia="Arial" w:hAnsi="Arial" w:cs="Arial"/>
          <w:color w:val="0033CC"/>
        </w:rPr>
        <w:t>a</w:t>
      </w:r>
      <w:r w:rsidR="002822C5" w:rsidRPr="004F10DD">
        <w:rPr>
          <w:rFonts w:ascii="Arial" w:eastAsia="Arial" w:hAnsi="Arial" w:cs="Arial"/>
          <w:color w:val="0033CC"/>
        </w:rPr>
        <w:t>BSI</w:t>
      </w:r>
      <w:proofErr w:type="spellEnd"/>
      <w:r w:rsidR="002822C5" w:rsidRPr="004F10DD">
        <w:rPr>
          <w:rFonts w:ascii="Arial" w:eastAsia="Arial" w:hAnsi="Arial" w:cs="Arial"/>
          <w:color w:val="0033CC"/>
        </w:rPr>
        <w:t xml:space="preserve"> and </w:t>
      </w:r>
      <w:proofErr w:type="spellStart"/>
      <w:r w:rsidR="002822C5" w:rsidRPr="004F10DD">
        <w:rPr>
          <w:rFonts w:ascii="Arial" w:eastAsia="Arial" w:hAnsi="Arial" w:cs="Arial"/>
          <w:color w:val="0033CC"/>
        </w:rPr>
        <w:t>ctDNA</w:t>
      </w:r>
      <w:proofErr w:type="spellEnd"/>
      <w:r w:rsidR="002822C5" w:rsidRPr="004F10DD">
        <w:rPr>
          <w:rFonts w:ascii="Arial" w:eastAsia="Arial" w:hAnsi="Arial" w:cs="Arial"/>
          <w:color w:val="0033CC"/>
        </w:rPr>
        <w:t xml:space="preserve"> faction (</w:t>
      </w:r>
      <w:r w:rsidR="00B33B6C" w:rsidRPr="004F10DD">
        <w:rPr>
          <w:rFonts w:ascii="Arial" w:eastAsia="Arial" w:hAnsi="Arial" w:cs="Arial"/>
          <w:color w:val="0033CC"/>
        </w:rPr>
        <w:t xml:space="preserve">p = </w:t>
      </w:r>
      <w:r w:rsidR="002822C5" w:rsidRPr="004F10DD">
        <w:rPr>
          <w:rFonts w:ascii="Arial" w:eastAsia="Arial" w:hAnsi="Arial" w:cs="Arial"/>
          <w:color w:val="0033CC"/>
        </w:rPr>
        <w:t>0.023)</w:t>
      </w:r>
      <w:r w:rsidR="003442C7" w:rsidRPr="004F10DD">
        <w:rPr>
          <w:rFonts w:ascii="Arial" w:eastAsia="Arial" w:hAnsi="Arial" w:cs="Arial"/>
          <w:color w:val="0033CC"/>
        </w:rPr>
        <w:t>.</w:t>
      </w:r>
      <w:bookmarkEnd w:id="8"/>
    </w:p>
    <w:p w14:paraId="3D01B5EC" w14:textId="1543B1BB" w:rsidR="00062312" w:rsidRPr="004F10DD" w:rsidRDefault="00062312" w:rsidP="00A7225E">
      <w:pPr>
        <w:spacing w:after="0" w:line="240" w:lineRule="auto"/>
        <w:contextualSpacing/>
        <w:jc w:val="both"/>
        <w:rPr>
          <w:rFonts w:ascii="Arial" w:eastAsia="Arial" w:hAnsi="Arial" w:cs="Arial"/>
          <w:color w:val="0033CC"/>
        </w:rPr>
      </w:pPr>
    </w:p>
    <w:p w14:paraId="3CD6BDE1" w14:textId="064B6137" w:rsidR="00062312" w:rsidRPr="004F10DD" w:rsidRDefault="00464D98" w:rsidP="00A7225E">
      <w:pPr>
        <w:spacing w:after="0" w:line="240" w:lineRule="auto"/>
        <w:contextualSpacing/>
        <w:jc w:val="both"/>
        <w:rPr>
          <w:rFonts w:ascii="Arial" w:eastAsia="Arial" w:hAnsi="Arial" w:cs="Arial"/>
          <w:color w:val="0033CC"/>
        </w:rPr>
      </w:pPr>
      <w:r w:rsidRPr="004F10DD">
        <w:rPr>
          <w:rFonts w:ascii="Arial" w:eastAsia="Arial" w:hAnsi="Arial" w:cs="Arial"/>
          <w:noProof/>
          <w:color w:val="0033CC"/>
        </w:rPr>
        <w:drawing>
          <wp:anchor distT="0" distB="0" distL="114300" distR="114300" simplePos="0" relativeHeight="251730944" behindDoc="0" locked="0" layoutInCell="1" allowOverlap="1" wp14:anchorId="32A9349E" wp14:editId="3F2CB634">
            <wp:simplePos x="0" y="0"/>
            <wp:positionH relativeFrom="margin">
              <wp:posOffset>299085</wp:posOffset>
            </wp:positionH>
            <wp:positionV relativeFrom="margin">
              <wp:posOffset>3670300</wp:posOffset>
            </wp:positionV>
            <wp:extent cx="6257925" cy="331597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6257925" cy="3315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2BDBFF" w14:textId="73650A5C" w:rsidR="00E13D3C" w:rsidRPr="004F10DD" w:rsidRDefault="00816557" w:rsidP="00DF30AA">
      <w:pPr>
        <w:spacing w:after="0" w:line="240" w:lineRule="auto"/>
        <w:jc w:val="both"/>
        <w:rPr>
          <w:rFonts w:ascii="Arial" w:eastAsia="Arial" w:hAnsi="Arial" w:cs="Arial"/>
          <w:color w:val="0033CC"/>
          <w:sz w:val="20"/>
          <w:szCs w:val="20"/>
        </w:rPr>
      </w:pPr>
      <w:r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4</w:t>
      </w:r>
      <w:r w:rsidR="004703C3" w:rsidRPr="004F10DD">
        <w:rPr>
          <w:rFonts w:ascii="Arial" w:eastAsia="Arial" w:hAnsi="Arial" w:cs="Arial"/>
          <w:b/>
          <w:color w:val="0033CC"/>
          <w:sz w:val="20"/>
          <w:szCs w:val="20"/>
        </w:rPr>
        <w:t xml:space="preserve"> (</w:t>
      </w:r>
      <w:r w:rsidR="004703C3" w:rsidRPr="009873FC">
        <w:rPr>
          <w:rFonts w:ascii="Arial" w:eastAsia="Arial" w:hAnsi="Arial" w:cs="Arial"/>
          <w:b/>
          <w:color w:val="0033CC"/>
          <w:sz w:val="20"/>
          <w:szCs w:val="20"/>
          <w:highlight w:val="yellow"/>
        </w:rPr>
        <w:t xml:space="preserve">Fig. </w:t>
      </w:r>
      <w:r w:rsidR="009A0E12" w:rsidRPr="009873FC">
        <w:rPr>
          <w:rFonts w:ascii="Arial" w:eastAsia="Arial" w:hAnsi="Arial" w:cs="Arial"/>
          <w:b/>
          <w:color w:val="0033CC"/>
          <w:sz w:val="20"/>
          <w:szCs w:val="20"/>
          <w:highlight w:val="yellow"/>
        </w:rPr>
        <w:t>2</w:t>
      </w:r>
      <w:r w:rsidR="004703C3" w:rsidRPr="009873FC">
        <w:rPr>
          <w:rFonts w:ascii="Arial" w:eastAsia="Arial" w:hAnsi="Arial" w:cs="Arial"/>
          <w:b/>
          <w:color w:val="0033CC"/>
          <w:sz w:val="20"/>
          <w:szCs w:val="20"/>
          <w:highlight w:val="yellow"/>
        </w:rPr>
        <w:t>g</w:t>
      </w:r>
      <w:r w:rsidR="004703C3" w:rsidRPr="004F10DD">
        <w:rPr>
          <w:rFonts w:ascii="Arial" w:eastAsia="Arial" w:hAnsi="Arial" w:cs="Arial"/>
          <w:b/>
          <w:color w:val="0033CC"/>
          <w:sz w:val="20"/>
          <w:szCs w:val="20"/>
        </w:rPr>
        <w:t xml:space="preserve"> of the revised manuscript)</w:t>
      </w:r>
      <w:r w:rsidR="007B4E09" w:rsidRPr="004F10DD">
        <w:rPr>
          <w:rFonts w:ascii="Arial" w:eastAsia="Arial" w:hAnsi="Arial" w:cs="Arial"/>
          <w:b/>
          <w:color w:val="0033CC"/>
          <w:sz w:val="20"/>
          <w:szCs w:val="20"/>
        </w:rPr>
        <w:t xml:space="preserve">: </w:t>
      </w:r>
      <w:r w:rsidR="00B4071F" w:rsidRPr="004F10DD">
        <w:rPr>
          <w:rFonts w:ascii="Arial" w:eastAsia="Arial" w:hAnsi="Arial" w:cs="Arial"/>
          <w:b/>
          <w:color w:val="0033CC"/>
          <w:sz w:val="20"/>
          <w:szCs w:val="20"/>
        </w:rPr>
        <w:t xml:space="preserve">Association of disease burden and </w:t>
      </w:r>
      <w:proofErr w:type="spellStart"/>
      <w:r w:rsidR="00B4071F" w:rsidRPr="004F10DD">
        <w:rPr>
          <w:rFonts w:ascii="Arial" w:eastAsia="Arial" w:hAnsi="Arial" w:cs="Arial"/>
          <w:b/>
          <w:color w:val="0033CC"/>
          <w:sz w:val="20"/>
          <w:szCs w:val="20"/>
        </w:rPr>
        <w:t>ctDNA</w:t>
      </w:r>
      <w:proofErr w:type="spellEnd"/>
      <w:r w:rsidR="00B4071F" w:rsidRPr="004F10DD">
        <w:rPr>
          <w:rFonts w:ascii="Arial" w:eastAsia="Arial" w:hAnsi="Arial" w:cs="Arial"/>
          <w:b/>
          <w:color w:val="0033CC"/>
          <w:sz w:val="20"/>
          <w:szCs w:val="20"/>
        </w:rPr>
        <w:t xml:space="preserve"> fraction.</w:t>
      </w:r>
      <w:r w:rsidR="00B4071F" w:rsidRPr="004F10DD">
        <w:rPr>
          <w:rFonts w:ascii="Arial" w:eastAsia="Arial" w:hAnsi="Arial" w:cs="Arial"/>
          <w:color w:val="0033CC"/>
          <w:sz w:val="20"/>
          <w:szCs w:val="20"/>
        </w:rPr>
        <w:t xml:space="preserve">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estimates (y-axis) as a function of disease burden (x-axis) for breast, lung and prostate cancers. In breast and lung cancer, estimated disease volume and in prostate the automated bone scan index (</w:t>
      </w:r>
      <w:proofErr w:type="spellStart"/>
      <w:r w:rsidR="00296359" w:rsidRPr="004F10DD">
        <w:rPr>
          <w:rFonts w:ascii="Arial" w:eastAsia="Arial" w:hAnsi="Arial" w:cs="Arial"/>
          <w:color w:val="0033CC"/>
          <w:sz w:val="20"/>
          <w:szCs w:val="20"/>
        </w:rPr>
        <w:t>aBSI</w:t>
      </w:r>
      <w:proofErr w:type="spellEnd"/>
      <w:r w:rsidR="00296359" w:rsidRPr="004F10DD">
        <w:rPr>
          <w:rFonts w:ascii="Arial" w:eastAsia="Arial" w:hAnsi="Arial" w:cs="Arial"/>
          <w:color w:val="0033CC"/>
          <w:sz w:val="20"/>
          <w:szCs w:val="20"/>
        </w:rPr>
        <w:t xml:space="preserve">) were </w:t>
      </w:r>
      <w:r w:rsidR="00E13D3C" w:rsidRPr="004F10DD">
        <w:rPr>
          <w:rFonts w:ascii="Arial" w:eastAsia="Arial" w:hAnsi="Arial" w:cs="Arial"/>
          <w:color w:val="0033CC"/>
          <w:sz w:val="20"/>
          <w:szCs w:val="20"/>
        </w:rPr>
        <w:t>used</w:t>
      </w:r>
      <w:r w:rsidR="00DE6EA1" w:rsidRPr="004F10DD">
        <w:rPr>
          <w:rFonts w:ascii="Arial" w:eastAsia="Arial" w:hAnsi="Arial" w:cs="Arial"/>
          <w:color w:val="0033CC"/>
          <w:sz w:val="20"/>
          <w:szCs w:val="20"/>
        </w:rPr>
        <w:t xml:space="preserve"> </w:t>
      </w:r>
      <w:r w:rsidR="00296359" w:rsidRPr="004F10DD">
        <w:rPr>
          <w:rFonts w:ascii="Arial" w:eastAsia="Arial" w:hAnsi="Arial" w:cs="Arial"/>
          <w:color w:val="0033CC"/>
          <w:sz w:val="20"/>
          <w:szCs w:val="20"/>
        </w:rPr>
        <w:t xml:space="preserve">to estimate disease burden. The association between </w:t>
      </w:r>
      <w:proofErr w:type="spellStart"/>
      <w:r w:rsidR="00296359" w:rsidRPr="004F10DD">
        <w:rPr>
          <w:rFonts w:ascii="Arial" w:eastAsia="Arial" w:hAnsi="Arial" w:cs="Arial"/>
          <w:color w:val="0033CC"/>
          <w:sz w:val="20"/>
          <w:szCs w:val="20"/>
        </w:rPr>
        <w:t>tertitles</w:t>
      </w:r>
      <w:proofErr w:type="spellEnd"/>
      <w:r w:rsidR="00296359" w:rsidRPr="004F10DD">
        <w:rPr>
          <w:rFonts w:ascii="Arial" w:eastAsia="Arial" w:hAnsi="Arial" w:cs="Arial"/>
          <w:color w:val="0033CC"/>
          <w:sz w:val="20"/>
          <w:szCs w:val="20"/>
        </w:rPr>
        <w:t xml:space="preserve"> of disease burden for each cohort and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was estimated using a one-sided </w:t>
      </w:r>
      <w:proofErr w:type="spellStart"/>
      <w:r w:rsidR="00296359" w:rsidRPr="004F10DD">
        <w:rPr>
          <w:rFonts w:ascii="Arial" w:eastAsia="Arial" w:hAnsi="Arial" w:cs="Arial"/>
          <w:color w:val="0033CC"/>
          <w:sz w:val="20"/>
          <w:szCs w:val="20"/>
        </w:rPr>
        <w:t>Jonckheere</w:t>
      </w:r>
      <w:proofErr w:type="spellEnd"/>
      <w:r w:rsidR="00296359" w:rsidRPr="004F10DD">
        <w:rPr>
          <w:rFonts w:ascii="Arial" w:eastAsia="Arial" w:hAnsi="Arial" w:cs="Arial"/>
          <w:color w:val="0033CC"/>
          <w:sz w:val="20"/>
          <w:szCs w:val="20"/>
        </w:rPr>
        <w:t xml:space="preserve">-Terpstra test for increasing </w:t>
      </w:r>
      <w:proofErr w:type="spellStart"/>
      <w:r w:rsidR="00296359" w:rsidRPr="004F10DD">
        <w:rPr>
          <w:rFonts w:ascii="Arial" w:eastAsia="Arial" w:hAnsi="Arial" w:cs="Arial"/>
          <w:color w:val="0033CC"/>
          <w:sz w:val="20"/>
          <w:szCs w:val="20"/>
        </w:rPr>
        <w:t>ctDNA</w:t>
      </w:r>
      <w:proofErr w:type="spellEnd"/>
      <w:r w:rsidR="00296359" w:rsidRPr="004F10DD">
        <w:rPr>
          <w:rFonts w:ascii="Arial" w:eastAsia="Arial" w:hAnsi="Arial" w:cs="Arial"/>
          <w:color w:val="0033CC"/>
          <w:sz w:val="20"/>
          <w:szCs w:val="20"/>
        </w:rPr>
        <w:t xml:space="preserve"> fraction. Triangles indicate patients from whom some distant metastases could not be measured and were not included in the volumetric assessment.</w:t>
      </w:r>
    </w:p>
    <w:p w14:paraId="21961707" w14:textId="77777777" w:rsidR="00E13D3C" w:rsidRPr="004F10DD" w:rsidRDefault="00E13D3C">
      <w:pPr>
        <w:rPr>
          <w:rFonts w:ascii="Arial" w:eastAsia="Arial" w:hAnsi="Arial" w:cs="Arial"/>
          <w:color w:val="0033CC"/>
          <w:sz w:val="20"/>
          <w:szCs w:val="20"/>
        </w:rPr>
      </w:pPr>
      <w:r w:rsidRPr="004F10DD">
        <w:rPr>
          <w:rFonts w:ascii="Arial" w:eastAsia="Arial" w:hAnsi="Arial" w:cs="Arial"/>
          <w:color w:val="0033CC"/>
          <w:sz w:val="20"/>
          <w:szCs w:val="20"/>
        </w:rPr>
        <w:br w:type="page"/>
      </w:r>
    </w:p>
    <w:p w14:paraId="51FEAAA7" w14:textId="0DB828C9" w:rsidR="00062312" w:rsidRPr="00213F3E" w:rsidRDefault="008B1071" w:rsidP="00A7225E">
      <w:pPr>
        <w:spacing w:after="0" w:line="240" w:lineRule="auto"/>
        <w:jc w:val="both"/>
        <w:rPr>
          <w:rFonts w:ascii="Arial" w:eastAsia="Arial" w:hAnsi="Arial" w:cs="Arial"/>
          <w:color w:val="0033CC"/>
        </w:rPr>
      </w:pPr>
      <w:r w:rsidRPr="004F10DD">
        <w:rPr>
          <w:rFonts w:ascii="Arial" w:eastAsia="Arial" w:hAnsi="Arial" w:cs="Arial"/>
          <w:color w:val="0033CC"/>
        </w:rPr>
        <w:lastRenderedPageBreak/>
        <w:t>We have now amended the manuscript to reflect the more precise assessment of tumor burden</w:t>
      </w:r>
      <w:r w:rsidR="009873FC">
        <w:rPr>
          <w:rFonts w:ascii="Arial" w:eastAsia="Arial" w:hAnsi="Arial" w:cs="Arial"/>
          <w:color w:val="0033CC"/>
        </w:rPr>
        <w:t xml:space="preserve">. On </w:t>
      </w:r>
      <w:r w:rsidR="009873FC" w:rsidRPr="004F10DD">
        <w:rPr>
          <w:rFonts w:ascii="Arial" w:eastAsia="Arial" w:hAnsi="Arial" w:cs="Arial"/>
          <w:color w:val="0033CC"/>
          <w:highlight w:val="yellow"/>
        </w:rPr>
        <w:t>page xx, line</w:t>
      </w:r>
      <w:r w:rsidR="00213F3E">
        <w:rPr>
          <w:rFonts w:ascii="Arial" w:eastAsia="Arial" w:hAnsi="Arial" w:cs="Arial"/>
          <w:color w:val="0033CC"/>
          <w:highlight w:val="yellow"/>
        </w:rPr>
        <w:t>s</w:t>
      </w:r>
      <w:r w:rsidR="009873FC" w:rsidRPr="004F10DD">
        <w:rPr>
          <w:rFonts w:ascii="Arial" w:eastAsia="Arial" w:hAnsi="Arial" w:cs="Arial"/>
          <w:color w:val="0033CC"/>
          <w:highlight w:val="yellow"/>
        </w:rPr>
        <w:t xml:space="preserve"> xx</w:t>
      </w:r>
      <w:r w:rsidR="009873FC" w:rsidRPr="00213F3E">
        <w:rPr>
          <w:rFonts w:ascii="Arial" w:eastAsia="Arial" w:hAnsi="Arial" w:cs="Arial"/>
          <w:color w:val="0033CC"/>
        </w:rPr>
        <w:t xml:space="preserve">, </w:t>
      </w:r>
      <w:r w:rsidR="00213F3E" w:rsidRPr="00213F3E">
        <w:rPr>
          <w:rFonts w:ascii="Arial" w:eastAsia="Arial" w:hAnsi="Arial" w:cs="Arial"/>
          <w:color w:val="0033CC"/>
        </w:rPr>
        <w:t xml:space="preserve">section </w:t>
      </w:r>
      <w:r w:rsidR="009873FC" w:rsidRPr="00213F3E">
        <w:rPr>
          <w:rFonts w:ascii="Arial" w:eastAsia="Arial" w:hAnsi="Arial" w:cs="Arial"/>
          <w:color w:val="0033CC"/>
        </w:rPr>
        <w:t>“</w:t>
      </w:r>
      <w:r w:rsidR="00213F3E" w:rsidRPr="00213F3E">
        <w:rPr>
          <w:rFonts w:ascii="Arial" w:eastAsia="Arial" w:hAnsi="Arial" w:cs="Arial"/>
          <w:b/>
          <w:i/>
          <w:color w:val="0033CC"/>
        </w:rPr>
        <w:t>De novo detection of tumor-derived cfDNA mutations</w:t>
      </w:r>
      <w:r w:rsidR="009873FC" w:rsidRPr="00213F3E">
        <w:rPr>
          <w:rFonts w:ascii="Arial" w:eastAsia="Arial" w:hAnsi="Arial" w:cs="Arial"/>
          <w:color w:val="0033CC"/>
        </w:rPr>
        <w:t>”</w:t>
      </w:r>
      <w:r w:rsidR="009873FC" w:rsidRPr="004F10DD">
        <w:rPr>
          <w:rFonts w:ascii="Arial" w:eastAsia="Arial" w:hAnsi="Arial" w:cs="Arial"/>
          <w:color w:val="0033CC"/>
        </w:rPr>
        <w:t xml:space="preserve"> and </w:t>
      </w:r>
      <w:r w:rsidR="009873FC" w:rsidRPr="004F10DD">
        <w:rPr>
          <w:rFonts w:ascii="Arial" w:eastAsia="Arial" w:hAnsi="Arial" w:cs="Arial"/>
          <w:b/>
          <w:color w:val="0033CC"/>
          <w:highlight w:val="yellow"/>
        </w:rPr>
        <w:t>Fig</w:t>
      </w:r>
      <w:r w:rsidR="00213F3E">
        <w:rPr>
          <w:rFonts w:ascii="Arial" w:eastAsia="Arial" w:hAnsi="Arial" w:cs="Arial"/>
          <w:b/>
          <w:color w:val="0033CC"/>
          <w:highlight w:val="yellow"/>
        </w:rPr>
        <w:t xml:space="preserve">. </w:t>
      </w:r>
      <w:r w:rsidR="009873FC" w:rsidRPr="004F10DD">
        <w:rPr>
          <w:rFonts w:ascii="Arial" w:eastAsia="Arial" w:hAnsi="Arial" w:cs="Arial"/>
          <w:b/>
          <w:color w:val="0033CC"/>
          <w:highlight w:val="yellow"/>
        </w:rPr>
        <w:t>2g</w:t>
      </w:r>
      <w:r w:rsidR="009873FC" w:rsidRPr="004F10DD">
        <w:rPr>
          <w:rFonts w:ascii="Arial" w:eastAsia="Arial" w:hAnsi="Arial" w:cs="Arial"/>
          <w:b/>
          <w:color w:val="0033CC"/>
        </w:rPr>
        <w:t xml:space="preserve"> </w:t>
      </w:r>
      <w:r w:rsidR="009873FC" w:rsidRPr="004F10DD">
        <w:rPr>
          <w:rFonts w:ascii="Arial" w:eastAsia="Arial" w:hAnsi="Arial" w:cs="Arial"/>
          <w:color w:val="0033CC"/>
        </w:rPr>
        <w:t>of the revised manuscript</w:t>
      </w:r>
      <w:r w:rsidR="009873FC" w:rsidRPr="009873FC">
        <w:rPr>
          <w:rFonts w:ascii="Arial" w:eastAsia="Arial" w:hAnsi="Arial" w:cs="Arial"/>
          <w:color w:val="0033CC"/>
        </w:rPr>
        <w:t xml:space="preserve"> </w:t>
      </w:r>
      <w:r w:rsidR="00D43B6B" w:rsidRPr="009873FC">
        <w:rPr>
          <w:rFonts w:ascii="Arial" w:eastAsia="Arial" w:hAnsi="Arial" w:cs="Arial"/>
          <w:color w:val="0033CC"/>
        </w:rPr>
        <w:t>“</w:t>
      </w:r>
      <w:r w:rsidR="00D43B6B" w:rsidRPr="004F10DD">
        <w:rPr>
          <w:rFonts w:ascii="Arial" w:eastAsia="Arial" w:hAnsi="Arial" w:cs="Arial"/>
          <w:color w:val="0033CC"/>
        </w:rPr>
        <w:t xml:space="preserve">Additionally, the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(the fraction of tumor-derived cfDNA) in metastatic cancer patients varied according to tumor type (</w:t>
      </w:r>
      <w:r w:rsidR="00D43B6B" w:rsidRPr="004F10DD">
        <w:rPr>
          <w:rFonts w:ascii="Arial" w:eastAsia="Arial" w:hAnsi="Arial" w:cs="Arial"/>
          <w:b/>
          <w:color w:val="0033CC"/>
        </w:rPr>
        <w:t>Fig. 2f</w:t>
      </w:r>
      <w:r w:rsidR="00D43B6B" w:rsidRPr="004F10DD">
        <w:rPr>
          <w:rFonts w:ascii="Arial" w:eastAsia="Arial" w:hAnsi="Arial" w:cs="Arial"/>
          <w:color w:val="0033CC"/>
        </w:rPr>
        <w:t xml:space="preserve">). To assess the association between disease burden and </w:t>
      </w:r>
      <w:r w:rsidR="009873FC">
        <w:rPr>
          <w:rFonts w:ascii="Arial" w:eastAsia="Arial" w:hAnsi="Arial" w:cs="Arial"/>
          <w:color w:val="0033CC"/>
        </w:rPr>
        <w:t xml:space="preserve">the </w:t>
      </w:r>
      <w:r w:rsidR="00D43B6B" w:rsidRPr="004F10DD">
        <w:rPr>
          <w:rFonts w:ascii="Arial" w:eastAsia="Arial" w:hAnsi="Arial" w:cs="Arial"/>
          <w:color w:val="0033CC"/>
        </w:rPr>
        <w:t>fraction</w:t>
      </w:r>
      <w:r w:rsidR="009873FC">
        <w:rPr>
          <w:rFonts w:ascii="Arial" w:eastAsia="Arial" w:hAnsi="Arial" w:cs="Arial"/>
          <w:color w:val="0033CC"/>
        </w:rPr>
        <w:t xml:space="preserve"> of tumor-derived DNA in cfDNA</w:t>
      </w:r>
      <w:r w:rsidR="00D43B6B" w:rsidRPr="004F10DD">
        <w:rPr>
          <w:rFonts w:ascii="Arial" w:eastAsia="Arial" w:hAnsi="Arial" w:cs="Arial"/>
          <w:color w:val="0033CC"/>
        </w:rPr>
        <w:t>, volumetric assessment of the disease burden was performed (</w:t>
      </w:r>
      <w:r w:rsidR="00D43B6B" w:rsidRPr="004F10DD">
        <w:rPr>
          <w:rFonts w:ascii="Arial" w:eastAsia="Arial" w:hAnsi="Arial" w:cs="Arial"/>
          <w:b/>
          <w:color w:val="0033CC"/>
        </w:rPr>
        <w:t>Methods</w:t>
      </w:r>
      <w:r w:rsidR="00D43B6B" w:rsidRPr="004F10DD">
        <w:rPr>
          <w:rFonts w:ascii="Arial" w:eastAsia="Arial" w:hAnsi="Arial" w:cs="Arial"/>
          <w:color w:val="0033CC"/>
        </w:rPr>
        <w:t xml:space="preserve">). We found a significant association between the estimated disease volume in ml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in both breast (n=34, p=1.03e-4) and lung cancer patients (n=29, p=0.042;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213F3E">
        <w:rPr>
          <w:rFonts w:ascii="Arial" w:eastAsia="Arial" w:hAnsi="Arial" w:cs="Arial"/>
          <w:color w:val="0033CC"/>
        </w:rPr>
        <w:t xml:space="preserve"> as well as </w:t>
      </w:r>
      <w:r w:rsidR="00D43B6B" w:rsidRPr="004F10DD">
        <w:rPr>
          <w:rFonts w:ascii="Arial" w:eastAsia="Arial" w:hAnsi="Arial" w:cs="Arial"/>
          <w:color w:val="0033CC"/>
        </w:rPr>
        <w:t>the automated bone scan index (</w:t>
      </w:r>
      <w:proofErr w:type="spellStart"/>
      <w:r w:rsidR="00D43B6B" w:rsidRPr="004F10DD">
        <w:rPr>
          <w:rFonts w:ascii="Arial" w:eastAsia="Arial" w:hAnsi="Arial" w:cs="Arial"/>
          <w:color w:val="0033CC"/>
        </w:rPr>
        <w:t>aBSI</w:t>
      </w:r>
      <w:proofErr w:type="spellEnd"/>
      <w:r w:rsidR="00D43B6B" w:rsidRPr="004F10DD">
        <w:rPr>
          <w:rFonts w:ascii="Arial" w:eastAsia="Arial" w:hAnsi="Arial" w:cs="Arial"/>
          <w:color w:val="0033CC"/>
        </w:rPr>
        <w:t xml:space="preserve">) and </w:t>
      </w:r>
      <w:proofErr w:type="spellStart"/>
      <w:r w:rsidR="00D43B6B" w:rsidRPr="004F10DD">
        <w:rPr>
          <w:rFonts w:ascii="Arial" w:eastAsia="Arial" w:hAnsi="Arial" w:cs="Arial"/>
          <w:color w:val="0033CC"/>
        </w:rPr>
        <w:t>ctDNA</w:t>
      </w:r>
      <w:proofErr w:type="spellEnd"/>
      <w:r w:rsidR="00D43B6B" w:rsidRPr="004F10DD">
        <w:rPr>
          <w:rFonts w:ascii="Arial" w:eastAsia="Arial" w:hAnsi="Arial" w:cs="Arial"/>
          <w:color w:val="0033CC"/>
        </w:rPr>
        <w:t xml:space="preserve"> fraction </w:t>
      </w:r>
      <w:r w:rsidR="00213F3E">
        <w:rPr>
          <w:rFonts w:ascii="Arial" w:eastAsia="Arial" w:hAnsi="Arial" w:cs="Arial"/>
          <w:color w:val="0033CC"/>
        </w:rPr>
        <w:t xml:space="preserve">in prostate cancers </w:t>
      </w:r>
      <w:r w:rsidR="00D43B6B" w:rsidRPr="004F10DD">
        <w:rPr>
          <w:rFonts w:ascii="Arial" w:eastAsia="Arial" w:hAnsi="Arial" w:cs="Arial"/>
          <w:color w:val="0033CC"/>
        </w:rPr>
        <w:t xml:space="preserve">(n=39, p = 0.023, </w:t>
      </w:r>
      <w:r w:rsidR="00D43B6B" w:rsidRPr="00213F3E">
        <w:rPr>
          <w:rFonts w:ascii="Arial" w:eastAsia="Arial" w:hAnsi="Arial" w:cs="Arial"/>
          <w:b/>
          <w:color w:val="0033CC"/>
          <w:highlight w:val="yellow"/>
        </w:rPr>
        <w:t>Fig. 2g</w:t>
      </w:r>
      <w:r w:rsidR="00D43B6B" w:rsidRPr="004F10DD">
        <w:rPr>
          <w:rFonts w:ascii="Arial" w:eastAsia="Arial" w:hAnsi="Arial" w:cs="Arial"/>
          <w:color w:val="0033CC"/>
        </w:rPr>
        <w:t>)</w:t>
      </w:r>
      <w:r w:rsidR="00D43B6B" w:rsidRPr="00213F3E">
        <w:rPr>
          <w:rFonts w:ascii="Arial" w:eastAsia="Arial" w:hAnsi="Arial" w:cs="Arial"/>
          <w:color w:val="0033CC"/>
        </w:rPr>
        <w:t>”</w:t>
      </w:r>
      <w:r w:rsidR="00213F3E">
        <w:rPr>
          <w:rFonts w:ascii="Arial" w:eastAsia="Arial" w:hAnsi="Arial" w:cs="Arial"/>
          <w:color w:val="0033CC"/>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w:t>
      </w:r>
      <w:proofErr w:type="spellStart"/>
      <w:r w:rsidRPr="00A7225E">
        <w:rPr>
          <w:rFonts w:ascii="Arial" w:eastAsia="Arial" w:hAnsi="Arial" w:cs="Arial"/>
        </w:rPr>
        <w:t>ctDNA</w:t>
      </w:r>
      <w:proofErr w:type="spellEnd"/>
      <w:r w:rsidRPr="00A7225E">
        <w:rPr>
          <w:rFonts w:ascii="Arial" w:eastAsia="Arial" w:hAnsi="Arial" w:cs="Arial"/>
        </w:rPr>
        <w:t xml:space="preserve">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6A6FBDF4" w:rsidR="00CB615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630E3A" w:rsidRPr="004F10DD">
        <w:rPr>
          <w:rFonts w:ascii="Arial" w:eastAsia="Arial" w:hAnsi="Arial" w:cs="Arial"/>
          <w:color w:val="0033CC"/>
        </w:rPr>
        <w:t xml:space="preserve"> We agree with the Reviewer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sidRPr="004F10DD">
        <w:rPr>
          <w:rFonts w:ascii="Arial" w:eastAsia="Arial" w:hAnsi="Arial" w:cs="Arial"/>
          <w:color w:val="0033CC"/>
        </w:rPr>
        <w:t xml:space="preserve">respectfully </w:t>
      </w:r>
      <w:r w:rsidR="00630E3A" w:rsidRPr="004F10DD">
        <w:rPr>
          <w:rFonts w:ascii="Arial" w:eastAsia="Arial" w:hAnsi="Arial" w:cs="Arial"/>
          <w:color w:val="0033CC"/>
        </w:rPr>
        <w:t xml:space="preserve">differ with the </w:t>
      </w:r>
      <w:r w:rsidR="003920BA" w:rsidRPr="004F10DD">
        <w:rPr>
          <w:rFonts w:ascii="Arial" w:eastAsia="Arial" w:hAnsi="Arial" w:cs="Arial"/>
          <w:color w:val="0033CC"/>
        </w:rPr>
        <w:t>R</w:t>
      </w:r>
      <w:r w:rsidR="00630E3A" w:rsidRPr="004F10DD">
        <w:rPr>
          <w:rFonts w:ascii="Arial" w:eastAsia="Arial" w:hAnsi="Arial" w:cs="Arial"/>
          <w:color w:val="0033CC"/>
        </w:rPr>
        <w:t xml:space="preserve">eviewer in that the signature analysis “does not ‘reveal the sources of plasma circulating cfDNA’ nor does it quantitate the accuracy of the method”. We would content that the signature analyses have provided strong circumstantial evidence to support the notion that a large proportion of the mutations in the hypermutant cases are tumor-derived rather than sequencing errors and/or CH, given that </w:t>
      </w:r>
      <w:r w:rsidR="003920BA" w:rsidRPr="004F10DD">
        <w:rPr>
          <w:rFonts w:ascii="Arial" w:eastAsia="Arial" w:hAnsi="Arial" w:cs="Arial"/>
          <w:color w:val="0033CC"/>
        </w:rPr>
        <w:t>the exposures</w:t>
      </w:r>
      <w:r w:rsidR="00630E3A" w:rsidRPr="004F10DD">
        <w:rPr>
          <w:rFonts w:ascii="Arial" w:eastAsia="Arial" w:hAnsi="Arial" w:cs="Arial"/>
          <w:color w:val="0033CC"/>
        </w:rPr>
        <w:t xml:space="preserve"> matched those expected in each cancer type (e.g. APOBEC signatures in metastatic breast and in lung cancers, as elegantly shown </w:t>
      </w:r>
      <w:r w:rsidR="003920BA" w:rsidRPr="004F10DD">
        <w:rPr>
          <w:rFonts w:ascii="Arial" w:eastAsia="Arial" w:hAnsi="Arial" w:cs="Arial"/>
          <w:color w:val="0033CC"/>
        </w:rPr>
        <w:t>in</w:t>
      </w:r>
      <w:r w:rsidR="00630E3A" w:rsidRPr="004F10DD">
        <w:rPr>
          <w:rFonts w:ascii="Arial" w:eastAsia="Arial" w:hAnsi="Arial" w:cs="Arial"/>
          <w:color w:val="0033CC"/>
        </w:rPr>
        <w:t xml:space="preserve"> </w:t>
      </w:r>
      <w:proofErr w:type="spellStart"/>
      <w:r w:rsidR="00630E3A" w:rsidRPr="004F10DD">
        <w:rPr>
          <w:rFonts w:ascii="Arial" w:eastAsia="Arial" w:hAnsi="Arial" w:cs="Arial"/>
          <w:color w:val="0033CC"/>
        </w:rPr>
        <w:t>Bertucci</w:t>
      </w:r>
      <w:proofErr w:type="spellEnd"/>
      <w:r w:rsidR="00630E3A" w:rsidRPr="004F10DD">
        <w:rPr>
          <w:rFonts w:ascii="Arial" w:eastAsia="Arial" w:hAnsi="Arial" w:cs="Arial"/>
          <w:color w:val="0033CC"/>
        </w:rPr>
        <w:t xml:space="preserve"> </w:t>
      </w:r>
      <w:r w:rsidR="00630E3A" w:rsidRPr="004F10DD">
        <w:rPr>
          <w:rFonts w:ascii="Arial" w:eastAsia="Arial" w:hAnsi="Arial" w:cs="Arial"/>
          <w:i/>
          <w:color w:val="0033CC"/>
        </w:rPr>
        <w:t>et al.</w:t>
      </w:r>
      <w:r w:rsidR="003920BA" w:rsidRPr="004F10DD">
        <w:rPr>
          <w:rFonts w:ascii="Arial" w:eastAsia="Arial" w:hAnsi="Arial" w:cs="Arial"/>
          <w:color w:val="0033CC"/>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31118521</w:t>
      </w:r>
      <w:r w:rsidR="00630E3A" w:rsidRPr="004F10DD">
        <w:rPr>
          <w:rFonts w:ascii="Arial" w:eastAsia="Arial" w:hAnsi="Arial" w:cs="Arial"/>
          <w:color w:val="0033CC"/>
          <w:lang w:val="nl-NL"/>
        </w:rPr>
        <w:t xml:space="preserve">), de Bruin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lang w:val="nl-NL"/>
        </w:rPr>
        <w:t>(</w:t>
      </w:r>
      <w:r w:rsidR="00EC0DDE" w:rsidRPr="004F10DD">
        <w:rPr>
          <w:rFonts w:ascii="Arial" w:eastAsia="Arial" w:hAnsi="Arial" w:cs="Arial"/>
          <w:color w:val="0033CC"/>
          <w:lang w:val="nl-NL"/>
        </w:rPr>
        <w:t>PMID: 25301630</w:t>
      </w:r>
      <w:r w:rsidR="00630E3A" w:rsidRPr="004F10DD">
        <w:rPr>
          <w:rFonts w:ascii="Arial" w:eastAsia="Arial" w:hAnsi="Arial" w:cs="Arial"/>
          <w:color w:val="0033CC"/>
          <w:lang w:val="nl-NL"/>
        </w:rPr>
        <w:t xml:space="preserve">) and Alexandrov </w:t>
      </w:r>
      <w:r w:rsidR="00630E3A" w:rsidRPr="004F10DD">
        <w:rPr>
          <w:rFonts w:ascii="Arial" w:eastAsia="Arial" w:hAnsi="Arial" w:cs="Arial"/>
          <w:i/>
          <w:color w:val="0033CC"/>
          <w:lang w:val="nl-NL"/>
        </w:rPr>
        <w:t>et al.</w:t>
      </w:r>
      <w:r w:rsidR="00630E3A" w:rsidRPr="004F10DD">
        <w:rPr>
          <w:rFonts w:ascii="Arial" w:eastAsia="Arial" w:hAnsi="Arial" w:cs="Arial"/>
          <w:color w:val="0033CC"/>
          <w:lang w:val="nl-NL"/>
        </w:rPr>
        <w:t xml:space="preserve"> </w:t>
      </w:r>
      <w:r w:rsidR="003920BA" w:rsidRPr="004F10DD">
        <w:rPr>
          <w:rFonts w:ascii="Arial" w:eastAsia="Arial" w:hAnsi="Arial" w:cs="Arial"/>
          <w:color w:val="0033CC"/>
        </w:rPr>
        <w:t>(</w:t>
      </w:r>
      <w:r w:rsidR="00EC0DDE" w:rsidRPr="004F10DD">
        <w:rPr>
          <w:rFonts w:ascii="Arial" w:eastAsia="Arial" w:hAnsi="Arial" w:cs="Arial"/>
          <w:color w:val="0033CC"/>
        </w:rPr>
        <w:t>PMID: 23945592</w:t>
      </w:r>
      <w:r w:rsidR="00630E3A" w:rsidRPr="004F10DD">
        <w:rPr>
          <w:rFonts w:ascii="Arial" w:eastAsia="Arial" w:hAnsi="Arial" w:cs="Arial"/>
          <w:color w:val="0033CC"/>
        </w:rPr>
        <w:t>), smoking signature in a metastatic lung cancer, and MMR deficiency signatures in a prostate cancer with MSI)</w:t>
      </w:r>
      <w:r w:rsidR="00454264" w:rsidRPr="004F10DD">
        <w:rPr>
          <w:rFonts w:ascii="Arial" w:eastAsia="Arial" w:hAnsi="Arial" w:cs="Arial"/>
          <w:color w:val="0033CC"/>
        </w:rPr>
        <w:t xml:space="preserve">. Importantly, in the hypermutated cases, a large subset of the mutations detected in cfDNA, </w:t>
      </w:r>
      <w:r w:rsidR="003920BA" w:rsidRPr="004F10DD">
        <w:rPr>
          <w:rFonts w:ascii="Arial" w:eastAsia="Arial" w:hAnsi="Arial" w:cs="Arial"/>
          <w:color w:val="0033CC"/>
        </w:rPr>
        <w:t>although</w:t>
      </w:r>
      <w:r w:rsidR="00454264" w:rsidRPr="004F10DD">
        <w:rPr>
          <w:rFonts w:ascii="Arial" w:eastAsia="Arial" w:hAnsi="Arial" w:cs="Arial"/>
          <w:color w:val="0033CC"/>
        </w:rPr>
        <w:t xml:space="preserve"> not </w:t>
      </w:r>
      <w:r w:rsidR="00A30BB9" w:rsidRPr="004F10DD">
        <w:rPr>
          <w:rFonts w:ascii="Arial" w:eastAsia="Arial" w:hAnsi="Arial" w:cs="Arial"/>
          <w:color w:val="0033CC"/>
        </w:rPr>
        <w:t>biopsy</w:t>
      </w:r>
      <w:r w:rsidR="003920BA" w:rsidRPr="004F10DD">
        <w:rPr>
          <w:rFonts w:ascii="Arial" w:eastAsia="Arial" w:hAnsi="Arial" w:cs="Arial"/>
          <w:color w:val="0033CC"/>
        </w:rPr>
        <w:t>-</w:t>
      </w:r>
      <w:r w:rsidR="00A30BB9" w:rsidRPr="004F10DD">
        <w:rPr>
          <w:rFonts w:ascii="Arial" w:eastAsia="Arial" w:hAnsi="Arial" w:cs="Arial"/>
          <w:color w:val="0033CC"/>
        </w:rPr>
        <w:t xml:space="preserve">matched, were </w:t>
      </w:r>
      <w:r w:rsidR="003920BA" w:rsidRPr="004F10DD">
        <w:rPr>
          <w:rFonts w:ascii="Arial" w:eastAsia="Arial" w:hAnsi="Arial" w:cs="Arial"/>
          <w:color w:val="0033CC"/>
        </w:rPr>
        <w:t xml:space="preserve">still </w:t>
      </w:r>
      <w:r w:rsidR="00A30BB9" w:rsidRPr="004F10DD">
        <w:rPr>
          <w:rFonts w:ascii="Arial" w:eastAsia="Arial" w:hAnsi="Arial" w:cs="Arial"/>
          <w:color w:val="0033CC"/>
        </w:rPr>
        <w:t xml:space="preserve">present in the biopsy samples under the limit of detection of the clinical pipeline for mutation detection </w:t>
      </w:r>
      <w:r w:rsidR="00CB6151" w:rsidRPr="004F10DD">
        <w:rPr>
          <w:rFonts w:ascii="Arial" w:eastAsia="Arial" w:hAnsi="Arial" w:cs="Arial"/>
          <w:color w:val="0033CC"/>
        </w:rPr>
        <w:t>(</w:t>
      </w:r>
      <w:r w:rsidR="003920BA" w:rsidRPr="004F10DD">
        <w:rPr>
          <w:rFonts w:ascii="Arial" w:eastAsia="Arial" w:hAnsi="Arial" w:cs="Arial"/>
          <w:color w:val="0033CC"/>
        </w:rPr>
        <w:t xml:space="preserve">i.e. </w:t>
      </w:r>
      <w:r w:rsidR="00CB6151" w:rsidRPr="004F10DD">
        <w:rPr>
          <w:rFonts w:ascii="Arial" w:eastAsia="Arial" w:hAnsi="Arial" w:cs="Arial"/>
          <w:color w:val="0033CC"/>
        </w:rPr>
        <w:t>biopsy</w:t>
      </w:r>
      <w:r w:rsidR="003920BA" w:rsidRPr="004F10DD">
        <w:rPr>
          <w:rFonts w:ascii="Arial" w:eastAsia="Arial" w:hAnsi="Arial" w:cs="Arial"/>
          <w:color w:val="0033CC"/>
        </w:rPr>
        <w:t>-</w:t>
      </w:r>
      <w:r w:rsidR="00CB6151" w:rsidRPr="004F10DD">
        <w:rPr>
          <w:rFonts w:ascii="Arial" w:eastAsia="Arial" w:hAnsi="Arial" w:cs="Arial"/>
          <w:color w:val="0033CC"/>
        </w:rPr>
        <w:t xml:space="preserve">subthreshold, </w:t>
      </w:r>
      <w:r w:rsidR="00A21233" w:rsidRPr="004F10DD">
        <w:rPr>
          <w:rFonts w:ascii="Arial" w:eastAsia="Arial" w:hAnsi="Arial" w:cs="Arial"/>
          <w:color w:val="0033CC"/>
        </w:rPr>
        <w:t>89 of 216 tumor-derived, 41</w:t>
      </w:r>
      <w:r w:rsidR="00CB6151" w:rsidRPr="004F10DD">
        <w:rPr>
          <w:rFonts w:ascii="Arial" w:eastAsia="Arial" w:hAnsi="Arial" w:cs="Arial"/>
          <w:color w:val="0033CC"/>
        </w:rPr>
        <w:t>%,</w:t>
      </w:r>
      <w:r w:rsidR="00CB6151" w:rsidRPr="004F10DD">
        <w:rPr>
          <w:rFonts w:ascii="Arial" w:eastAsia="Arial" w:hAnsi="Arial" w:cs="Arial"/>
          <w:b/>
          <w:color w:val="0033CC"/>
        </w:rPr>
        <w:t xml:space="preserve"> Fig</w:t>
      </w:r>
      <w:r w:rsidR="00221CA1">
        <w:rPr>
          <w:rFonts w:ascii="Arial" w:eastAsia="Arial" w:hAnsi="Arial" w:cs="Arial"/>
          <w:b/>
          <w:color w:val="0033CC"/>
        </w:rPr>
        <w:t>.</w:t>
      </w:r>
      <w:r w:rsidR="00CB6151" w:rsidRPr="004F10DD">
        <w:rPr>
          <w:rFonts w:ascii="Arial" w:eastAsia="Arial" w:hAnsi="Arial" w:cs="Arial"/>
          <w:b/>
          <w:color w:val="0033CC"/>
        </w:rPr>
        <w:t xml:space="preserve"> </w:t>
      </w:r>
      <w:r w:rsidR="003920BA" w:rsidRPr="004F10DD">
        <w:rPr>
          <w:rFonts w:ascii="Arial" w:eastAsia="Arial" w:hAnsi="Arial" w:cs="Arial"/>
          <w:b/>
          <w:color w:val="0033CC"/>
        </w:rPr>
        <w:t>4</w:t>
      </w:r>
      <w:r w:rsidR="00E13D3C" w:rsidRPr="004F10DD">
        <w:rPr>
          <w:rFonts w:ascii="Arial" w:eastAsia="Arial" w:hAnsi="Arial" w:cs="Arial"/>
          <w:b/>
          <w:color w:val="0033CC"/>
        </w:rPr>
        <w:t>a</w:t>
      </w:r>
      <w:r w:rsidR="00CB6151" w:rsidRPr="004F10DD">
        <w:rPr>
          <w:rFonts w:ascii="Arial" w:eastAsia="Arial" w:hAnsi="Arial" w:cs="Arial"/>
          <w:color w:val="0033CC"/>
        </w:rPr>
        <w:t xml:space="preserve">); the mutations present in the hypermutated cases </w:t>
      </w:r>
      <w:r w:rsidR="00F25AAA" w:rsidRPr="004F10DD">
        <w:rPr>
          <w:rFonts w:ascii="Arial" w:eastAsia="Arial" w:hAnsi="Arial" w:cs="Arial"/>
          <w:color w:val="0033CC"/>
        </w:rPr>
        <w:t xml:space="preserve">were not enriched for canonical CH-related genes </w:t>
      </w:r>
      <w:r w:rsidR="00F25AAA" w:rsidRPr="00F25AAA">
        <w:rPr>
          <w:rFonts w:ascii="Arial" w:eastAsia="Arial" w:hAnsi="Arial" w:cs="Arial"/>
          <w:color w:val="0033CC"/>
        </w:rPr>
        <w:t>(</w:t>
      </w:r>
      <w:r w:rsidR="00F25AAA" w:rsidRPr="00F25AAA">
        <w:rPr>
          <w:rFonts w:ascii="Arial" w:eastAsia="Arial" w:hAnsi="Arial" w:cs="Arial"/>
          <w:b/>
          <w:color w:val="0033CC"/>
        </w:rPr>
        <w:t>Response to Reviewers Figure 16</w:t>
      </w:r>
      <w:r w:rsidR="00F25AAA" w:rsidRPr="00F25AAA">
        <w:rPr>
          <w:rFonts w:ascii="Arial" w:eastAsia="Arial" w:hAnsi="Arial" w:cs="Arial"/>
          <w:color w:val="0033CC"/>
        </w:rPr>
        <w:t xml:space="preserve"> and </w:t>
      </w:r>
      <w:r w:rsidR="00707656" w:rsidRPr="00707656">
        <w:rPr>
          <w:rFonts w:ascii="Arial" w:eastAsia="Arial" w:hAnsi="Arial" w:cs="Arial"/>
          <w:b/>
          <w:color w:val="0033CC"/>
          <w:highlight w:val="yellow"/>
        </w:rPr>
        <w:t>Supplementary</w:t>
      </w:r>
      <w:r w:rsidR="00F25AAA" w:rsidRPr="00707656">
        <w:rPr>
          <w:rFonts w:ascii="Arial" w:eastAsia="Arial" w:hAnsi="Arial" w:cs="Arial"/>
          <w:b/>
          <w:color w:val="0033CC"/>
          <w:highlight w:val="yellow"/>
        </w:rPr>
        <w:t xml:space="preserve"> </w:t>
      </w:r>
      <w:commentRangeStart w:id="9"/>
      <w:r w:rsidR="00F25AAA" w:rsidRPr="00707656">
        <w:rPr>
          <w:rFonts w:ascii="Arial" w:eastAsia="Arial" w:hAnsi="Arial" w:cs="Arial"/>
          <w:b/>
          <w:color w:val="0033CC"/>
          <w:highlight w:val="yellow"/>
        </w:rPr>
        <w:t xml:space="preserve">Fig. </w:t>
      </w:r>
      <w:commentRangeEnd w:id="9"/>
      <w:r w:rsidR="00F25AAA" w:rsidRPr="00707656">
        <w:rPr>
          <w:rStyle w:val="CommentReference"/>
          <w:color w:val="0033CC"/>
          <w:highlight w:val="yellow"/>
        </w:rPr>
        <w:commentReference w:id="9"/>
      </w:r>
      <w:r w:rsidR="00707656" w:rsidRPr="00707656">
        <w:rPr>
          <w:rFonts w:ascii="Arial" w:eastAsia="Arial" w:hAnsi="Arial" w:cs="Arial"/>
          <w:b/>
          <w:color w:val="0033CC"/>
          <w:highlight w:val="yellow"/>
        </w:rPr>
        <w:t>RR16</w:t>
      </w:r>
      <w:r w:rsidR="00F25AAA">
        <w:rPr>
          <w:rFonts w:ascii="Arial" w:eastAsia="Arial" w:hAnsi="Arial" w:cs="Arial"/>
          <w:b/>
          <w:color w:val="0033CC"/>
        </w:rPr>
        <w:t xml:space="preserve"> of the revised manuscript</w:t>
      </w:r>
      <w:r w:rsidR="00F25AAA" w:rsidRPr="00F25AAA">
        <w:rPr>
          <w:rFonts w:ascii="Arial" w:eastAsia="Arial" w:hAnsi="Arial" w:cs="Arial"/>
          <w:color w:val="0033CC"/>
        </w:rPr>
        <w:t>)</w:t>
      </w:r>
      <w:r w:rsidR="00F25AAA">
        <w:rPr>
          <w:rFonts w:ascii="Arial" w:eastAsia="Arial" w:hAnsi="Arial" w:cs="Arial"/>
          <w:color w:val="0033CC"/>
        </w:rPr>
        <w:t xml:space="preserve"> and </w:t>
      </w:r>
      <w:r w:rsidR="00CB6151" w:rsidRPr="004F10DD">
        <w:rPr>
          <w:rFonts w:ascii="Arial" w:eastAsia="Arial" w:hAnsi="Arial" w:cs="Arial"/>
          <w:color w:val="0033CC"/>
        </w:rPr>
        <w:t>displayed a significant correlation with gene size (p</w:t>
      </w:r>
      <w:r w:rsidR="00A21233" w:rsidRPr="004F10DD">
        <w:rPr>
          <w:rFonts w:ascii="Arial" w:eastAsia="Arial" w:hAnsi="Arial" w:cs="Arial"/>
          <w:color w:val="0033CC"/>
        </w:rPr>
        <w:t xml:space="preserve"> = 4.44e-16</w:t>
      </w:r>
      <w:r w:rsidR="00CB6151" w:rsidRPr="004F10DD">
        <w:rPr>
          <w:rFonts w:ascii="Arial" w:eastAsia="Arial" w:hAnsi="Arial" w:cs="Arial"/>
          <w:b/>
          <w:color w:val="0033CC"/>
        </w:rPr>
        <w:t xml:space="preserve">, </w:t>
      </w:r>
      <w:r w:rsidR="00707656" w:rsidRPr="00707656">
        <w:rPr>
          <w:rFonts w:ascii="Arial" w:eastAsia="Arial" w:hAnsi="Arial" w:cs="Arial"/>
          <w:b/>
          <w:color w:val="0033CC"/>
          <w:highlight w:val="yellow"/>
        </w:rPr>
        <w:t xml:space="preserve">Supplementary </w:t>
      </w:r>
      <w:r w:rsidR="00CB6151" w:rsidRPr="00707656">
        <w:rPr>
          <w:rFonts w:ascii="Arial" w:eastAsia="Arial" w:hAnsi="Arial" w:cs="Arial"/>
          <w:b/>
          <w:color w:val="0033CC"/>
          <w:highlight w:val="yellow"/>
        </w:rPr>
        <w:t>Fig</w:t>
      </w:r>
      <w:r w:rsidR="00F25AAA" w:rsidRPr="00707656">
        <w:rPr>
          <w:rFonts w:ascii="Arial" w:eastAsia="Arial" w:hAnsi="Arial" w:cs="Arial"/>
          <w:b/>
          <w:color w:val="0033CC"/>
          <w:highlight w:val="yellow"/>
        </w:rPr>
        <w:t>.</w:t>
      </w:r>
      <w:r w:rsidR="00CB6151" w:rsidRPr="00707656">
        <w:rPr>
          <w:rFonts w:ascii="Arial" w:eastAsia="Arial" w:hAnsi="Arial" w:cs="Arial"/>
          <w:b/>
          <w:color w:val="0033CC"/>
          <w:highlight w:val="yellow"/>
        </w:rPr>
        <w:t xml:space="preserve"> </w:t>
      </w:r>
      <w:r w:rsidR="00A21233" w:rsidRPr="00707656">
        <w:rPr>
          <w:rFonts w:ascii="Arial" w:eastAsia="Arial" w:hAnsi="Arial" w:cs="Arial"/>
          <w:b/>
          <w:color w:val="0033CC"/>
          <w:highlight w:val="yellow"/>
        </w:rPr>
        <w:t>9</w:t>
      </w:r>
      <w:r w:rsidR="00F25AAA">
        <w:rPr>
          <w:rFonts w:ascii="Arial" w:eastAsia="Arial" w:hAnsi="Arial" w:cs="Arial"/>
          <w:b/>
          <w:color w:val="0033CC"/>
        </w:rPr>
        <w:t xml:space="preserve"> of the revised manuscript</w:t>
      </w:r>
      <w:r w:rsidR="00CB6151" w:rsidRPr="004F10DD">
        <w:rPr>
          <w:rFonts w:ascii="Arial" w:eastAsia="Arial" w:hAnsi="Arial" w:cs="Arial"/>
          <w:color w:val="0033CC"/>
        </w:rPr>
        <w:t>)</w:t>
      </w:r>
      <w:r w:rsidR="00F25AAA">
        <w:rPr>
          <w:rFonts w:ascii="Arial" w:eastAsia="Arial" w:hAnsi="Arial" w:cs="Arial"/>
          <w:color w:val="0033CC"/>
        </w:rPr>
        <w:t>.</w:t>
      </w:r>
    </w:p>
    <w:p w14:paraId="4E13DD47" w14:textId="77777777" w:rsidR="00CB6151" w:rsidRPr="004F10DD" w:rsidRDefault="00CB6151" w:rsidP="00A7225E">
      <w:pPr>
        <w:spacing w:after="0" w:line="240" w:lineRule="auto"/>
        <w:jc w:val="both"/>
        <w:rPr>
          <w:rFonts w:ascii="Arial" w:eastAsia="Arial" w:hAnsi="Arial" w:cs="Arial"/>
          <w:color w:val="0033CC"/>
        </w:rPr>
      </w:pPr>
    </w:p>
    <w:p w14:paraId="301D0FC0" w14:textId="3017440E" w:rsidR="005E0233" w:rsidRPr="004F10DD" w:rsidRDefault="00454264" w:rsidP="00A7225E">
      <w:pPr>
        <w:spacing w:after="0" w:line="240" w:lineRule="auto"/>
        <w:jc w:val="both"/>
        <w:rPr>
          <w:rFonts w:ascii="Arial" w:eastAsia="Arial" w:hAnsi="Arial" w:cs="Arial"/>
          <w:color w:val="0033CC"/>
        </w:rPr>
      </w:pPr>
      <w:r w:rsidRPr="004F10DD">
        <w:rPr>
          <w:rFonts w:ascii="Arial" w:eastAsia="Arial" w:hAnsi="Arial" w:cs="Arial"/>
          <w:color w:val="0033CC"/>
        </w:rPr>
        <w:t>Hence, the</w:t>
      </w:r>
      <w:r w:rsidR="005E0233" w:rsidRPr="004F10DD">
        <w:rPr>
          <w:rFonts w:ascii="Arial" w:eastAsia="Arial" w:hAnsi="Arial" w:cs="Arial"/>
          <w:color w:val="0033CC"/>
        </w:rPr>
        <w:t xml:space="preserve"> signature analyses have</w:t>
      </w:r>
      <w:r w:rsidRPr="004F10DD">
        <w:rPr>
          <w:rFonts w:ascii="Arial" w:eastAsia="Arial" w:hAnsi="Arial" w:cs="Arial"/>
          <w:color w:val="0033CC"/>
        </w:rPr>
        <w:t xml:space="preserve"> </w:t>
      </w:r>
      <w:r w:rsidR="00CB6151" w:rsidRPr="004F10DD">
        <w:rPr>
          <w:rFonts w:ascii="Arial" w:eastAsia="Arial" w:hAnsi="Arial" w:cs="Arial"/>
          <w:color w:val="0033CC"/>
        </w:rPr>
        <w:t xml:space="preserve">added another line of evidence in understanding the sources of </w:t>
      </w:r>
      <w:r w:rsidR="00D56E78" w:rsidRPr="004F10DD">
        <w:rPr>
          <w:rFonts w:ascii="Arial" w:eastAsia="Arial" w:hAnsi="Arial" w:cs="Arial"/>
          <w:color w:val="0033CC"/>
        </w:rPr>
        <w:t>somatic variants detected in cfDNA samples and</w:t>
      </w:r>
      <w:r w:rsidR="00CB6151" w:rsidRPr="004F10DD">
        <w:rPr>
          <w:rFonts w:ascii="Arial" w:eastAsia="Arial" w:hAnsi="Arial" w:cs="Arial"/>
          <w:color w:val="0033CC"/>
        </w:rPr>
        <w:t xml:space="preserve"> </w:t>
      </w:r>
      <w:r w:rsidR="005E0233" w:rsidRPr="004F10DD">
        <w:rPr>
          <w:rFonts w:ascii="Arial" w:eastAsia="Arial" w:hAnsi="Arial" w:cs="Arial"/>
          <w:color w:val="0033CC"/>
        </w:rPr>
        <w:t>given further</w:t>
      </w:r>
      <w:r w:rsidRPr="004F10DD">
        <w:rPr>
          <w:rFonts w:ascii="Arial" w:eastAsia="Arial" w:hAnsi="Arial" w:cs="Arial"/>
          <w:color w:val="0033CC"/>
        </w:rPr>
        <w:t xml:space="preserve"> </w:t>
      </w:r>
      <w:r w:rsidR="005E0233" w:rsidRPr="004F10DD">
        <w:rPr>
          <w:rFonts w:ascii="Arial" w:eastAsia="Arial" w:hAnsi="Arial" w:cs="Arial"/>
          <w:color w:val="0033CC"/>
        </w:rPr>
        <w:t xml:space="preserve">biological </w:t>
      </w:r>
      <w:r w:rsidRPr="004F10DD">
        <w:rPr>
          <w:rFonts w:ascii="Arial" w:eastAsia="Arial" w:hAnsi="Arial" w:cs="Arial"/>
          <w:color w:val="0033CC"/>
        </w:rPr>
        <w:t xml:space="preserve">credence </w:t>
      </w:r>
      <w:r w:rsidR="005E0233" w:rsidRPr="004F10DD">
        <w:rPr>
          <w:rFonts w:ascii="Arial" w:eastAsia="Arial" w:hAnsi="Arial" w:cs="Arial"/>
          <w:color w:val="0033CC"/>
        </w:rPr>
        <w:t>to the notion that a large proportion of the mutations in hypermutated cases indeed stemmed from cancer cells</w:t>
      </w:r>
      <w:r w:rsidR="00D56E78" w:rsidRPr="004F10DD">
        <w:rPr>
          <w:rFonts w:ascii="Arial" w:eastAsia="Arial" w:hAnsi="Arial" w:cs="Arial"/>
          <w:color w:val="0033CC"/>
        </w:rPr>
        <w:t xml:space="preserve">. These findings also </w:t>
      </w:r>
      <w:r w:rsidR="005E0233" w:rsidRPr="004F10DD">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33873F60" w:rsidR="00062312" w:rsidRPr="00A7225E" w:rsidRDefault="00062312" w:rsidP="00A7225E">
      <w:pPr>
        <w:spacing w:after="0" w:line="240" w:lineRule="auto"/>
        <w:jc w:val="both"/>
        <w:rPr>
          <w:rFonts w:ascii="Arial" w:eastAsia="Arial" w:hAnsi="Arial" w:cs="Arial"/>
          <w:color w:val="0033CC"/>
        </w:rPr>
      </w:pP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26E90" w:rsidRPr="004F10DD">
        <w:rPr>
          <w:rFonts w:ascii="Arial" w:eastAsia="Arial" w:hAnsi="Arial" w:cs="Arial"/>
          <w:color w:val="0033CC"/>
        </w:rPr>
        <w:t xml:space="preserve">We </w:t>
      </w:r>
      <w:r w:rsidR="00C80ED4" w:rsidRPr="004F10DD">
        <w:rPr>
          <w:rFonts w:ascii="Arial" w:eastAsia="Arial" w:hAnsi="Arial" w:cs="Arial"/>
          <w:color w:val="0033CC"/>
        </w:rPr>
        <w:t xml:space="preserve">thank the Reviewer for pointing this out. We </w:t>
      </w:r>
      <w:r w:rsidR="00E26E90" w:rsidRPr="004F10DD">
        <w:rPr>
          <w:rFonts w:ascii="Arial" w:eastAsia="Arial" w:hAnsi="Arial" w:cs="Arial"/>
          <w:color w:val="0033CC"/>
        </w:rPr>
        <w:t>would like</w:t>
      </w:r>
      <w:r w:rsidR="00C80ED4" w:rsidRPr="004F10DD">
        <w:rPr>
          <w:rFonts w:ascii="Arial" w:eastAsia="Arial" w:hAnsi="Arial" w:cs="Arial"/>
          <w:color w:val="0033CC"/>
        </w:rPr>
        <w:t>, however,</w:t>
      </w:r>
      <w:r w:rsidR="00E26E90" w:rsidRPr="004F10DD">
        <w:rPr>
          <w:rFonts w:ascii="Arial" w:eastAsia="Arial" w:hAnsi="Arial" w:cs="Arial"/>
          <w:color w:val="0033CC"/>
        </w:rPr>
        <w:t xml:space="preserve"> to </w:t>
      </w:r>
      <w:r w:rsidR="00EC0A39" w:rsidRPr="004F10DD">
        <w:rPr>
          <w:rFonts w:ascii="Arial" w:eastAsia="Arial" w:hAnsi="Arial" w:cs="Arial"/>
          <w:color w:val="0033CC"/>
        </w:rPr>
        <w:t xml:space="preserve">highlight a few important </w:t>
      </w:r>
      <w:r w:rsidR="00C80ED4" w:rsidRPr="004F10DD">
        <w:rPr>
          <w:rFonts w:ascii="Arial" w:eastAsia="Arial" w:hAnsi="Arial" w:cs="Arial"/>
          <w:color w:val="0033CC"/>
        </w:rPr>
        <w:t>aspects</w:t>
      </w:r>
      <w:r w:rsidR="00EC0A39" w:rsidRPr="004F10DD">
        <w:rPr>
          <w:rFonts w:ascii="Arial" w:eastAsia="Arial" w:hAnsi="Arial" w:cs="Arial"/>
          <w:color w:val="0033CC"/>
        </w:rPr>
        <w:t xml:space="preserve"> distinguishing our study from </w:t>
      </w:r>
      <w:r w:rsidR="00C80ED4" w:rsidRPr="004F10DD">
        <w:rPr>
          <w:rFonts w:ascii="Arial" w:eastAsia="Arial" w:hAnsi="Arial" w:cs="Arial"/>
          <w:color w:val="0033CC"/>
        </w:rPr>
        <w:t>that of</w:t>
      </w:r>
      <w:r w:rsidR="003442C7" w:rsidRPr="004F10DD">
        <w:rPr>
          <w:rFonts w:ascii="Arial" w:eastAsia="Arial" w:hAnsi="Arial" w:cs="Arial"/>
          <w:color w:val="0033CC"/>
        </w:rPr>
        <w:t xml:space="preserve"> </w:t>
      </w:r>
      <w:r w:rsidR="00EC0A39" w:rsidRPr="004F10DD">
        <w:rPr>
          <w:rFonts w:ascii="Arial" w:eastAsia="Arial" w:hAnsi="Arial" w:cs="Arial"/>
          <w:color w:val="0033CC"/>
        </w:rPr>
        <w:t xml:space="preserve">Liu </w:t>
      </w:r>
      <w:r w:rsidR="00EC0A39" w:rsidRPr="004F10DD">
        <w:rPr>
          <w:rFonts w:ascii="Arial" w:hAnsi="Arial" w:cs="Arial"/>
          <w:i/>
          <w:color w:val="0033CC"/>
        </w:rPr>
        <w:t>et al.</w:t>
      </w:r>
      <w:r w:rsidR="00EC0A39" w:rsidRPr="004F10DD">
        <w:rPr>
          <w:rFonts w:ascii="Arial" w:eastAsia="Arial" w:hAnsi="Arial" w:cs="Arial"/>
          <w:color w:val="0033CC"/>
        </w:rPr>
        <w:t xml:space="preserve"> </w:t>
      </w:r>
      <w:r w:rsidR="00C80ED4" w:rsidRPr="004F10DD">
        <w:rPr>
          <w:rFonts w:ascii="Arial" w:eastAsia="Arial" w:hAnsi="Arial" w:cs="Arial"/>
          <w:color w:val="0033CC"/>
        </w:rPr>
        <w:t>(</w:t>
      </w:r>
      <w:r w:rsidR="00CF2006" w:rsidRPr="004F10DD">
        <w:rPr>
          <w:rFonts w:ascii="Arial" w:eastAsia="Arial" w:hAnsi="Arial" w:cs="Arial"/>
          <w:color w:val="0033CC"/>
        </w:rPr>
        <w:t xml:space="preserve">PMID: </w:t>
      </w:r>
      <w:r w:rsidR="00C80ED4" w:rsidRPr="004F10DD">
        <w:rPr>
          <w:rFonts w:ascii="Arial" w:eastAsia="Arial" w:hAnsi="Arial" w:cs="Arial"/>
          <w:color w:val="0033CC"/>
        </w:rPr>
        <w:t>30475948):</w:t>
      </w:r>
    </w:p>
    <w:p w14:paraId="2FEC4174" w14:textId="77777777" w:rsidR="00EC0A39" w:rsidRPr="004F10DD" w:rsidRDefault="00EC0A39" w:rsidP="00A7225E">
      <w:pPr>
        <w:spacing w:after="0" w:line="240" w:lineRule="auto"/>
        <w:jc w:val="both"/>
        <w:rPr>
          <w:rFonts w:ascii="Arial" w:eastAsia="Arial" w:hAnsi="Arial" w:cs="Arial"/>
          <w:color w:val="0033CC"/>
        </w:rPr>
      </w:pPr>
    </w:p>
    <w:p w14:paraId="1690A4FA" w14:textId="322A0D7D" w:rsidR="00EC0A39" w:rsidRPr="00F608E6" w:rsidRDefault="00EC0A39" w:rsidP="00F608E6">
      <w:pPr>
        <w:numPr>
          <w:ilvl w:val="0"/>
          <w:numId w:val="4"/>
        </w:numPr>
        <w:spacing w:after="0" w:line="240" w:lineRule="auto"/>
        <w:jc w:val="both"/>
        <w:rPr>
          <w:rFonts w:ascii="Arial" w:hAnsi="Arial" w:cs="Arial"/>
          <w:color w:val="0033CC"/>
        </w:rPr>
      </w:pPr>
      <w:r w:rsidRPr="004F10DD">
        <w:rPr>
          <w:rFonts w:ascii="Arial" w:hAnsi="Arial" w:cs="Arial"/>
          <w:color w:val="0033CC"/>
        </w:rPr>
        <w:lastRenderedPageBreak/>
        <w:t xml:space="preserve">The study by Liu </w:t>
      </w:r>
      <w:r w:rsidRPr="004F10DD">
        <w:rPr>
          <w:rFonts w:ascii="Arial" w:hAnsi="Arial" w:cs="Arial"/>
          <w:i/>
          <w:color w:val="0033CC"/>
        </w:rPr>
        <w:t>et al</w:t>
      </w:r>
      <w:r w:rsidR="00C80ED4" w:rsidRPr="004F10DD">
        <w:rPr>
          <w:rFonts w:ascii="Arial" w:eastAsia="Arial" w:hAnsi="Arial" w:cs="Arial"/>
          <w:i/>
          <w:color w:val="0033CC"/>
        </w:rPr>
        <w:t>.</w:t>
      </w:r>
      <w:r w:rsidR="00C80ED4" w:rsidRPr="004F10DD">
        <w:rPr>
          <w:rFonts w:ascii="Arial" w:eastAsia="Arial" w:hAnsi="Arial" w:cs="Arial"/>
          <w:color w:val="0033CC"/>
        </w:rPr>
        <w:t xml:space="preserve"> </w:t>
      </w:r>
      <w:r w:rsidRPr="004F10DD">
        <w:rPr>
          <w:rFonts w:ascii="Arial" w:hAnsi="Arial" w:cs="Arial"/>
          <w:color w:val="0033CC"/>
        </w:rPr>
        <w:t xml:space="preserve">included </w:t>
      </w:r>
      <w:r w:rsidR="00C80ED4" w:rsidRPr="004F10DD">
        <w:rPr>
          <w:rFonts w:ascii="Arial" w:eastAsia="Arial" w:hAnsi="Arial" w:cs="Arial"/>
          <w:color w:val="0033CC"/>
        </w:rPr>
        <w:t xml:space="preserve">only </w:t>
      </w:r>
      <w:r w:rsidRPr="004F10DD">
        <w:rPr>
          <w:rFonts w:ascii="Arial" w:hAnsi="Arial" w:cs="Arial"/>
          <w:color w:val="0033CC"/>
        </w:rPr>
        <w:t>healthy individuals. The study showed</w:t>
      </w:r>
      <w:r w:rsidR="00C80ED4" w:rsidRPr="004F10DD">
        <w:rPr>
          <w:rFonts w:ascii="Arial" w:eastAsia="Arial" w:hAnsi="Arial" w:cs="Arial"/>
          <w:color w:val="0033CC"/>
        </w:rPr>
        <w:t>, as expected,</w:t>
      </w:r>
      <w:r w:rsidRPr="004F10DD">
        <w:rPr>
          <w:rFonts w:ascii="Arial" w:hAnsi="Arial" w:cs="Arial"/>
          <w:color w:val="0033CC"/>
        </w:rPr>
        <w:t xml:space="preserve"> that</w:t>
      </w:r>
      <w:r w:rsidRPr="004F10DD">
        <w:rPr>
          <w:rFonts w:ascii="Arial" w:eastAsia="Arial" w:hAnsi="Arial" w:cs="Arial"/>
          <w:color w:val="0033CC"/>
        </w:rPr>
        <w:t xml:space="preserve"> </w:t>
      </w:r>
      <w:r w:rsidR="00EB1585" w:rsidRPr="004F10DD">
        <w:rPr>
          <w:rFonts w:ascii="Arial" w:eastAsia="Arial" w:hAnsi="Arial" w:cs="Arial"/>
          <w:color w:val="0033CC"/>
        </w:rPr>
        <w:t>the</w:t>
      </w:r>
      <w:r w:rsidRPr="004F10DD">
        <w:rPr>
          <w:rFonts w:ascii="Arial" w:hAnsi="Arial" w:cs="Arial"/>
          <w:color w:val="0033CC"/>
        </w:rPr>
        <w:t xml:space="preserve"> majority of </w:t>
      </w:r>
      <w:r w:rsidRPr="004F10DD">
        <w:rPr>
          <w:rFonts w:ascii="Arial" w:eastAsia="Arial" w:hAnsi="Arial" w:cs="Arial"/>
          <w:color w:val="0033CC"/>
        </w:rPr>
        <w:t xml:space="preserve">the </w:t>
      </w:r>
      <w:r w:rsidRPr="004F10DD">
        <w:rPr>
          <w:rFonts w:ascii="Arial" w:hAnsi="Arial" w:cs="Arial"/>
          <w:color w:val="0033CC"/>
        </w:rPr>
        <w:t>somatic mutations in plasma originated from CH. Our study,</w:t>
      </w:r>
      <w:r w:rsidR="003442C7" w:rsidRPr="004F10DD">
        <w:rPr>
          <w:rFonts w:ascii="Arial" w:hAnsi="Arial" w:cs="Arial"/>
          <w:color w:val="0033CC"/>
        </w:rPr>
        <w:t xml:space="preserve"> </w:t>
      </w:r>
      <w:r w:rsidRPr="004F10DD">
        <w:rPr>
          <w:rFonts w:ascii="Arial" w:eastAsia="Arial" w:hAnsi="Arial" w:cs="Arial"/>
          <w:color w:val="0033CC"/>
        </w:rPr>
        <w:t>however</w:t>
      </w:r>
      <w:r w:rsidRPr="004F10DD">
        <w:rPr>
          <w:rFonts w:ascii="Arial" w:hAnsi="Arial" w:cs="Arial"/>
          <w:color w:val="0033CC"/>
        </w:rPr>
        <w:t xml:space="preserve">, is the first to show the </w:t>
      </w:r>
      <w:r w:rsidR="00E26E90" w:rsidRPr="004F10DD">
        <w:rPr>
          <w:rFonts w:ascii="Arial" w:hAnsi="Arial" w:cs="Arial"/>
          <w:color w:val="0033CC"/>
        </w:rPr>
        <w:t xml:space="preserve">large contribution of CH mutations </w:t>
      </w:r>
      <w:r w:rsidRPr="004F10DD">
        <w:rPr>
          <w:rFonts w:ascii="Arial" w:hAnsi="Arial" w:cs="Arial"/>
          <w:color w:val="0033CC"/>
        </w:rPr>
        <w:t xml:space="preserve">to the cfDNA mutational burden </w:t>
      </w:r>
      <w:r w:rsidR="00E26E90" w:rsidRPr="004F10DD">
        <w:rPr>
          <w:rFonts w:ascii="Arial" w:hAnsi="Arial" w:cs="Arial"/>
          <w:color w:val="0033CC"/>
        </w:rPr>
        <w:t>in</w:t>
      </w:r>
      <w:r w:rsidRPr="004F10DD">
        <w:rPr>
          <w:rFonts w:ascii="Arial" w:hAnsi="Arial" w:cs="Arial"/>
          <w:color w:val="0033CC"/>
        </w:rPr>
        <w:t xml:space="preserve"> </w:t>
      </w:r>
      <w:r w:rsidR="00E26E90" w:rsidRPr="004F10DD">
        <w:rPr>
          <w:rFonts w:ascii="Arial" w:hAnsi="Arial" w:cs="Arial"/>
          <w:color w:val="0033CC"/>
        </w:rPr>
        <w:t>cancer patients</w:t>
      </w:r>
      <w:r w:rsidRPr="004F10DD">
        <w:rPr>
          <w:rFonts w:ascii="Arial" w:hAnsi="Arial" w:cs="Arial"/>
          <w:color w:val="0033CC"/>
        </w:rPr>
        <w:t xml:space="preserve">. </w:t>
      </w:r>
      <w:r w:rsidR="00EB1585" w:rsidRPr="004F10DD">
        <w:rPr>
          <w:rFonts w:ascii="Arial" w:eastAsia="Arial" w:hAnsi="Arial" w:cs="Arial"/>
          <w:color w:val="0033CC"/>
        </w:rPr>
        <w:t>In the 114 non-</w:t>
      </w:r>
      <w:r w:rsidR="00C80ED4" w:rsidRPr="004F10DD">
        <w:rPr>
          <w:rFonts w:ascii="Arial" w:eastAsia="Arial" w:hAnsi="Arial" w:cs="Arial"/>
          <w:color w:val="0033CC"/>
        </w:rPr>
        <w:t>hypermutated patients</w:t>
      </w:r>
      <w:r w:rsidR="00EB1585" w:rsidRPr="004F10DD">
        <w:rPr>
          <w:rFonts w:ascii="Arial" w:eastAsia="Arial" w:hAnsi="Arial" w:cs="Arial"/>
          <w:color w:val="0033CC"/>
        </w:rPr>
        <w:t>, more than 50% of the mutations identified in cfDNA likely originated from CH.</w:t>
      </w:r>
    </w:p>
    <w:p w14:paraId="7BF65299" w14:textId="247CA9ED" w:rsidR="00EC0A39" w:rsidRPr="004F10DD" w:rsidRDefault="00EC0A39" w:rsidP="00A7225E">
      <w:pPr>
        <w:numPr>
          <w:ilvl w:val="0"/>
          <w:numId w:val="4"/>
        </w:numPr>
        <w:spacing w:after="0" w:line="240" w:lineRule="auto"/>
        <w:jc w:val="both"/>
        <w:rPr>
          <w:rFonts w:ascii="Arial" w:hAnsi="Arial" w:cs="Arial"/>
          <w:color w:val="0033CC"/>
        </w:rPr>
      </w:pPr>
      <w:r w:rsidRPr="004F10DD">
        <w:rPr>
          <w:rFonts w:ascii="Arial" w:eastAsia="Arial" w:hAnsi="Arial" w:cs="Arial"/>
          <w:color w:val="0033CC"/>
        </w:rPr>
        <w:t xml:space="preserve">Our study </w:t>
      </w:r>
      <w:r w:rsidR="00C80ED4" w:rsidRPr="004F10DD">
        <w:rPr>
          <w:rFonts w:ascii="Arial" w:eastAsia="Arial" w:hAnsi="Arial" w:cs="Arial"/>
          <w:color w:val="0033CC"/>
        </w:rPr>
        <w:t>utilized</w:t>
      </w:r>
      <w:r w:rsidRPr="004F10DD">
        <w:rPr>
          <w:rFonts w:ascii="Arial" w:eastAsia="Arial" w:hAnsi="Arial" w:cs="Arial"/>
          <w:color w:val="0033CC"/>
        </w:rPr>
        <w:t xml:space="preserve"> </w:t>
      </w:r>
      <w:r w:rsidR="00EC2943" w:rsidRPr="004F10DD">
        <w:rPr>
          <w:rFonts w:ascii="Arial" w:eastAsia="Arial" w:hAnsi="Arial" w:cs="Arial"/>
          <w:color w:val="0033CC"/>
        </w:rPr>
        <w:t xml:space="preserve">the same sequencing </w:t>
      </w:r>
      <w:r w:rsidR="00EB1585" w:rsidRPr="004F10DD">
        <w:rPr>
          <w:rFonts w:ascii="Arial" w:eastAsia="Arial" w:hAnsi="Arial" w:cs="Arial"/>
          <w:color w:val="0033CC"/>
        </w:rPr>
        <w:t>methodology</w:t>
      </w:r>
      <w:r w:rsidR="00EC2943" w:rsidRPr="004F10DD">
        <w:rPr>
          <w:rFonts w:ascii="Arial" w:eastAsia="Arial" w:hAnsi="Arial" w:cs="Arial"/>
          <w:color w:val="0033CC"/>
        </w:rPr>
        <w:t xml:space="preserve"> as the cfDNA to </w:t>
      </w:r>
      <w:r w:rsidR="001C0ED6" w:rsidRPr="004F10DD">
        <w:rPr>
          <w:rFonts w:ascii="Arial" w:eastAsia="Arial" w:hAnsi="Arial" w:cs="Arial"/>
          <w:color w:val="0033CC"/>
        </w:rPr>
        <w:t xml:space="preserve">sequence the </w:t>
      </w:r>
      <w:r w:rsidR="00C80ED4" w:rsidRPr="004F10DD">
        <w:rPr>
          <w:rFonts w:ascii="Arial" w:eastAsia="Arial" w:hAnsi="Arial" w:cs="Arial"/>
          <w:color w:val="0033CC"/>
        </w:rPr>
        <w:t xml:space="preserve">cfDNA and </w:t>
      </w:r>
      <w:r w:rsidR="001C0ED6" w:rsidRPr="004F10DD">
        <w:rPr>
          <w:rFonts w:ascii="Arial" w:eastAsia="Arial" w:hAnsi="Arial" w:cs="Arial"/>
          <w:color w:val="0033CC"/>
        </w:rPr>
        <w:t xml:space="preserve">WBC </w:t>
      </w:r>
      <w:r w:rsidR="00CF2006" w:rsidRPr="004F10DD">
        <w:rPr>
          <w:rFonts w:ascii="Arial" w:eastAsia="Arial" w:hAnsi="Arial" w:cs="Arial"/>
          <w:color w:val="0033CC"/>
        </w:rPr>
        <w:t>(</w:t>
      </w:r>
      <w:r w:rsidR="001C0ED6" w:rsidRPr="004F10DD">
        <w:rPr>
          <w:rFonts w:ascii="Arial" w:eastAsia="Arial" w:hAnsi="Arial" w:cs="Arial"/>
          <w:color w:val="0033CC"/>
        </w:rPr>
        <w:t xml:space="preserve">i.e. </w:t>
      </w:r>
      <w:r w:rsidR="00B33B6C" w:rsidRPr="004F10DD">
        <w:rPr>
          <w:rFonts w:ascii="Arial" w:eastAsia="Arial" w:hAnsi="Arial" w:cs="Arial"/>
          <w:color w:val="0033CC"/>
        </w:rPr>
        <w:t xml:space="preserve">UMI </w:t>
      </w:r>
      <w:r w:rsidR="001C0ED6" w:rsidRPr="004F10DD">
        <w:rPr>
          <w:rFonts w:ascii="Arial" w:eastAsia="Arial" w:hAnsi="Arial" w:cs="Arial"/>
          <w:color w:val="0033CC"/>
        </w:rPr>
        <w:t>barcoding and target</w:t>
      </w:r>
      <w:r w:rsidR="00EB1585" w:rsidRPr="004F10DD">
        <w:rPr>
          <w:rFonts w:ascii="Arial" w:eastAsia="Arial" w:hAnsi="Arial" w:cs="Arial"/>
          <w:color w:val="0033CC"/>
        </w:rPr>
        <w:t>ed</w:t>
      </w:r>
      <w:r w:rsidR="001C0ED6" w:rsidRPr="004F10DD">
        <w:rPr>
          <w:rFonts w:ascii="Arial" w:eastAsia="Arial" w:hAnsi="Arial" w:cs="Arial"/>
          <w:color w:val="0033CC"/>
        </w:rPr>
        <w:t xml:space="preserve"> raw sequencing depth of &gt;</w:t>
      </w:r>
      <w:r w:rsidR="00C80ED4" w:rsidRPr="004F10DD">
        <w:rPr>
          <w:rFonts w:ascii="Arial" w:eastAsia="Arial" w:hAnsi="Arial" w:cs="Arial"/>
          <w:color w:val="0033CC"/>
        </w:rPr>
        <w:t>60,000X</w:t>
      </w:r>
      <w:r w:rsidR="001C0ED6" w:rsidRPr="004F10DD">
        <w:rPr>
          <w:rFonts w:ascii="Arial" w:eastAsia="Arial" w:hAnsi="Arial" w:cs="Arial"/>
          <w:color w:val="0033CC"/>
        </w:rPr>
        <w:t xml:space="preserve"> for both cfDNA and WBC</w:t>
      </w:r>
      <w:r w:rsidR="00CF2006" w:rsidRPr="004F10DD">
        <w:rPr>
          <w:rFonts w:ascii="Arial" w:eastAsia="Arial" w:hAnsi="Arial" w:cs="Arial"/>
          <w:color w:val="0033CC"/>
        </w:rPr>
        <w:t>)</w:t>
      </w:r>
      <w:r w:rsidR="001C0ED6" w:rsidRPr="004F10DD">
        <w:rPr>
          <w:rFonts w:ascii="Arial" w:eastAsia="Arial" w:hAnsi="Arial" w:cs="Arial"/>
          <w:color w:val="0033CC"/>
        </w:rPr>
        <w:t>. This allow</w:t>
      </w:r>
      <w:r w:rsidR="00EB1585" w:rsidRPr="004F10DD">
        <w:rPr>
          <w:rFonts w:ascii="Arial" w:eastAsia="Arial" w:hAnsi="Arial" w:cs="Arial"/>
          <w:color w:val="0033CC"/>
        </w:rPr>
        <w:t>ed</w:t>
      </w:r>
      <w:r w:rsidR="001C0ED6" w:rsidRPr="004F10DD">
        <w:rPr>
          <w:rFonts w:ascii="Arial" w:eastAsia="Arial" w:hAnsi="Arial" w:cs="Arial"/>
          <w:color w:val="0033CC"/>
        </w:rPr>
        <w:t xml:space="preserve"> us to identify CH mutations </w:t>
      </w:r>
      <w:r w:rsidR="00C80ED4" w:rsidRPr="004F10DD">
        <w:rPr>
          <w:rFonts w:ascii="Arial" w:eastAsia="Arial" w:hAnsi="Arial" w:cs="Arial"/>
          <w:color w:val="0033CC"/>
        </w:rPr>
        <w:t>at</w:t>
      </w:r>
      <w:r w:rsidR="00EB1585" w:rsidRPr="004F10DD">
        <w:rPr>
          <w:rFonts w:ascii="Arial" w:eastAsia="Arial" w:hAnsi="Arial" w:cs="Arial"/>
          <w:color w:val="0033CC"/>
        </w:rPr>
        <w:t xml:space="preserve"> much lower </w:t>
      </w:r>
      <w:r w:rsidR="00C80ED4" w:rsidRPr="004F10DD">
        <w:rPr>
          <w:rFonts w:ascii="Arial" w:eastAsia="Arial" w:hAnsi="Arial" w:cs="Arial"/>
          <w:color w:val="0033CC"/>
        </w:rPr>
        <w:t>limits of detection both</w:t>
      </w:r>
      <w:r w:rsidR="00EB1585" w:rsidRPr="004F10DD">
        <w:rPr>
          <w:rFonts w:ascii="Arial" w:eastAsia="Arial" w:hAnsi="Arial" w:cs="Arial"/>
          <w:color w:val="0033CC"/>
        </w:rPr>
        <w:t xml:space="preserve"> in cfDNA and WBC </w:t>
      </w:r>
      <w:r w:rsidR="00C80ED4" w:rsidRPr="004F10DD">
        <w:rPr>
          <w:rFonts w:ascii="Arial" w:eastAsia="Arial" w:hAnsi="Arial" w:cs="Arial"/>
          <w:color w:val="0033CC"/>
        </w:rPr>
        <w:t>compared to</w:t>
      </w:r>
      <w:r w:rsidR="00EB1585" w:rsidRPr="004F10DD">
        <w:rPr>
          <w:rFonts w:ascii="Arial" w:eastAsia="Arial" w:hAnsi="Arial" w:cs="Arial"/>
          <w:color w:val="0033CC"/>
        </w:rPr>
        <w:t xml:space="preserve"> Liu </w:t>
      </w:r>
      <w:r w:rsidR="00EB1585" w:rsidRPr="004F10DD">
        <w:rPr>
          <w:rFonts w:ascii="Arial" w:hAnsi="Arial" w:cs="Arial"/>
          <w:i/>
          <w:color w:val="0033CC"/>
        </w:rPr>
        <w:t>et al.</w:t>
      </w:r>
      <w:r w:rsidR="00EB1585" w:rsidRPr="004F10DD">
        <w:rPr>
          <w:rFonts w:ascii="Arial" w:eastAsia="Arial" w:hAnsi="Arial" w:cs="Arial"/>
          <w:color w:val="0033CC"/>
        </w:rPr>
        <w:t xml:space="preserve"> </w:t>
      </w:r>
      <w:r w:rsidR="00C80ED4" w:rsidRPr="004F10DD">
        <w:rPr>
          <w:rFonts w:ascii="Arial" w:eastAsia="Arial" w:hAnsi="Arial" w:cs="Arial"/>
          <w:color w:val="0033CC"/>
        </w:rPr>
        <w:t xml:space="preserve">where </w:t>
      </w:r>
      <w:r w:rsidR="00EB1585" w:rsidRPr="004F10DD">
        <w:rPr>
          <w:rFonts w:ascii="Arial" w:eastAsia="Arial" w:hAnsi="Arial" w:cs="Arial"/>
          <w:color w:val="0033CC"/>
        </w:rPr>
        <w:t xml:space="preserve">the WBC </w:t>
      </w:r>
      <w:r w:rsidR="00CB6AFD" w:rsidRPr="004F10DD">
        <w:rPr>
          <w:rFonts w:ascii="Arial" w:eastAsia="Arial" w:hAnsi="Arial" w:cs="Arial"/>
          <w:color w:val="0033CC"/>
        </w:rPr>
        <w:t xml:space="preserve">samples </w:t>
      </w:r>
      <w:r w:rsidR="00EB1585" w:rsidRPr="004F10DD">
        <w:rPr>
          <w:rFonts w:ascii="Arial" w:eastAsia="Arial" w:hAnsi="Arial" w:cs="Arial"/>
          <w:color w:val="0033CC"/>
        </w:rPr>
        <w:t xml:space="preserve">were </w:t>
      </w:r>
      <w:r w:rsidR="001C0ED6" w:rsidRPr="004F10DD">
        <w:rPr>
          <w:rFonts w:ascii="Arial" w:eastAsia="Arial" w:hAnsi="Arial" w:cs="Arial"/>
          <w:color w:val="0033CC"/>
        </w:rPr>
        <w:t xml:space="preserve">sequenced the </w:t>
      </w:r>
      <w:r w:rsidR="00EB1585" w:rsidRPr="004F10DD">
        <w:rPr>
          <w:rFonts w:ascii="Arial" w:eastAsia="Arial" w:hAnsi="Arial" w:cs="Arial"/>
          <w:color w:val="0033CC"/>
        </w:rPr>
        <w:t xml:space="preserve">to </w:t>
      </w:r>
      <w:r w:rsidR="001C0ED6" w:rsidRPr="004F10DD">
        <w:rPr>
          <w:rFonts w:ascii="Arial" w:eastAsia="Arial" w:hAnsi="Arial" w:cs="Arial"/>
          <w:color w:val="0033CC"/>
        </w:rPr>
        <w:t xml:space="preserve">a </w:t>
      </w:r>
      <w:r w:rsidR="00EB1585" w:rsidRPr="004F10DD">
        <w:rPr>
          <w:rFonts w:ascii="Arial" w:eastAsia="Arial" w:hAnsi="Arial" w:cs="Arial"/>
          <w:color w:val="0033CC"/>
        </w:rPr>
        <w:t>mean</w:t>
      </w:r>
      <w:r w:rsidR="001C0ED6" w:rsidRPr="004F10DD">
        <w:rPr>
          <w:rFonts w:ascii="Arial" w:eastAsia="Arial" w:hAnsi="Arial" w:cs="Arial"/>
          <w:color w:val="0033CC"/>
        </w:rPr>
        <w:t xml:space="preserve"> </w:t>
      </w:r>
      <w:r w:rsidR="00C80ED4" w:rsidRPr="004F10DD">
        <w:rPr>
          <w:rFonts w:ascii="Arial" w:eastAsia="Arial" w:hAnsi="Arial" w:cs="Arial"/>
          <w:color w:val="0033CC"/>
        </w:rPr>
        <w:t xml:space="preserve">target </w:t>
      </w:r>
      <w:r w:rsidR="001C0ED6" w:rsidRPr="004F10DD">
        <w:rPr>
          <w:rFonts w:ascii="Arial" w:eastAsia="Arial" w:hAnsi="Arial" w:cs="Arial"/>
          <w:color w:val="0033CC"/>
        </w:rPr>
        <w:t xml:space="preserve">depth of </w:t>
      </w:r>
      <w:r w:rsidR="00CB6AFD" w:rsidRPr="004F10DD">
        <w:rPr>
          <w:rFonts w:ascii="Arial" w:eastAsia="Arial" w:hAnsi="Arial" w:cs="Arial"/>
          <w:color w:val="0033CC"/>
        </w:rPr>
        <w:t>~</w:t>
      </w:r>
      <w:r w:rsidR="00C80ED4" w:rsidRPr="004F10DD">
        <w:rPr>
          <w:rFonts w:ascii="Arial" w:eastAsia="Arial" w:hAnsi="Arial" w:cs="Arial"/>
          <w:color w:val="0033CC"/>
        </w:rPr>
        <w:t>406X</w:t>
      </w:r>
      <w:r w:rsidR="00EB1585" w:rsidRPr="004F10DD">
        <w:rPr>
          <w:rFonts w:ascii="Arial" w:eastAsia="Arial" w:hAnsi="Arial" w:cs="Arial"/>
          <w:color w:val="0033CC"/>
        </w:rPr>
        <w:t xml:space="preserve"> resulting in a VAF </w:t>
      </w:r>
      <w:r w:rsidR="00C80ED4" w:rsidRPr="004F10DD">
        <w:rPr>
          <w:rFonts w:ascii="Arial" w:eastAsia="Arial" w:hAnsi="Arial" w:cs="Arial"/>
          <w:color w:val="0033CC"/>
        </w:rPr>
        <w:t xml:space="preserve">limit of </w:t>
      </w:r>
      <w:r w:rsidR="00EB1585" w:rsidRPr="004F10DD">
        <w:rPr>
          <w:rFonts w:ascii="Arial" w:eastAsia="Arial" w:hAnsi="Arial" w:cs="Arial"/>
          <w:color w:val="0033CC"/>
        </w:rPr>
        <w:t xml:space="preserve">detection threshold </w:t>
      </w:r>
      <w:r w:rsidR="00CB6AFD" w:rsidRPr="004F10DD">
        <w:rPr>
          <w:rFonts w:ascii="Arial" w:eastAsia="Arial" w:hAnsi="Arial" w:cs="Arial"/>
          <w:color w:val="0033CC"/>
        </w:rPr>
        <w:t>no lesser than</w:t>
      </w:r>
      <w:r w:rsidR="00EB1585" w:rsidRPr="004F10DD">
        <w:rPr>
          <w:rFonts w:ascii="Arial" w:eastAsia="Arial" w:hAnsi="Arial" w:cs="Arial"/>
          <w:color w:val="0033CC"/>
        </w:rPr>
        <w:t xml:space="preserve"> 10 times </w:t>
      </w:r>
      <w:r w:rsidR="00CB6AFD" w:rsidRPr="004F10DD">
        <w:rPr>
          <w:rFonts w:ascii="Arial" w:eastAsia="Arial" w:hAnsi="Arial" w:cs="Arial"/>
          <w:color w:val="0033CC"/>
        </w:rPr>
        <w:t>that of</w:t>
      </w:r>
      <w:r w:rsidR="00EB1585" w:rsidRPr="004F10DD">
        <w:rPr>
          <w:rFonts w:ascii="Arial" w:eastAsia="Arial" w:hAnsi="Arial" w:cs="Arial"/>
          <w:color w:val="0033CC"/>
        </w:rPr>
        <w:t xml:space="preserve"> our study.</w:t>
      </w:r>
    </w:p>
    <w:p w14:paraId="163EA4D9" w14:textId="77777777" w:rsidR="00E26E90" w:rsidRPr="004F10DD" w:rsidRDefault="00E26E90" w:rsidP="00A7225E">
      <w:pPr>
        <w:spacing w:after="0" w:line="240" w:lineRule="auto"/>
        <w:jc w:val="both"/>
        <w:rPr>
          <w:rFonts w:ascii="Arial" w:eastAsia="Arial" w:hAnsi="Arial" w:cs="Arial"/>
          <w:color w:val="0033CC"/>
        </w:rPr>
      </w:pPr>
    </w:p>
    <w:p w14:paraId="48B0613C" w14:textId="45DA24E6" w:rsidR="00413E5F" w:rsidRDefault="00EB158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We appreciate the </w:t>
      </w:r>
      <w:r w:rsidR="00C80ED4" w:rsidRPr="004F10DD">
        <w:rPr>
          <w:rFonts w:ascii="Arial" w:eastAsia="Arial" w:hAnsi="Arial" w:cs="Arial"/>
          <w:color w:val="0033CC"/>
        </w:rPr>
        <w:t>Reviewer’s</w:t>
      </w:r>
      <w:r w:rsidR="00296359" w:rsidRPr="004F10DD">
        <w:rPr>
          <w:rFonts w:ascii="Arial" w:eastAsia="Arial" w:hAnsi="Arial" w:cs="Arial"/>
          <w:color w:val="0033CC"/>
        </w:rPr>
        <w:t xml:space="preserve"> </w:t>
      </w:r>
      <w:r w:rsidRPr="004F10DD">
        <w:rPr>
          <w:rFonts w:ascii="Arial" w:eastAsia="Arial" w:hAnsi="Arial" w:cs="Arial"/>
          <w:color w:val="0033CC"/>
        </w:rPr>
        <w:t>comments regarding the modeled cfDNA and WBC VAFs</w:t>
      </w:r>
      <w:r w:rsidR="00B33B6C" w:rsidRPr="004F10DD">
        <w:rPr>
          <w:rFonts w:ascii="Arial" w:eastAsia="Arial" w:hAnsi="Arial" w:cs="Arial"/>
          <w:color w:val="0033CC"/>
        </w:rPr>
        <w:t xml:space="preserve"> </w:t>
      </w:r>
      <w:r w:rsidR="00C80ED4" w:rsidRPr="004F10DD">
        <w:rPr>
          <w:rFonts w:ascii="Arial" w:eastAsia="Arial" w:hAnsi="Arial" w:cs="Arial"/>
          <w:color w:val="0033CC"/>
        </w:rPr>
        <w:t xml:space="preserve">reproduced in </w:t>
      </w:r>
      <w:r w:rsidR="00816557"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83558B" w:rsidRPr="004F10DD">
        <w:rPr>
          <w:rFonts w:ascii="Arial" w:eastAsia="Arial" w:hAnsi="Arial" w:cs="Arial"/>
          <w:b/>
          <w:color w:val="0033CC"/>
        </w:rPr>
        <w:t>5</w:t>
      </w:r>
      <w:r w:rsidR="00C80ED4" w:rsidRPr="004F10DD">
        <w:rPr>
          <w:rFonts w:ascii="Arial" w:eastAsia="Arial" w:hAnsi="Arial" w:cs="Arial"/>
          <w:b/>
          <w:color w:val="0033CC"/>
        </w:rPr>
        <w:t>a</w:t>
      </w:r>
      <w:r w:rsidR="00C80ED4" w:rsidRPr="004F10DD">
        <w:rPr>
          <w:rFonts w:ascii="Arial" w:eastAsia="Arial" w:hAnsi="Arial" w:cs="Arial"/>
          <w:color w:val="0033CC"/>
        </w:rPr>
        <w:t xml:space="preserve"> below. </w:t>
      </w:r>
      <w:bookmarkStart w:id="10" w:name="_Hlk13919717"/>
      <w:r w:rsidR="00C80ED4" w:rsidRPr="004F10DD">
        <w:rPr>
          <w:rFonts w:ascii="Arial" w:eastAsia="Arial" w:hAnsi="Arial" w:cs="Arial"/>
          <w:color w:val="0033CC"/>
        </w:rPr>
        <w:t xml:space="preserve">Modeled VAFs </w:t>
      </w:r>
      <w:r w:rsidR="00B33B6C" w:rsidRPr="004F10DD">
        <w:rPr>
          <w:rFonts w:ascii="Arial" w:eastAsia="Arial" w:hAnsi="Arial" w:cs="Arial"/>
          <w:color w:val="0033CC"/>
        </w:rPr>
        <w:t>were</w:t>
      </w:r>
      <w:r w:rsidR="001E69A9" w:rsidRPr="004F10DD">
        <w:rPr>
          <w:rFonts w:ascii="Arial" w:eastAsia="Arial" w:hAnsi="Arial" w:cs="Arial"/>
          <w:color w:val="0033CC"/>
        </w:rPr>
        <w:t xml:space="preserve"> obtained as </w:t>
      </w:r>
      <w:r w:rsidR="00B4071F" w:rsidRPr="004F10DD">
        <w:rPr>
          <w:rFonts w:ascii="Arial" w:eastAsia="Arial" w:hAnsi="Arial" w:cs="Arial"/>
          <w:color w:val="0033CC"/>
        </w:rPr>
        <w:t>the mean posterior estimate from the Bayesian hierarchical model after Markov chain Monte-Carlo resampling.</w:t>
      </w:r>
      <w:r w:rsidR="001E69A9" w:rsidRPr="004F10DD">
        <w:rPr>
          <w:rFonts w:ascii="Arial" w:eastAsia="Arial" w:hAnsi="Arial" w:cs="Arial"/>
          <w:color w:val="0033CC"/>
        </w:rPr>
        <w:t xml:space="preserve"> We now additionally present as </w:t>
      </w:r>
      <w:r w:rsidR="001E69A9" w:rsidRPr="004F10DD">
        <w:rPr>
          <w:rFonts w:ascii="Arial" w:eastAsia="Arial" w:hAnsi="Arial" w:cs="Arial"/>
          <w:b/>
          <w:color w:val="0033CC"/>
          <w:highlight w:val="yellow"/>
        </w:rPr>
        <w:t>Supplementa</w:t>
      </w:r>
      <w:r w:rsidR="00B33B6C" w:rsidRPr="004F10DD">
        <w:rPr>
          <w:rFonts w:ascii="Arial" w:eastAsia="Arial" w:hAnsi="Arial" w:cs="Arial"/>
          <w:b/>
          <w:color w:val="0033CC"/>
          <w:highlight w:val="yellow"/>
        </w:rPr>
        <w:t>ry</w:t>
      </w:r>
      <w:r w:rsidR="001E69A9" w:rsidRPr="004F10DD">
        <w:rPr>
          <w:rFonts w:ascii="Arial" w:eastAsia="Arial" w:hAnsi="Arial" w:cs="Arial"/>
          <w:b/>
          <w:color w:val="0033CC"/>
          <w:highlight w:val="yellow"/>
        </w:rPr>
        <w:t xml:space="preserve"> Fig</w:t>
      </w:r>
      <w:r w:rsidR="00F25AAA">
        <w:rPr>
          <w:rFonts w:ascii="Arial" w:eastAsia="Arial" w:hAnsi="Arial" w:cs="Arial"/>
          <w:b/>
          <w:color w:val="0033CC"/>
          <w:highlight w:val="yellow"/>
        </w:rPr>
        <w:t>.</w:t>
      </w:r>
      <w:r w:rsidR="001E69A9" w:rsidRPr="004F10DD">
        <w:rPr>
          <w:rFonts w:ascii="Arial" w:eastAsia="Arial" w:hAnsi="Arial" w:cs="Arial"/>
          <w:b/>
          <w:color w:val="0033CC"/>
          <w:highlight w:val="yellow"/>
        </w:rPr>
        <w:t xml:space="preserve"> </w:t>
      </w:r>
      <w:r w:rsidR="00707656">
        <w:rPr>
          <w:rFonts w:ascii="Arial" w:eastAsia="Arial" w:hAnsi="Arial" w:cs="Arial"/>
          <w:b/>
          <w:color w:val="0033CC"/>
          <w:highlight w:val="yellow"/>
        </w:rPr>
        <w:t>RR5</w:t>
      </w:r>
      <w:r w:rsidR="00662355" w:rsidRPr="004F10DD">
        <w:rPr>
          <w:rFonts w:ascii="Arial" w:eastAsia="Arial" w:hAnsi="Arial" w:cs="Arial"/>
          <w:color w:val="0033CC"/>
        </w:rPr>
        <w:t xml:space="preserve"> </w:t>
      </w:r>
      <w:r w:rsidR="001E69A9" w:rsidRPr="004F10DD">
        <w:rPr>
          <w:rFonts w:ascii="Arial" w:eastAsia="Arial" w:hAnsi="Arial" w:cs="Arial"/>
          <w:color w:val="0033CC"/>
        </w:rPr>
        <w:t xml:space="preserve">and </w:t>
      </w:r>
      <w:r w:rsidR="00816557" w:rsidRPr="004F10DD">
        <w:rPr>
          <w:rFonts w:ascii="Arial" w:eastAsia="Arial" w:hAnsi="Arial" w:cs="Arial"/>
          <w:b/>
          <w:color w:val="0033CC"/>
        </w:rPr>
        <w:t xml:space="preserve">Response to Reviewers </w:t>
      </w:r>
      <w:r w:rsidR="0083558B" w:rsidRPr="004F10DD">
        <w:rPr>
          <w:rFonts w:ascii="Arial" w:eastAsia="Arial" w:hAnsi="Arial" w:cs="Arial"/>
          <w:b/>
          <w:color w:val="0033CC"/>
        </w:rPr>
        <w:t xml:space="preserve">Figures </w:t>
      </w:r>
      <w:r w:rsidR="00B33B6C" w:rsidRPr="004F10DD">
        <w:rPr>
          <w:rFonts w:ascii="Arial" w:eastAsia="Arial" w:hAnsi="Arial" w:cs="Arial"/>
          <w:b/>
          <w:color w:val="0033CC"/>
        </w:rPr>
        <w:t>5</w:t>
      </w:r>
      <w:r w:rsidR="001E69A9" w:rsidRPr="004F10DD">
        <w:rPr>
          <w:rFonts w:ascii="Arial" w:eastAsia="Arial" w:hAnsi="Arial" w:cs="Arial"/>
          <w:b/>
          <w:color w:val="0033CC"/>
        </w:rPr>
        <w:t>b</w:t>
      </w:r>
      <w:r w:rsidR="00C80ED4" w:rsidRPr="004F10DD">
        <w:rPr>
          <w:rFonts w:ascii="Arial" w:eastAsia="Arial" w:hAnsi="Arial" w:cs="Arial"/>
          <w:color w:val="0033CC"/>
        </w:rPr>
        <w:t xml:space="preserve"> and </w:t>
      </w:r>
      <w:r w:rsidR="00B33B6C" w:rsidRPr="004F10DD">
        <w:rPr>
          <w:rFonts w:ascii="Arial" w:eastAsia="Arial" w:hAnsi="Arial" w:cs="Arial"/>
          <w:b/>
          <w:color w:val="0033CC"/>
        </w:rPr>
        <w:t>5</w:t>
      </w:r>
      <w:r w:rsidR="001E69A9" w:rsidRPr="004F10DD">
        <w:rPr>
          <w:rFonts w:ascii="Arial" w:eastAsia="Arial" w:hAnsi="Arial" w:cs="Arial"/>
          <w:b/>
          <w:color w:val="0033CC"/>
        </w:rPr>
        <w:t>c</w:t>
      </w:r>
      <w:r w:rsidR="001E69A9" w:rsidRPr="004F10DD">
        <w:rPr>
          <w:rFonts w:ascii="Arial" w:eastAsia="Arial" w:hAnsi="Arial" w:cs="Arial"/>
          <w:color w:val="0033CC"/>
        </w:rPr>
        <w:t xml:space="preserve"> below the</w:t>
      </w:r>
      <w:r w:rsidR="00B4071F" w:rsidRPr="004F10DD">
        <w:rPr>
          <w:rFonts w:ascii="Arial" w:eastAsia="Arial" w:hAnsi="Arial" w:cs="Arial"/>
          <w:color w:val="0033CC"/>
        </w:rPr>
        <w:t xml:space="preserve"> two alternative representations of this scatterplot where the VAFs are estimated from the raw pileup without BAQ filtering and </w:t>
      </w:r>
      <w:r w:rsidR="001E69A9" w:rsidRPr="004F10DD">
        <w:rPr>
          <w:rFonts w:ascii="Arial" w:eastAsia="Arial" w:hAnsi="Arial" w:cs="Arial"/>
          <w:color w:val="0033CC"/>
        </w:rPr>
        <w:t xml:space="preserve">with or without </w:t>
      </w:r>
      <w:proofErr w:type="spellStart"/>
      <w:r w:rsidR="00B4071F" w:rsidRPr="004F10DD">
        <w:rPr>
          <w:rFonts w:ascii="Arial" w:eastAsia="Arial" w:hAnsi="Arial" w:cs="Arial"/>
          <w:color w:val="0033CC"/>
        </w:rPr>
        <w:t>pseudocounts</w:t>
      </w:r>
      <w:proofErr w:type="spellEnd"/>
      <w:r w:rsidR="00C57EBF" w:rsidRPr="004F10DD">
        <w:rPr>
          <w:rFonts w:ascii="Arial" w:eastAsia="Arial" w:hAnsi="Arial" w:cs="Arial"/>
          <w:color w:val="0033CC"/>
        </w:rPr>
        <w:t xml:space="preserve"> </w:t>
      </w:r>
      <w:r w:rsidR="001745D6" w:rsidRPr="004F10DD">
        <w:rPr>
          <w:rFonts w:ascii="Arial" w:eastAsia="Arial" w:hAnsi="Arial" w:cs="Arial"/>
          <w:color w:val="0033CC"/>
        </w:rPr>
        <w:t>such that</w:t>
      </w:r>
      <w:r w:rsidR="00662355" w:rsidRPr="004F10DD">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sidRPr="004F10DD">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sidRPr="004F10DD">
        <w:rPr>
          <w:rFonts w:ascii="Arial" w:eastAsia="Arial" w:hAnsi="Arial" w:cs="Arial"/>
          <w:color w:val="0033CC"/>
        </w:rPr>
        <w:t xml:space="preserve"> where </w:t>
      </w:r>
      <m:oMath>
        <m:r>
          <w:rPr>
            <w:rFonts w:ascii="Cambria Math" w:eastAsia="Arial" w:hAnsi="Cambria Math" w:cs="Arial"/>
            <w:color w:val="0033CC"/>
          </w:rPr>
          <m:t>AD</m:t>
        </m:r>
      </m:oMath>
      <w:r w:rsidR="001745D6" w:rsidRPr="004F10DD">
        <w:rPr>
          <w:rFonts w:ascii="Arial" w:eastAsia="Arial" w:hAnsi="Arial" w:cs="Arial"/>
          <w:color w:val="0033CC"/>
        </w:rPr>
        <w:t xml:space="preserve"> and </w:t>
      </w:r>
      <m:oMath>
        <m:r>
          <w:rPr>
            <w:rFonts w:ascii="Cambria Math" w:eastAsia="Arial" w:hAnsi="Cambria Math" w:cs="Arial"/>
            <w:color w:val="0033CC"/>
          </w:rPr>
          <m:t>DP</m:t>
        </m:r>
      </m:oMath>
      <w:r w:rsidR="001745D6" w:rsidRPr="004F10DD">
        <w:rPr>
          <w:rFonts w:ascii="Arial" w:eastAsia="Arial" w:hAnsi="Arial" w:cs="Arial"/>
          <w:color w:val="0033CC"/>
        </w:rPr>
        <w:t xml:space="preserve"> are the alternate</w:t>
      </w:r>
      <w:r w:rsidR="00CF5323" w:rsidRPr="004F10DD">
        <w:rPr>
          <w:rFonts w:ascii="Arial" w:eastAsia="Arial" w:hAnsi="Arial" w:cs="Arial"/>
          <w:color w:val="0033CC"/>
        </w:rPr>
        <w:t xml:space="preserve"> allele</w:t>
      </w:r>
      <w:r w:rsidR="001745D6" w:rsidRPr="004F10DD">
        <w:rPr>
          <w:rFonts w:ascii="Arial" w:eastAsia="Arial" w:hAnsi="Arial" w:cs="Arial"/>
          <w:color w:val="0033CC"/>
        </w:rPr>
        <w:t xml:space="preserve"> and total base counts, respectively</w:t>
      </w:r>
      <w:r w:rsidR="000A3839" w:rsidRPr="004F10DD">
        <w:rPr>
          <w:rFonts w:ascii="Arial" w:eastAsia="Arial" w:hAnsi="Arial" w:cs="Arial"/>
          <w:color w:val="0033CC"/>
        </w:rPr>
        <w:t>. W</w:t>
      </w:r>
      <w:r w:rsidR="00B4071F" w:rsidRPr="004F10DD">
        <w:rPr>
          <w:rFonts w:ascii="Arial" w:eastAsia="Arial" w:hAnsi="Arial" w:cs="Arial"/>
          <w:color w:val="0033CC"/>
        </w:rPr>
        <w:t xml:space="preserve">hilst being more factual, raw VAFs without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cannot be displayed accurately since variants detected in cfDNA with zero alternate </w:t>
      </w:r>
      <w:r w:rsidR="00CF5323" w:rsidRPr="004F10DD">
        <w:rPr>
          <w:rFonts w:ascii="Arial" w:eastAsia="Arial" w:hAnsi="Arial" w:cs="Arial"/>
          <w:color w:val="0033CC"/>
        </w:rPr>
        <w:t>allele</w:t>
      </w:r>
      <w:r w:rsidR="001745D6" w:rsidRPr="004F10DD">
        <w:rPr>
          <w:rFonts w:ascii="Arial" w:eastAsia="Arial" w:hAnsi="Arial" w:cs="Arial"/>
          <w:color w:val="0033CC"/>
        </w:rPr>
        <w:t xml:space="preserve"> </w:t>
      </w:r>
      <w:r w:rsidR="00B4071F" w:rsidRPr="004F10DD">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4F10DD">
        <w:rPr>
          <w:rFonts w:ascii="Arial" w:eastAsia="Arial" w:hAnsi="Arial" w:cs="Arial"/>
          <w:color w:val="0033CC"/>
        </w:rPr>
        <w:t>pseudocounts</w:t>
      </w:r>
      <w:proofErr w:type="spellEnd"/>
      <w:r w:rsidR="00B4071F" w:rsidRPr="004F10DD">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bookmarkEnd w:id="10"/>
    </w:p>
    <w:p w14:paraId="14ACED48" w14:textId="6EF76027" w:rsidR="00823D0B" w:rsidRDefault="00823D0B" w:rsidP="00A7225E">
      <w:pPr>
        <w:spacing w:after="0" w:line="240" w:lineRule="auto"/>
        <w:jc w:val="both"/>
        <w:rPr>
          <w:rFonts w:ascii="Arial" w:eastAsia="Arial" w:hAnsi="Arial" w:cs="Arial"/>
          <w:color w:val="0033CC"/>
        </w:rPr>
      </w:pPr>
    </w:p>
    <w:p w14:paraId="37405F9F" w14:textId="4295CB69" w:rsidR="00823D0B" w:rsidRPr="004F10DD" w:rsidRDefault="00823D0B" w:rsidP="00A7225E">
      <w:pPr>
        <w:spacing w:after="0" w:line="240" w:lineRule="auto"/>
        <w:jc w:val="both"/>
        <w:rPr>
          <w:rFonts w:ascii="Arial" w:eastAsia="Arial" w:hAnsi="Arial" w:cs="Arial"/>
          <w:color w:val="0033CC"/>
        </w:rPr>
      </w:pPr>
    </w:p>
    <w:p w14:paraId="0574DE7E" w14:textId="5DF2DD8C" w:rsidR="005B4CCF" w:rsidRPr="004F10DD" w:rsidRDefault="00F608E6" w:rsidP="00A7225E">
      <w:pPr>
        <w:spacing w:after="0" w:line="240" w:lineRule="auto"/>
        <w:jc w:val="both"/>
        <w:rPr>
          <w:rFonts w:ascii="Arial" w:eastAsia="Arial" w:hAnsi="Arial" w:cs="Arial"/>
          <w:color w:val="0033CC"/>
          <w:sz w:val="20"/>
          <w:szCs w:val="20"/>
        </w:rPr>
      </w:pPr>
      <w:r w:rsidRPr="004F10DD">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0749A3E9">
            <wp:simplePos x="0" y="0"/>
            <wp:positionH relativeFrom="margin">
              <wp:posOffset>0</wp:posOffset>
            </wp:positionH>
            <wp:positionV relativeFrom="margin">
              <wp:posOffset>4004098</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r w:rsidR="00E54187" w:rsidRPr="004F10DD">
        <w:rPr>
          <w:rFonts w:ascii="Arial" w:eastAsia="Arial" w:hAnsi="Arial" w:cs="Arial"/>
          <w:b/>
          <w:color w:val="0033CC"/>
          <w:sz w:val="20"/>
          <w:szCs w:val="20"/>
        </w:rPr>
        <w:t xml:space="preserve">Response to Reviewers </w:t>
      </w:r>
      <w:r w:rsidR="00B4071F" w:rsidRPr="004F10DD">
        <w:rPr>
          <w:rFonts w:ascii="Arial" w:eastAsia="Arial" w:hAnsi="Arial" w:cs="Arial"/>
          <w:b/>
          <w:color w:val="0033CC"/>
          <w:sz w:val="20"/>
          <w:szCs w:val="20"/>
        </w:rPr>
        <w:t xml:space="preserve">Figure </w:t>
      </w:r>
      <w:r w:rsidR="00B33B6C" w:rsidRPr="004F10DD">
        <w:rPr>
          <w:rFonts w:ascii="Arial" w:eastAsia="Arial" w:hAnsi="Arial" w:cs="Arial"/>
          <w:b/>
          <w:color w:val="0033CC"/>
          <w:sz w:val="20"/>
          <w:szCs w:val="20"/>
        </w:rPr>
        <w:t>5</w:t>
      </w:r>
      <w:r w:rsidR="001D5C85" w:rsidRPr="004F10DD">
        <w:rPr>
          <w:rFonts w:ascii="Arial" w:eastAsia="Arial" w:hAnsi="Arial" w:cs="Arial"/>
          <w:b/>
          <w:color w:val="0033CC"/>
          <w:sz w:val="20"/>
          <w:szCs w:val="20"/>
        </w:rPr>
        <w:t xml:space="preserve"> (</w:t>
      </w:r>
      <w:r w:rsidR="001D5C85" w:rsidRPr="00F25AAA">
        <w:rPr>
          <w:rFonts w:ascii="Arial" w:eastAsia="Arial" w:hAnsi="Arial" w:cs="Arial"/>
          <w:b/>
          <w:color w:val="0033CC"/>
          <w:sz w:val="20"/>
          <w:szCs w:val="20"/>
          <w:highlight w:val="yellow"/>
        </w:rPr>
        <w:t>Supplementary Fig.</w:t>
      </w:r>
      <w:r w:rsidR="00F25AAA" w:rsidRPr="00F25AAA">
        <w:rPr>
          <w:rFonts w:ascii="Arial" w:eastAsia="Arial" w:hAnsi="Arial" w:cs="Arial"/>
          <w:b/>
          <w:color w:val="0033CC"/>
          <w:sz w:val="20"/>
          <w:szCs w:val="20"/>
          <w:highlight w:val="yellow"/>
        </w:rPr>
        <w:t xml:space="preserve"> </w:t>
      </w:r>
      <w:r w:rsidR="00707656">
        <w:rPr>
          <w:rFonts w:ascii="Arial" w:eastAsia="Arial" w:hAnsi="Arial" w:cs="Arial"/>
          <w:b/>
          <w:color w:val="0033CC"/>
          <w:sz w:val="20"/>
          <w:szCs w:val="20"/>
          <w:highlight w:val="yellow"/>
        </w:rPr>
        <w:t>RR5</w:t>
      </w:r>
      <w:r w:rsidR="00F25AAA">
        <w:rPr>
          <w:rFonts w:ascii="Arial" w:eastAsia="Arial" w:hAnsi="Arial" w:cs="Arial"/>
          <w:b/>
          <w:color w:val="0033CC"/>
          <w:sz w:val="20"/>
          <w:szCs w:val="20"/>
        </w:rPr>
        <w:t xml:space="preserve"> of the revised manuscript</w:t>
      </w:r>
      <w:r w:rsidR="001D5C85" w:rsidRPr="004F10DD">
        <w:rPr>
          <w:rFonts w:ascii="Arial" w:eastAsia="Arial" w:hAnsi="Arial" w:cs="Arial"/>
          <w:b/>
          <w:color w:val="0033CC"/>
          <w:sz w:val="20"/>
          <w:szCs w:val="20"/>
        </w:rPr>
        <w:t>)</w:t>
      </w:r>
      <w:r w:rsidR="00B4071F" w:rsidRPr="004F10DD">
        <w:rPr>
          <w:rFonts w:ascii="Arial" w:eastAsia="Arial" w:hAnsi="Arial" w:cs="Arial"/>
          <w:b/>
          <w:color w:val="0033CC"/>
          <w:sz w:val="20"/>
          <w:szCs w:val="20"/>
        </w:rPr>
        <w:t>: Comparison of VAF of somatic mutations in cfDNA and WBC.</w:t>
      </w:r>
      <w:r w:rsidR="00B4071F" w:rsidRPr="004F10DD">
        <w:rPr>
          <w:rFonts w:ascii="Arial" w:eastAsia="Arial" w:hAnsi="Arial" w:cs="Arial"/>
          <w:color w:val="0033CC"/>
          <w:sz w:val="20"/>
          <w:szCs w:val="20"/>
        </w:rPr>
        <w:t xml:space="preserve"> Comparison of VAF in cfDNA (</w:t>
      </w:r>
      <w:r w:rsidR="00B4071F" w:rsidRPr="004F10DD">
        <w:rPr>
          <w:rFonts w:ascii="Arial" w:eastAsia="Arial" w:hAnsi="Arial" w:cs="Arial"/>
          <w:i/>
          <w:color w:val="0033CC"/>
          <w:sz w:val="20"/>
          <w:szCs w:val="20"/>
        </w:rPr>
        <w:t>x</w:t>
      </w:r>
      <w:r w:rsidR="00B4071F" w:rsidRPr="004F10DD">
        <w:rPr>
          <w:rFonts w:ascii="Arial" w:eastAsia="Arial" w:hAnsi="Arial" w:cs="Arial"/>
          <w:color w:val="0033CC"/>
          <w:sz w:val="20"/>
          <w:szCs w:val="20"/>
        </w:rPr>
        <w:t>-axis) and genomic DNA isolated from WBC (</w:t>
      </w:r>
      <w:r w:rsidR="00B4071F" w:rsidRPr="004F10DD">
        <w:rPr>
          <w:rFonts w:ascii="Arial" w:eastAsia="Arial" w:hAnsi="Arial" w:cs="Arial"/>
          <w:i/>
          <w:color w:val="0033CC"/>
          <w:sz w:val="20"/>
          <w:szCs w:val="20"/>
        </w:rPr>
        <w:t>y</w:t>
      </w:r>
      <w:r w:rsidR="00B4071F" w:rsidRPr="004F10DD">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and (c) same as in (b) without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In all panels, the variant category i.e. Biopsy-matched, Biopsy-subthreshold, </w:t>
      </w:r>
      <w:proofErr w:type="spellStart"/>
      <w:r w:rsidR="00B4071F" w:rsidRPr="004F10DD">
        <w:rPr>
          <w:rFonts w:ascii="Arial" w:eastAsia="Arial" w:hAnsi="Arial" w:cs="Arial"/>
          <w:color w:val="0033CC"/>
          <w:sz w:val="20"/>
          <w:szCs w:val="20"/>
        </w:rPr>
        <w:t>VUSo</w:t>
      </w:r>
      <w:proofErr w:type="spellEnd"/>
      <w:r w:rsidR="00B4071F" w:rsidRPr="004F10DD">
        <w:rPr>
          <w:rFonts w:ascii="Arial" w:eastAsia="Arial" w:hAnsi="Arial" w:cs="Arial"/>
          <w:color w:val="0033CC"/>
          <w:sz w:val="20"/>
          <w:szCs w:val="20"/>
        </w:rPr>
        <w:t xml:space="preserve"> and WBC-matched are color coded and described in the corresponding legends. The diagonal line represents the line </w:t>
      </w:r>
      <w:r w:rsidR="00B4071F" w:rsidRPr="004F10DD">
        <w:rPr>
          <w:rFonts w:ascii="Arial" w:eastAsia="Arial" w:hAnsi="Arial" w:cs="Arial"/>
          <w:i/>
          <w:color w:val="0033CC"/>
          <w:sz w:val="20"/>
          <w:szCs w:val="20"/>
        </w:rPr>
        <w:t>y = x</w:t>
      </w:r>
      <w:r w:rsidR="00B4071F" w:rsidRPr="004F10DD">
        <w:rPr>
          <w:rFonts w:ascii="Arial" w:eastAsia="Arial" w:hAnsi="Arial" w:cs="Arial"/>
          <w:color w:val="0033CC"/>
          <w:sz w:val="20"/>
          <w:szCs w:val="20"/>
        </w:rPr>
        <w:t xml:space="preserve">. Panel (a) represents modeled VAF as displayed in Figure 4(e) of the manuscript. VAF based on </w:t>
      </w:r>
      <w:proofErr w:type="spellStart"/>
      <w:r w:rsidR="00B4071F" w:rsidRPr="004F10DD">
        <w:rPr>
          <w:rFonts w:ascii="Arial" w:eastAsia="Arial" w:hAnsi="Arial" w:cs="Arial"/>
          <w:color w:val="0033CC"/>
          <w:sz w:val="20"/>
          <w:szCs w:val="20"/>
        </w:rPr>
        <w:t>pseudocounts</w:t>
      </w:r>
      <w:proofErr w:type="spellEnd"/>
      <w:r w:rsidR="00B4071F" w:rsidRPr="004F10DD">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00B4071F" w:rsidRPr="004F10DD">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13B5C8FE" w14:textId="77777777" w:rsidR="005B4CCF" w:rsidRDefault="005B4CCF">
      <w:pPr>
        <w:rPr>
          <w:rFonts w:ascii="Arial" w:eastAsia="Arial" w:hAnsi="Arial" w:cs="Arial"/>
          <w:color w:val="0033CC"/>
          <w:sz w:val="20"/>
          <w:szCs w:val="20"/>
        </w:rPr>
      </w:pPr>
      <w:r>
        <w:rPr>
          <w:rFonts w:ascii="Arial" w:eastAsia="Arial" w:hAnsi="Arial" w:cs="Arial"/>
          <w:color w:val="0033CC"/>
          <w:sz w:val="20"/>
          <w:szCs w:val="20"/>
        </w:rPr>
        <w:br w:type="page"/>
      </w: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4EB90E3C"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1E69A9" w:rsidRPr="004F10DD">
        <w:rPr>
          <w:rFonts w:ascii="Arial" w:eastAsia="Arial" w:hAnsi="Arial" w:cs="Arial"/>
          <w:color w:val="0033CC"/>
        </w:rPr>
        <w:t xml:space="preserve">We thank the </w:t>
      </w:r>
      <w:r w:rsidR="00C80ED4" w:rsidRPr="004F10DD">
        <w:rPr>
          <w:rFonts w:ascii="Arial" w:eastAsia="Arial" w:hAnsi="Arial" w:cs="Arial"/>
          <w:color w:val="0033CC"/>
        </w:rPr>
        <w:t>Reviewer</w:t>
      </w:r>
      <w:r w:rsidR="001E69A9" w:rsidRPr="004F10DD">
        <w:rPr>
          <w:rFonts w:ascii="Arial" w:eastAsia="Arial" w:hAnsi="Arial" w:cs="Arial"/>
          <w:color w:val="0033CC"/>
        </w:rPr>
        <w:t xml:space="preserve"> for </w:t>
      </w:r>
      <w:r w:rsidR="00730998" w:rsidRPr="004F10DD">
        <w:rPr>
          <w:rFonts w:ascii="Arial" w:eastAsia="Arial" w:hAnsi="Arial" w:cs="Arial"/>
          <w:color w:val="0033CC"/>
        </w:rPr>
        <w:t xml:space="preserve">bringing </w:t>
      </w:r>
      <w:r w:rsidR="001E69A9" w:rsidRPr="004F10DD">
        <w:rPr>
          <w:rFonts w:ascii="Arial" w:eastAsia="Arial" w:hAnsi="Arial" w:cs="Arial"/>
          <w:color w:val="0033CC"/>
        </w:rPr>
        <w:t>this issue</w:t>
      </w:r>
      <w:r w:rsidR="00730998" w:rsidRPr="004F10DD">
        <w:rPr>
          <w:rFonts w:ascii="Arial" w:eastAsia="Arial" w:hAnsi="Arial" w:cs="Arial"/>
          <w:color w:val="0033CC"/>
        </w:rPr>
        <w:t xml:space="preserve"> to our attention</w:t>
      </w:r>
      <w:r w:rsidR="001E69A9" w:rsidRPr="004F10DD">
        <w:rPr>
          <w:rFonts w:ascii="Arial" w:eastAsia="Arial" w:hAnsi="Arial" w:cs="Arial"/>
          <w:color w:val="0033CC"/>
        </w:rPr>
        <w:t xml:space="preserve">. We </w:t>
      </w:r>
      <w:r w:rsidR="00296359" w:rsidRPr="004F10DD">
        <w:rPr>
          <w:rFonts w:ascii="Arial" w:eastAsia="Arial" w:hAnsi="Arial" w:cs="Arial"/>
          <w:color w:val="0033CC"/>
        </w:rPr>
        <w:t xml:space="preserve">now present as </w:t>
      </w:r>
      <w:r w:rsidR="00816557" w:rsidRPr="004F10DD">
        <w:rPr>
          <w:rFonts w:ascii="Arial" w:eastAsia="Arial" w:hAnsi="Arial" w:cs="Arial"/>
          <w:b/>
          <w:color w:val="0033CC"/>
        </w:rPr>
        <w:t xml:space="preserve">Response to Reviewers </w:t>
      </w:r>
      <w:r w:rsidR="009E3EAC" w:rsidRPr="004F10DD">
        <w:rPr>
          <w:rFonts w:ascii="Arial" w:eastAsia="Arial" w:hAnsi="Arial" w:cs="Arial"/>
          <w:b/>
          <w:color w:val="0033CC"/>
        </w:rPr>
        <w:t>Figure 6</w:t>
      </w:r>
      <w:r w:rsidR="0056030F" w:rsidRPr="004F10DD">
        <w:rPr>
          <w:rFonts w:ascii="Arial" w:eastAsia="Arial" w:hAnsi="Arial" w:cs="Arial"/>
          <w:b/>
          <w:color w:val="0033CC"/>
        </w:rPr>
        <w:t xml:space="preserve"> </w:t>
      </w:r>
      <w:r w:rsidR="0056030F" w:rsidRPr="00315905">
        <w:rPr>
          <w:rFonts w:ascii="Arial" w:eastAsia="Arial" w:hAnsi="Arial" w:cs="Arial"/>
          <w:color w:val="0033CC"/>
        </w:rPr>
        <w:t>(</w:t>
      </w:r>
      <w:r w:rsidR="00707656">
        <w:rPr>
          <w:rFonts w:ascii="Arial" w:eastAsia="Arial" w:hAnsi="Arial" w:cs="Arial"/>
          <w:b/>
          <w:color w:val="0033CC"/>
          <w:highlight w:val="yellow"/>
        </w:rPr>
        <w:t>Supplementary Fig</w:t>
      </w:r>
      <w:r w:rsidR="0056030F" w:rsidRPr="00F25AAA">
        <w:rPr>
          <w:rFonts w:ascii="Arial" w:eastAsia="Arial" w:hAnsi="Arial" w:cs="Arial"/>
          <w:b/>
          <w:color w:val="0033CC"/>
          <w:highlight w:val="yellow"/>
        </w:rPr>
        <w:t xml:space="preserve">. </w:t>
      </w:r>
      <w:r w:rsidR="00707656">
        <w:rPr>
          <w:rFonts w:ascii="Arial" w:eastAsia="Arial" w:hAnsi="Arial" w:cs="Arial"/>
          <w:b/>
          <w:color w:val="0033CC"/>
          <w:highlight w:val="yellow"/>
        </w:rPr>
        <w:t>RR6</w:t>
      </w:r>
      <w:r w:rsidR="00F25AAA">
        <w:rPr>
          <w:rFonts w:ascii="Arial" w:eastAsia="Arial" w:hAnsi="Arial" w:cs="Arial"/>
          <w:b/>
          <w:color w:val="0033CC"/>
        </w:rPr>
        <w:t xml:space="preserve"> of the revised manuscript</w:t>
      </w:r>
      <w:r w:rsidR="0056030F" w:rsidRPr="00315905">
        <w:rPr>
          <w:rFonts w:ascii="Arial" w:eastAsia="Arial" w:hAnsi="Arial" w:cs="Arial"/>
          <w:color w:val="0033CC"/>
        </w:rPr>
        <w:t>)</w:t>
      </w:r>
      <w:r w:rsidR="009E3EAC" w:rsidRPr="004F10DD">
        <w:rPr>
          <w:rFonts w:ascii="Arial" w:eastAsia="Arial" w:hAnsi="Arial" w:cs="Arial"/>
          <w:color w:val="0033CC"/>
        </w:rPr>
        <w:t xml:space="preserve"> </w:t>
      </w:r>
      <w:r w:rsidR="00296359" w:rsidRPr="004F10DD">
        <w:rPr>
          <w:rFonts w:ascii="Arial" w:eastAsia="Arial" w:hAnsi="Arial" w:cs="Arial"/>
          <w:color w:val="0033CC"/>
        </w:rPr>
        <w:t>below</w:t>
      </w:r>
      <w:r w:rsidR="00D8655A" w:rsidRPr="004F10DD">
        <w:rPr>
          <w:rFonts w:ascii="Arial" w:eastAsia="Arial" w:hAnsi="Arial" w:cs="Arial"/>
          <w:color w:val="0033CC"/>
        </w:rPr>
        <w:t xml:space="preserve"> </w:t>
      </w:r>
      <w:r w:rsidR="009E3EAC" w:rsidRPr="004F10DD">
        <w:rPr>
          <w:rFonts w:ascii="Arial" w:eastAsia="Arial" w:hAnsi="Arial" w:cs="Arial"/>
          <w:color w:val="0033CC"/>
        </w:rPr>
        <w:t>the</w:t>
      </w:r>
      <w:r w:rsidR="00296359" w:rsidRPr="004F10DD">
        <w:rPr>
          <w:rFonts w:ascii="Arial" w:eastAsia="Arial" w:hAnsi="Arial" w:cs="Arial"/>
          <w:color w:val="0033CC"/>
        </w:rPr>
        <w:t xml:space="preserve"> updated CONSORT diagram providing </w:t>
      </w:r>
      <w:r w:rsidR="009E3EAC" w:rsidRPr="004F10DD">
        <w:rPr>
          <w:rFonts w:ascii="Arial" w:eastAsia="Arial" w:hAnsi="Arial" w:cs="Arial"/>
          <w:color w:val="0033CC"/>
        </w:rPr>
        <w:t xml:space="preserve">a </w:t>
      </w:r>
      <w:r w:rsidR="00296359" w:rsidRPr="004F10DD">
        <w:rPr>
          <w:rFonts w:ascii="Arial" w:eastAsia="Arial" w:hAnsi="Arial" w:cs="Arial"/>
          <w:color w:val="0033CC"/>
        </w:rPr>
        <w:t>detailed</w:t>
      </w:r>
      <w:r w:rsidR="00D8655A" w:rsidRPr="004F10DD">
        <w:rPr>
          <w:rFonts w:ascii="Arial" w:eastAsia="Arial" w:hAnsi="Arial" w:cs="Arial"/>
          <w:color w:val="0033CC"/>
        </w:rPr>
        <w:t xml:space="preserve"> breakdown of the patient enrollment and the reasons for exclusion</w:t>
      </w:r>
      <w:r w:rsidR="00296359" w:rsidRPr="004F10DD">
        <w:rPr>
          <w:rFonts w:ascii="Arial" w:eastAsia="Arial" w:hAnsi="Arial" w:cs="Arial"/>
          <w:color w:val="0033CC"/>
        </w:rPr>
        <w:t>. As indicated below</w:t>
      </w:r>
      <w:r w:rsidR="009E3EAC" w:rsidRPr="004F10DD">
        <w:rPr>
          <w:rFonts w:ascii="Arial" w:eastAsia="Arial" w:hAnsi="Arial" w:cs="Arial"/>
          <w:color w:val="0033CC"/>
        </w:rPr>
        <w:t xml:space="preserve">, </w:t>
      </w:r>
      <w:r w:rsidR="00296359" w:rsidRPr="004F10DD">
        <w:rPr>
          <w:rFonts w:ascii="Arial" w:eastAsia="Arial" w:hAnsi="Arial" w:cs="Arial"/>
          <w:color w:val="0033CC"/>
        </w:rPr>
        <w:t xml:space="preserve">the number of cfDNA assay failures appear to be relatively low and </w:t>
      </w:r>
      <w:r w:rsidR="00D8655A" w:rsidRPr="004F10DD">
        <w:rPr>
          <w:rFonts w:ascii="Arial" w:eastAsia="Arial" w:hAnsi="Arial" w:cs="Arial"/>
          <w:color w:val="0033CC"/>
        </w:rPr>
        <w:t>comparable</w:t>
      </w:r>
      <w:r w:rsidR="00296359" w:rsidRPr="004F10DD">
        <w:rPr>
          <w:rFonts w:ascii="Arial" w:eastAsia="Arial" w:hAnsi="Arial" w:cs="Arial"/>
          <w:color w:val="0033CC"/>
        </w:rPr>
        <w:t xml:space="preserve"> to the previous reports (5.6%, 9/161). Additionally</w:t>
      </w:r>
      <w:r w:rsidR="00D8655A" w:rsidRPr="004F10DD">
        <w:rPr>
          <w:rFonts w:ascii="Arial" w:eastAsia="Arial" w:hAnsi="Arial" w:cs="Arial"/>
          <w:color w:val="0033CC"/>
        </w:rPr>
        <w:t>,</w:t>
      </w:r>
      <w:r w:rsidR="00296359" w:rsidRPr="004F10DD">
        <w:rPr>
          <w:rFonts w:ascii="Arial" w:eastAsia="Arial" w:hAnsi="Arial" w:cs="Arial"/>
          <w:color w:val="0033CC"/>
        </w:rPr>
        <w:t xml:space="preserve"> 3</w:t>
      </w:r>
      <w:r w:rsidR="00ED11A7" w:rsidRPr="004F10DD">
        <w:rPr>
          <w:rFonts w:ascii="Arial" w:eastAsia="Arial" w:hAnsi="Arial" w:cs="Arial"/>
          <w:color w:val="0033CC"/>
        </w:rPr>
        <w:t xml:space="preserve"> </w:t>
      </w:r>
      <w:r w:rsidR="00296359" w:rsidRPr="004F10DD">
        <w:rPr>
          <w:rFonts w:ascii="Arial" w:eastAsia="Arial" w:hAnsi="Arial" w:cs="Arial"/>
          <w:color w:val="0033CC"/>
        </w:rPr>
        <w:t xml:space="preserve">more cases </w:t>
      </w:r>
      <w:r w:rsidR="00D8655A" w:rsidRPr="004F10DD">
        <w:rPr>
          <w:rFonts w:ascii="Arial" w:eastAsia="Arial" w:hAnsi="Arial" w:cs="Arial"/>
          <w:color w:val="0033CC"/>
        </w:rPr>
        <w:t xml:space="preserve">(1.9%) </w:t>
      </w:r>
      <w:r w:rsidR="00296359" w:rsidRPr="004F10DD">
        <w:rPr>
          <w:rFonts w:ascii="Arial" w:eastAsia="Arial" w:hAnsi="Arial" w:cs="Arial"/>
          <w:color w:val="0033CC"/>
        </w:rPr>
        <w:t xml:space="preserve">had to be excluded due to cfDNA </w:t>
      </w:r>
      <w:r w:rsidR="00D8655A" w:rsidRPr="004F10DD">
        <w:rPr>
          <w:rFonts w:ascii="Arial" w:eastAsia="Arial" w:hAnsi="Arial" w:cs="Arial"/>
          <w:color w:val="0033CC"/>
        </w:rPr>
        <w:t>assay QC failure</w:t>
      </w:r>
      <w:r w:rsidR="00730998" w:rsidRPr="004F10DD">
        <w:rPr>
          <w:rFonts w:ascii="Arial" w:eastAsia="Arial" w:hAnsi="Arial" w:cs="Arial"/>
          <w:color w:val="0033CC"/>
        </w:rPr>
        <w:t>,</w:t>
      </w:r>
      <w:r w:rsidR="00D8655A" w:rsidRPr="004F10DD">
        <w:rPr>
          <w:rFonts w:ascii="Arial" w:eastAsia="Arial" w:hAnsi="Arial" w:cs="Arial"/>
          <w:color w:val="0033CC"/>
        </w:rPr>
        <w:t xml:space="preserve"> including one case of mislabeled blood tube identified after performing the assay.</w:t>
      </w:r>
      <w:r w:rsidR="008B1071" w:rsidRPr="004F10DD">
        <w:rPr>
          <w:rFonts w:ascii="Arial" w:eastAsia="Arial" w:hAnsi="Arial" w:cs="Arial"/>
          <w:color w:val="0033CC"/>
        </w:rPr>
        <w:t xml:space="preserve"> The diagram has now been updated in the revised version of the manuscript.</w:t>
      </w:r>
    </w:p>
    <w:p w14:paraId="39CF4BCE" w14:textId="72228C0C" w:rsidR="00C03EC4" w:rsidRPr="004F10DD" w:rsidRDefault="00C03EC4" w:rsidP="00A7225E">
      <w:pPr>
        <w:spacing w:after="0" w:line="240" w:lineRule="auto"/>
        <w:jc w:val="both"/>
        <w:rPr>
          <w:rFonts w:ascii="Arial" w:eastAsia="Arial" w:hAnsi="Arial" w:cs="Arial"/>
          <w:color w:val="0033CC"/>
        </w:rPr>
      </w:pPr>
    </w:p>
    <w:p w14:paraId="555412DC" w14:textId="32639349" w:rsidR="00062312" w:rsidRPr="004F10DD" w:rsidRDefault="005B4CCF" w:rsidP="00A7225E">
      <w:pPr>
        <w:spacing w:after="0" w:line="240" w:lineRule="auto"/>
        <w:jc w:val="both"/>
        <w:rPr>
          <w:rFonts w:ascii="Arial" w:eastAsia="Arial" w:hAnsi="Arial" w:cs="Arial"/>
          <w:color w:val="0033CC"/>
        </w:rPr>
      </w:pPr>
      <w:r w:rsidRPr="00F25AAA">
        <w:rPr>
          <w:rFonts w:ascii="Arial" w:hAnsi="Arial" w:cs="Arial"/>
          <w:noProof/>
          <w:color w:val="0033CC"/>
          <w:sz w:val="20"/>
          <w:szCs w:val="20"/>
        </w:rPr>
        <w:drawing>
          <wp:anchor distT="114300" distB="114300" distL="114300" distR="114300" simplePos="0" relativeHeight="251737088" behindDoc="0" locked="0" layoutInCell="1" hidden="0" allowOverlap="1" wp14:anchorId="310B4F68" wp14:editId="0A776043">
            <wp:simplePos x="0" y="0"/>
            <wp:positionH relativeFrom="margin">
              <wp:posOffset>88900</wp:posOffset>
            </wp:positionH>
            <wp:positionV relativeFrom="margin">
              <wp:posOffset>2380192</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FD35E" w14:textId="1CC827DD" w:rsidR="00062312" w:rsidRPr="004F10DD" w:rsidRDefault="00062312" w:rsidP="00062312">
      <w:pPr>
        <w:spacing w:after="0" w:line="240" w:lineRule="auto"/>
        <w:jc w:val="both"/>
        <w:rPr>
          <w:rFonts w:ascii="Arial" w:hAnsi="Arial" w:cs="Arial"/>
          <w:color w:val="0033CC"/>
          <w:sz w:val="20"/>
          <w:szCs w:val="20"/>
        </w:rPr>
      </w:pPr>
      <w:r w:rsidRPr="004F10DD">
        <w:rPr>
          <w:rFonts w:ascii="Arial" w:hAnsi="Arial" w:cs="Arial"/>
          <w:b/>
          <w:color w:val="0033CC"/>
          <w:sz w:val="20"/>
          <w:szCs w:val="20"/>
        </w:rPr>
        <w:t>Response to Reviewers Figure 6</w:t>
      </w:r>
      <w:r w:rsidR="0056030F" w:rsidRPr="004F10DD">
        <w:rPr>
          <w:rFonts w:ascii="Arial" w:hAnsi="Arial" w:cs="Arial"/>
          <w:b/>
          <w:color w:val="0033CC"/>
          <w:sz w:val="20"/>
          <w:szCs w:val="20"/>
        </w:rPr>
        <w:t xml:space="preserve"> (</w:t>
      </w:r>
      <w:r w:rsidR="00707656">
        <w:rPr>
          <w:rFonts w:ascii="Arial" w:hAnsi="Arial" w:cs="Arial"/>
          <w:b/>
          <w:color w:val="0033CC"/>
          <w:sz w:val="20"/>
          <w:szCs w:val="20"/>
          <w:highlight w:val="yellow"/>
        </w:rPr>
        <w:t>Supplementary</w:t>
      </w:r>
      <w:r w:rsidR="0056030F" w:rsidRPr="00F25AAA">
        <w:rPr>
          <w:rFonts w:ascii="Arial" w:hAnsi="Arial" w:cs="Arial"/>
          <w:b/>
          <w:color w:val="0033CC"/>
          <w:sz w:val="20"/>
          <w:szCs w:val="20"/>
          <w:highlight w:val="yellow"/>
        </w:rPr>
        <w:t xml:space="preserve"> Fig. </w:t>
      </w:r>
      <w:r w:rsidR="00707656">
        <w:rPr>
          <w:rFonts w:ascii="Arial" w:hAnsi="Arial" w:cs="Arial"/>
          <w:b/>
          <w:color w:val="0033CC"/>
          <w:sz w:val="20"/>
          <w:szCs w:val="20"/>
          <w:highlight w:val="yellow"/>
        </w:rPr>
        <w:t>RR6</w:t>
      </w:r>
      <w:r w:rsidR="004F10DD">
        <w:rPr>
          <w:rFonts w:ascii="Arial" w:hAnsi="Arial" w:cs="Arial"/>
          <w:b/>
          <w:color w:val="0033CC"/>
          <w:sz w:val="20"/>
          <w:szCs w:val="20"/>
        </w:rPr>
        <w:t xml:space="preserve"> of the revised manuscript</w:t>
      </w:r>
      <w:r w:rsidR="0056030F" w:rsidRPr="004F10DD">
        <w:rPr>
          <w:rFonts w:ascii="Arial" w:hAnsi="Arial" w:cs="Arial"/>
          <w:b/>
          <w:color w:val="0033CC"/>
          <w:sz w:val="20"/>
          <w:szCs w:val="20"/>
        </w:rPr>
        <w:t>)</w:t>
      </w:r>
      <w:r w:rsidRPr="004F10DD">
        <w:rPr>
          <w:rFonts w:ascii="Arial" w:hAnsi="Arial" w:cs="Arial"/>
          <w:b/>
          <w:color w:val="0033CC"/>
          <w:sz w:val="20"/>
          <w:szCs w:val="20"/>
        </w:rPr>
        <w:t xml:space="preserve">: Study overview. </w:t>
      </w:r>
      <w:r w:rsidRPr="004F10D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51AE9FA9" w:rsidR="005B4CCF" w:rsidRPr="004F10DD" w:rsidRDefault="00B4071F"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D778F4" w:rsidRPr="004F10DD">
        <w:rPr>
          <w:rFonts w:ascii="Arial" w:eastAsia="Arial" w:hAnsi="Arial" w:cs="Arial"/>
          <w:color w:val="0033CC"/>
        </w:rPr>
        <w:t xml:space="preserve">We apologize for the lack of clarity in describing these results. </w:t>
      </w:r>
      <w:commentRangeStart w:id="11"/>
      <w:r w:rsidRPr="004F10DD">
        <w:rPr>
          <w:rFonts w:ascii="Arial" w:eastAsia="Arial" w:hAnsi="Arial" w:cs="Arial"/>
          <w:b/>
          <w:color w:val="0033CC"/>
        </w:rPr>
        <w:t xml:space="preserve">Supplementary Table </w:t>
      </w:r>
      <w:r w:rsidR="00315905">
        <w:rPr>
          <w:rFonts w:ascii="Arial" w:eastAsia="Arial" w:hAnsi="Arial" w:cs="Arial"/>
          <w:b/>
          <w:color w:val="0033CC"/>
        </w:rPr>
        <w:t>XX</w:t>
      </w:r>
      <w:r w:rsidRPr="004F10DD">
        <w:rPr>
          <w:rFonts w:ascii="Arial" w:eastAsia="Arial" w:hAnsi="Arial" w:cs="Arial"/>
          <w:color w:val="0033CC"/>
        </w:rPr>
        <w:t xml:space="preserve"> </w:t>
      </w:r>
      <w:commentRangeEnd w:id="11"/>
      <w:r w:rsidR="007D0EAE" w:rsidRPr="00F25AAA">
        <w:rPr>
          <w:rStyle w:val="CommentReference"/>
          <w:color w:val="0033CC"/>
        </w:rPr>
        <w:commentReference w:id="11"/>
      </w:r>
      <w:r w:rsidRPr="004F10DD">
        <w:rPr>
          <w:rFonts w:ascii="Arial" w:eastAsia="Arial" w:hAnsi="Arial" w:cs="Arial"/>
          <w:color w:val="0033CC"/>
        </w:rPr>
        <w:t xml:space="preserve">of the manuscript provides details on the patients selected to evaluate the reproducibility of the cfDNA assay. </w:t>
      </w:r>
      <w:r w:rsidRPr="00467956">
        <w:rPr>
          <w:rFonts w:ascii="Arial" w:eastAsia="Arial" w:hAnsi="Arial" w:cs="Arial"/>
          <w:b/>
          <w:color w:val="0033CC"/>
          <w:highlight w:val="yellow"/>
        </w:rPr>
        <w:t>Supplementary Table</w:t>
      </w:r>
      <w:r w:rsidR="00142513" w:rsidRPr="00467956">
        <w:rPr>
          <w:rFonts w:ascii="Arial" w:eastAsia="Arial" w:hAnsi="Arial" w:cs="Arial"/>
          <w:b/>
          <w:color w:val="0033CC"/>
          <w:highlight w:val="yellow"/>
        </w:rPr>
        <w:t>s</w:t>
      </w:r>
      <w:r w:rsidRPr="00467956">
        <w:rPr>
          <w:rFonts w:ascii="Arial" w:eastAsia="Arial" w:hAnsi="Arial" w:cs="Arial"/>
          <w:b/>
          <w:color w:val="0033CC"/>
          <w:highlight w:val="yellow"/>
        </w:rPr>
        <w:t xml:space="preserve"> </w:t>
      </w:r>
      <w:r w:rsidR="00315905" w:rsidRPr="00467956">
        <w:rPr>
          <w:rFonts w:ascii="Arial" w:eastAsia="Arial" w:hAnsi="Arial" w:cs="Arial"/>
          <w:b/>
          <w:color w:val="0033CC"/>
          <w:highlight w:val="yellow"/>
        </w:rPr>
        <w:t>XX</w:t>
      </w:r>
      <w:r w:rsidRPr="00467956">
        <w:rPr>
          <w:rFonts w:ascii="Arial" w:eastAsia="Arial" w:hAnsi="Arial" w:cs="Arial"/>
          <w:b/>
          <w:color w:val="0033CC"/>
          <w:highlight w:val="yellow"/>
        </w:rPr>
        <w:t>-</w:t>
      </w:r>
      <w:r w:rsidR="00315905" w:rsidRPr="00467956">
        <w:rPr>
          <w:rFonts w:ascii="Arial" w:eastAsia="Arial" w:hAnsi="Arial" w:cs="Arial"/>
          <w:b/>
          <w:color w:val="0033CC"/>
          <w:highlight w:val="yellow"/>
        </w:rPr>
        <w:t>XX</w:t>
      </w:r>
      <w:r w:rsidRPr="004F10DD">
        <w:rPr>
          <w:rFonts w:ascii="Arial" w:eastAsia="Arial" w:hAnsi="Arial" w:cs="Arial"/>
          <w:color w:val="0033CC"/>
        </w:rPr>
        <w:t xml:space="preserve"> were provided </w:t>
      </w:r>
      <w:r w:rsidR="00D85CD1" w:rsidRPr="004F10DD">
        <w:rPr>
          <w:rFonts w:ascii="Arial" w:eastAsia="Arial" w:hAnsi="Arial" w:cs="Arial"/>
          <w:color w:val="0033CC"/>
        </w:rPr>
        <w:t xml:space="preserve">following the </w:t>
      </w:r>
      <w:r w:rsidRPr="004F10DD">
        <w:rPr>
          <w:rFonts w:ascii="Arial" w:eastAsia="Arial" w:hAnsi="Arial" w:cs="Arial"/>
          <w:color w:val="0033CC"/>
        </w:rPr>
        <w:t xml:space="preserve">standard Mutation Annotation Format (MAF) with aggregated information for each variant. A description of the file format together with the headers can be found </w:t>
      </w:r>
      <w:r w:rsidRPr="004F10DD">
        <w:rPr>
          <w:rFonts w:ascii="Arial" w:eastAsia="Arial" w:hAnsi="Arial" w:cs="Arial"/>
          <w:color w:val="0033CC"/>
        </w:rPr>
        <w:lastRenderedPageBreak/>
        <w:t>on the NIH’s website (</w:t>
      </w:r>
      <w:hyperlink r:id="rId17" w:history="1">
        <w:r w:rsidR="001D7817" w:rsidRPr="00F25AAA">
          <w:rPr>
            <w:rStyle w:val="Hyperlink"/>
            <w:rFonts w:ascii="Arial" w:eastAsia="Arial" w:hAnsi="Arial" w:cs="Arial"/>
            <w:color w:val="0033CC"/>
          </w:rPr>
          <w:t>https://docs.gdc.cancer.gov/Data/File_Formats/MAF_Format/</w:t>
        </w:r>
      </w:hyperlink>
      <w:r w:rsidRPr="004F10DD">
        <w:rPr>
          <w:rFonts w:ascii="Arial" w:eastAsia="Arial" w:hAnsi="Arial" w:cs="Arial"/>
          <w:color w:val="0033CC"/>
        </w:rPr>
        <w:t xml:space="preserve">). Additionally, the PHENO column (i.e. column 99/CT) provides the category of the particular variant i.e.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WBC-matched</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cfDNA and 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315905">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CH-derived</w:t>
      </w:r>
      <w:r w:rsidR="005B4CCF" w:rsidRPr="004F10DD">
        <w:rPr>
          <w:rFonts w:ascii="Arial" w:eastAsia="Arial" w:hAnsi="Arial" w:cs="Arial"/>
          <w:color w:val="0033CC"/>
        </w:rPr>
        <w:t>`</w:t>
      </w:r>
      <w:r w:rsidRPr="004F10DD">
        <w:rPr>
          <w:rFonts w:ascii="Arial" w:eastAsia="Arial" w:hAnsi="Arial" w:cs="Arial"/>
          <w:color w:val="0033CC"/>
        </w:rPr>
        <w:t xml:space="preserve"> for variants found in genomic DNA extracted from </w:t>
      </w:r>
      <w:r w:rsidR="005B4CCF" w:rsidRPr="004F10DD">
        <w:rPr>
          <w:rFonts w:ascii="Arial" w:eastAsia="Arial" w:hAnsi="Arial" w:cs="Arial"/>
          <w:color w:val="0033CC"/>
        </w:rPr>
        <w:t>WBC</w:t>
      </w:r>
      <w:r w:rsidRPr="004F10DD">
        <w:rPr>
          <w:rFonts w:ascii="Arial" w:eastAsia="Arial" w:hAnsi="Arial" w:cs="Arial"/>
          <w:color w:val="0033CC"/>
        </w:rPr>
        <w:t xml:space="preserve"> and shown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and finally, </w:t>
      </w:r>
      <w:r w:rsidR="005B4CCF" w:rsidRPr="004F10DD">
        <w:rPr>
          <w:rFonts w:ascii="Arial" w:eastAsia="Arial" w:hAnsi="Arial" w:cs="Arial"/>
          <w:color w:val="0033CC"/>
        </w:rPr>
        <w:t>`</w:t>
      </w:r>
      <w:r w:rsidRPr="004F10DD">
        <w:rPr>
          <w:rFonts w:ascii="Arial" w:eastAsia="Arial" w:hAnsi="Arial" w:cs="Arial"/>
          <w:color w:val="0033CC"/>
        </w:rPr>
        <w:t>Biopsy-matched</w:t>
      </w:r>
      <w:r w:rsidR="005B4CCF" w:rsidRPr="004F10DD">
        <w:rPr>
          <w:rFonts w:ascii="Arial" w:eastAsia="Arial" w:hAnsi="Arial" w:cs="Arial"/>
          <w:color w:val="0033CC"/>
        </w:rPr>
        <w:t>`</w:t>
      </w:r>
      <w:r w:rsidRPr="004F10DD">
        <w:rPr>
          <w:rFonts w:ascii="Arial" w:eastAsia="Arial" w:hAnsi="Arial" w:cs="Arial"/>
          <w:color w:val="0033CC"/>
        </w:rPr>
        <w:t xml:space="preserve">, </w:t>
      </w:r>
      <w:r w:rsidR="005B4CCF" w:rsidRPr="004F10DD">
        <w:rPr>
          <w:rFonts w:ascii="Arial" w:eastAsia="Arial" w:hAnsi="Arial" w:cs="Arial"/>
          <w:color w:val="0033CC"/>
        </w:rPr>
        <w:t>`</w:t>
      </w:r>
      <w:r w:rsidRPr="004F10DD">
        <w:rPr>
          <w:rFonts w:ascii="Arial" w:eastAsia="Arial" w:hAnsi="Arial" w:cs="Arial"/>
          <w:color w:val="0033CC"/>
        </w:rPr>
        <w:t>Biopsy-subthreshold</w:t>
      </w:r>
      <w:r w:rsidR="005B4CCF" w:rsidRPr="004F10DD">
        <w:rPr>
          <w:rFonts w:ascii="Arial" w:eastAsia="Arial" w:hAnsi="Arial" w:cs="Arial"/>
          <w:color w:val="0033CC"/>
        </w:rPr>
        <w:t>`</w:t>
      </w:r>
      <w:r w:rsidRPr="004F10DD">
        <w:rPr>
          <w:rFonts w:ascii="Arial" w:eastAsia="Arial" w:hAnsi="Arial" w:cs="Arial"/>
          <w:color w:val="0033CC"/>
        </w:rPr>
        <w:t xml:space="preserve">, and </w:t>
      </w:r>
      <w:r w:rsidR="005B4CCF" w:rsidRPr="004F10DD">
        <w:rPr>
          <w:rFonts w:ascii="Arial" w:eastAsia="Arial" w:hAnsi="Arial" w:cs="Arial"/>
          <w:color w:val="0033CC"/>
        </w:rPr>
        <w:t>`</w:t>
      </w:r>
      <w:r w:rsidRPr="004F10DD">
        <w:rPr>
          <w:rFonts w:ascii="Arial" w:eastAsia="Arial" w:hAnsi="Arial" w:cs="Arial"/>
          <w:color w:val="0033CC"/>
        </w:rPr>
        <w:t>Biopsy-only</w:t>
      </w:r>
      <w:r w:rsidR="005B4CCF" w:rsidRPr="004F10DD">
        <w:rPr>
          <w:rFonts w:ascii="Arial" w:eastAsia="Arial" w:hAnsi="Arial" w:cs="Arial"/>
          <w:color w:val="0033CC"/>
        </w:rPr>
        <w:t>`</w:t>
      </w:r>
      <w:r w:rsidRPr="004F10DD">
        <w:rPr>
          <w:rFonts w:ascii="Arial" w:eastAsia="Arial" w:hAnsi="Arial" w:cs="Arial"/>
          <w:color w:val="0033CC"/>
        </w:rPr>
        <w:t xml:space="preserve"> for variants detected in the matched tumor 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w:t>
      </w:r>
    </w:p>
    <w:p w14:paraId="38AE5AEE" w14:textId="714AECF2" w:rsidR="005B4CCF" w:rsidRPr="004F10DD" w:rsidRDefault="005B4CCF" w:rsidP="00A7225E">
      <w:pPr>
        <w:spacing w:after="0" w:line="240" w:lineRule="auto"/>
        <w:jc w:val="both"/>
        <w:rPr>
          <w:rFonts w:ascii="Arial" w:eastAsia="Arial" w:hAnsi="Arial" w:cs="Arial"/>
          <w:color w:val="0033CC"/>
        </w:rPr>
      </w:pPr>
    </w:p>
    <w:p w14:paraId="2732EDC0" w14:textId="60DF0214" w:rsidR="00413E5F" w:rsidRPr="004F10DD" w:rsidRDefault="00D85CD1" w:rsidP="005B4CCF">
      <w:pPr>
        <w:spacing w:after="0" w:line="240" w:lineRule="auto"/>
        <w:jc w:val="both"/>
        <w:rPr>
          <w:rFonts w:ascii="Arial" w:eastAsia="Arial" w:hAnsi="Arial" w:cs="Arial"/>
          <w:color w:val="0033CC"/>
        </w:rPr>
      </w:pPr>
      <w:r w:rsidRPr="004F10DD">
        <w:rPr>
          <w:rFonts w:ascii="Arial" w:eastAsia="Arial" w:hAnsi="Arial" w:cs="Arial"/>
          <w:color w:val="0033CC"/>
        </w:rPr>
        <w:t xml:space="preserve">Supplementary </w:t>
      </w:r>
      <w:r w:rsidR="00F2085F" w:rsidRPr="004F10DD">
        <w:rPr>
          <w:rFonts w:ascii="Arial" w:eastAsia="Arial" w:hAnsi="Arial" w:cs="Arial"/>
          <w:color w:val="0033CC"/>
        </w:rPr>
        <w:t>t</w:t>
      </w:r>
      <w:r w:rsidRPr="004F10DD">
        <w:rPr>
          <w:rFonts w:ascii="Arial" w:eastAsia="Arial" w:hAnsi="Arial" w:cs="Arial"/>
          <w:color w:val="0033CC"/>
        </w:rPr>
        <w:t xml:space="preserve">ables of this format are often submitted in sequencing publications to allow other investigators to easily input the data </w:t>
      </w:r>
      <w:r w:rsidR="00F2085F" w:rsidRPr="004F10DD">
        <w:rPr>
          <w:rFonts w:ascii="Arial" w:eastAsia="Arial" w:hAnsi="Arial" w:cs="Arial"/>
          <w:color w:val="0033CC"/>
        </w:rPr>
        <w:t>i</w:t>
      </w:r>
      <w:r w:rsidRPr="004F10DD">
        <w:rPr>
          <w:rFonts w:ascii="Arial" w:eastAsia="Arial" w:hAnsi="Arial" w:cs="Arial"/>
          <w:color w:val="0033CC"/>
        </w:rPr>
        <w:t xml:space="preserve">nto their </w:t>
      </w:r>
      <w:r w:rsidR="00F2085F" w:rsidRPr="004F10DD">
        <w:rPr>
          <w:rFonts w:ascii="Arial" w:eastAsia="Arial" w:hAnsi="Arial" w:cs="Arial"/>
          <w:color w:val="0033CC"/>
        </w:rPr>
        <w:t>preferred</w:t>
      </w:r>
      <w:r w:rsidRPr="004F10DD">
        <w:rPr>
          <w:rFonts w:ascii="Arial" w:eastAsia="Arial" w:hAnsi="Arial" w:cs="Arial"/>
          <w:color w:val="0033CC"/>
        </w:rPr>
        <w:t xml:space="preserve"> </w:t>
      </w:r>
      <w:r w:rsidR="00062312" w:rsidRPr="004F10DD">
        <w:rPr>
          <w:rFonts w:ascii="Arial" w:eastAsia="Arial" w:hAnsi="Arial" w:cs="Arial"/>
          <w:color w:val="0033CC"/>
        </w:rPr>
        <w:t>software</w:t>
      </w:r>
      <w:r w:rsidRPr="004F10DD">
        <w:rPr>
          <w:rFonts w:ascii="Arial" w:eastAsia="Arial" w:hAnsi="Arial" w:cs="Arial"/>
          <w:color w:val="0033CC"/>
        </w:rPr>
        <w:t xml:space="preserve"> for additional analyses. To ensure that the </w:t>
      </w:r>
      <w:r w:rsidR="00E5179F" w:rsidRPr="004F10DD">
        <w:rPr>
          <w:rFonts w:ascii="Arial" w:eastAsia="Arial" w:hAnsi="Arial" w:cs="Arial"/>
          <w:color w:val="0033CC"/>
        </w:rPr>
        <w:t xml:space="preserve">readers can scrutinize these </w:t>
      </w:r>
      <w:r w:rsidR="00142513" w:rsidRPr="004F10DD">
        <w:rPr>
          <w:rFonts w:ascii="Arial" w:eastAsia="Arial" w:hAnsi="Arial" w:cs="Arial"/>
          <w:color w:val="0033CC"/>
        </w:rPr>
        <w:t>s</w:t>
      </w:r>
      <w:r w:rsidR="00E5179F" w:rsidRPr="004F10DD">
        <w:rPr>
          <w:rFonts w:ascii="Arial" w:eastAsia="Arial" w:hAnsi="Arial" w:cs="Arial"/>
          <w:color w:val="0033CC"/>
        </w:rPr>
        <w:t xml:space="preserve">upplementary </w:t>
      </w:r>
      <w:r w:rsidR="00142513" w:rsidRPr="004F10DD">
        <w:rPr>
          <w:rFonts w:ascii="Arial" w:eastAsia="Arial" w:hAnsi="Arial" w:cs="Arial"/>
          <w:color w:val="0033CC"/>
        </w:rPr>
        <w:t>t</w:t>
      </w:r>
      <w:r w:rsidR="00E5179F" w:rsidRPr="004F10DD">
        <w:rPr>
          <w:rFonts w:ascii="Arial" w:eastAsia="Arial" w:hAnsi="Arial" w:cs="Arial"/>
          <w:color w:val="0033CC"/>
        </w:rPr>
        <w:t>ables</w:t>
      </w:r>
      <w:r w:rsidR="005B4CCF" w:rsidRPr="004F10DD">
        <w:rPr>
          <w:rFonts w:ascii="Arial" w:eastAsia="Arial" w:hAnsi="Arial" w:cs="Arial"/>
          <w:color w:val="0033CC"/>
        </w:rPr>
        <w:t xml:space="preserve"> or </w:t>
      </w:r>
      <w:r w:rsidR="00E5179F" w:rsidRPr="004F10DD">
        <w:rPr>
          <w:rFonts w:ascii="Arial" w:eastAsia="Arial" w:hAnsi="Arial" w:cs="Arial"/>
          <w:color w:val="0033CC"/>
        </w:rPr>
        <w:t>utilize them in subsequent analyses of their own</w:t>
      </w:r>
      <w:r w:rsidR="005B4CCF" w:rsidRPr="004F10DD">
        <w:rPr>
          <w:rFonts w:ascii="Arial" w:eastAsia="Arial" w:hAnsi="Arial" w:cs="Arial"/>
          <w:color w:val="0033CC"/>
        </w:rPr>
        <w:t xml:space="preserve"> and render their interpretation easier</w:t>
      </w:r>
      <w:r w:rsidR="00E5179F" w:rsidRPr="004F10DD">
        <w:rPr>
          <w:rFonts w:ascii="Arial" w:eastAsia="Arial" w:hAnsi="Arial" w:cs="Arial"/>
          <w:color w:val="0033CC"/>
        </w:rPr>
        <w:t xml:space="preserve">, </w:t>
      </w:r>
      <w:r w:rsidR="005B4CCF" w:rsidRPr="004F10DD">
        <w:rPr>
          <w:rFonts w:ascii="Arial" w:eastAsia="Arial" w:hAnsi="Arial" w:cs="Arial"/>
          <w:color w:val="0033CC"/>
        </w:rPr>
        <w:t xml:space="preserve">the captions of </w:t>
      </w:r>
      <w:r w:rsidR="005B4CCF" w:rsidRPr="00315905">
        <w:rPr>
          <w:rFonts w:ascii="Arial" w:eastAsia="Arial" w:hAnsi="Arial" w:cs="Arial"/>
          <w:b/>
          <w:color w:val="0033CC"/>
          <w:highlight w:val="yellow"/>
        </w:rPr>
        <w:t>Supplementary Table</w:t>
      </w:r>
      <w:r w:rsidR="00315905">
        <w:rPr>
          <w:rFonts w:ascii="Arial" w:eastAsia="Arial" w:hAnsi="Arial" w:cs="Arial"/>
          <w:b/>
          <w:color w:val="0033CC"/>
          <w:highlight w:val="yellow"/>
        </w:rPr>
        <w:t>s</w:t>
      </w:r>
      <w:r w:rsidR="005B4CCF" w:rsidRPr="00315905">
        <w:rPr>
          <w:rFonts w:ascii="Arial" w:eastAsia="Arial" w:hAnsi="Arial" w:cs="Arial"/>
          <w:b/>
          <w:color w:val="0033CC"/>
          <w:highlight w:val="yellow"/>
        </w:rPr>
        <w:t xml:space="preserve"> </w:t>
      </w:r>
      <w:r w:rsidR="00315905" w:rsidRPr="00315905">
        <w:rPr>
          <w:rFonts w:ascii="Arial" w:eastAsia="Arial" w:hAnsi="Arial" w:cs="Arial"/>
          <w:b/>
          <w:color w:val="0033CC"/>
          <w:highlight w:val="yellow"/>
        </w:rPr>
        <w:t>XX</w:t>
      </w:r>
      <w:r w:rsidR="005B4CCF" w:rsidRPr="00315905">
        <w:rPr>
          <w:rFonts w:ascii="Arial" w:eastAsia="Arial" w:hAnsi="Arial" w:cs="Arial"/>
          <w:b/>
          <w:color w:val="0033CC"/>
          <w:highlight w:val="yellow"/>
        </w:rPr>
        <w:t>-</w:t>
      </w:r>
      <w:r w:rsidR="00315905" w:rsidRPr="00315905">
        <w:rPr>
          <w:rFonts w:ascii="Arial" w:eastAsia="Arial" w:hAnsi="Arial" w:cs="Arial"/>
          <w:b/>
          <w:color w:val="0033CC"/>
          <w:highlight w:val="yellow"/>
        </w:rPr>
        <w:t>XX</w:t>
      </w:r>
      <w:r w:rsidR="00315905">
        <w:rPr>
          <w:rFonts w:ascii="Arial" w:eastAsia="Arial" w:hAnsi="Arial" w:cs="Arial"/>
          <w:color w:val="0033CC"/>
        </w:rPr>
        <w:t xml:space="preserve"> h</w:t>
      </w:r>
      <w:r w:rsidR="005B4CCF" w:rsidRPr="004F10DD">
        <w:rPr>
          <w:rFonts w:ascii="Arial" w:eastAsia="Arial" w:hAnsi="Arial" w:cs="Arial"/>
          <w:color w:val="0033CC"/>
        </w:rPr>
        <w:t>ave been updated</w:t>
      </w:r>
      <w:r w:rsidR="005B4CCF" w:rsidRPr="004F10DD" w:rsidDel="00F2085F">
        <w:rPr>
          <w:rFonts w:ascii="Arial" w:eastAsia="Arial" w:hAnsi="Arial" w:cs="Arial"/>
          <w:color w:val="0033CC"/>
        </w:rPr>
        <w:t xml:space="preserve"> </w:t>
      </w:r>
      <w:r w:rsidR="005B4CCF" w:rsidRPr="004F10DD">
        <w:rPr>
          <w:rFonts w:ascii="Arial" w:eastAsia="Arial" w:hAnsi="Arial" w:cs="Arial"/>
          <w:color w:val="0033CC"/>
        </w:rPr>
        <w:t>in the revised version of the manuscript</w:t>
      </w:r>
      <w:r w:rsidR="00B80138" w:rsidRPr="00F25AAA">
        <w:rPr>
          <w:rFonts w:ascii="Arial" w:eastAsia="Arial" w:hAnsi="Arial" w:cs="Arial"/>
          <w:color w:val="0033CC"/>
        </w:rPr>
        <w:t>.</w:t>
      </w:r>
    </w:p>
    <w:p w14:paraId="67D7B7D6" w14:textId="7DAE5F1A" w:rsidR="00413E5F" w:rsidRPr="00F25AAA" w:rsidRDefault="00413E5F" w:rsidP="00A7225E">
      <w:pPr>
        <w:spacing w:after="0" w:line="240" w:lineRule="auto"/>
        <w:jc w:val="both"/>
        <w:rPr>
          <w:rFonts w:ascii="Arial" w:eastAsia="Arial" w:hAnsi="Arial" w:cs="Arial"/>
          <w:color w:val="0033CC"/>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42BCDF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E1375" w:rsidRPr="004F10DD">
        <w:rPr>
          <w:rFonts w:ascii="Arial" w:eastAsia="Arial" w:hAnsi="Arial" w:cs="Arial"/>
          <w:color w:val="0033CC"/>
        </w:rPr>
        <w:t>We apologize for the omission of these important pieces of data</w:t>
      </w:r>
      <w:r w:rsidR="00F419CA" w:rsidRPr="004F10DD">
        <w:rPr>
          <w:rFonts w:ascii="Arial" w:eastAsia="Arial" w:hAnsi="Arial" w:cs="Arial"/>
          <w:color w:val="0033CC"/>
        </w:rPr>
        <w:t xml:space="preserve">. We </w:t>
      </w:r>
      <w:r w:rsidR="00B92AAA" w:rsidRPr="004F10DD">
        <w:rPr>
          <w:rFonts w:ascii="Arial" w:eastAsia="Arial" w:hAnsi="Arial" w:cs="Arial"/>
          <w:color w:val="0033CC"/>
        </w:rPr>
        <w:t xml:space="preserve">have </w:t>
      </w:r>
      <w:r w:rsidR="00F419CA" w:rsidRPr="004F10DD">
        <w:rPr>
          <w:rFonts w:ascii="Arial" w:eastAsia="Arial" w:hAnsi="Arial" w:cs="Arial"/>
          <w:color w:val="0033CC"/>
        </w:rPr>
        <w:t>now provide</w:t>
      </w:r>
      <w:r w:rsidR="00B92AAA" w:rsidRPr="004F10DD">
        <w:rPr>
          <w:rFonts w:ascii="Arial" w:eastAsia="Arial" w:hAnsi="Arial" w:cs="Arial"/>
          <w:color w:val="0033CC"/>
        </w:rPr>
        <w:t>d</w:t>
      </w:r>
      <w:r w:rsidR="00F419CA" w:rsidRPr="004F10DD">
        <w:rPr>
          <w:rFonts w:ascii="Arial" w:eastAsia="Arial" w:hAnsi="Arial" w:cs="Arial"/>
          <w:color w:val="0033CC"/>
        </w:rPr>
        <w:t xml:space="preserve"> the sample level metrics as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00F25AAA" w:rsidRPr="00F25AAA">
        <w:rPr>
          <w:rFonts w:ascii="Arial" w:eastAsia="Arial" w:hAnsi="Arial" w:cs="Arial"/>
          <w:color w:val="0033CC"/>
        </w:rPr>
        <w:t xml:space="preserve"> of the revised manuscript</w:t>
      </w:r>
      <w:r w:rsidRPr="004F10DD">
        <w:rPr>
          <w:rFonts w:ascii="Arial" w:eastAsia="Arial" w:hAnsi="Arial" w:cs="Arial"/>
          <w:color w:val="0033CC"/>
        </w:rPr>
        <w:t>. A description of the column headers is as follows:</w:t>
      </w:r>
    </w:p>
    <w:p w14:paraId="76CE596F" w14:textId="4B41179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 Patient</w:t>
      </w:r>
      <w:r w:rsidR="00647F17">
        <w:rPr>
          <w:rFonts w:ascii="Arial" w:eastAsia="Arial" w:hAnsi="Arial" w:cs="Arial"/>
          <w:color w:val="0033CC"/>
        </w:rPr>
        <w:t xml:space="preserve"> </w:t>
      </w:r>
      <w:r w:rsidRPr="004F10DD">
        <w:rPr>
          <w:rFonts w:ascii="Arial" w:eastAsia="Arial" w:hAnsi="Arial" w:cs="Arial"/>
          <w:color w:val="0033CC"/>
        </w:rPr>
        <w:t>ID: Patient identifier</w:t>
      </w:r>
    </w:p>
    <w:p w14:paraId="6549DF8C" w14:textId="4B5B3E14"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2) Sample</w:t>
      </w:r>
      <w:r w:rsidR="002A40EC">
        <w:rPr>
          <w:rFonts w:ascii="Arial" w:eastAsia="Arial" w:hAnsi="Arial" w:cs="Arial"/>
          <w:color w:val="0033CC"/>
        </w:rPr>
        <w:t xml:space="preserve"> </w:t>
      </w:r>
      <w:r w:rsidR="00647F17">
        <w:rPr>
          <w:rFonts w:ascii="Arial" w:eastAsia="Arial" w:hAnsi="Arial" w:cs="Arial"/>
          <w:color w:val="0033CC"/>
        </w:rPr>
        <w:t>t</w:t>
      </w:r>
      <w:r w:rsidRPr="004F10DD">
        <w:rPr>
          <w:rFonts w:ascii="Arial" w:eastAsia="Arial" w:hAnsi="Arial" w:cs="Arial"/>
          <w:color w:val="0033CC"/>
        </w:rPr>
        <w:t>ype: The type of DNA i.e. cfDNA or gDNA</w:t>
      </w:r>
    </w:p>
    <w:p w14:paraId="5E11F12C" w14:textId="77777777"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3) Tissue: The type of tissue i.e. Breast, Lung, Prostate, or Healthy</w:t>
      </w:r>
    </w:p>
    <w:p w14:paraId="4127B23E" w14:textId="06322BCC"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4</w:t>
      </w:r>
      <w:r w:rsidR="00B4071F" w:rsidRPr="004F10DD">
        <w:rPr>
          <w:rFonts w:ascii="Arial" w:eastAsia="Arial" w:hAnsi="Arial" w:cs="Arial"/>
          <w:color w:val="0033CC"/>
        </w:rPr>
        <w:t>) Volume</w:t>
      </w:r>
      <w:r w:rsidR="002A40EC">
        <w:rPr>
          <w:rFonts w:ascii="Arial" w:eastAsia="Arial" w:hAnsi="Arial" w:cs="Arial"/>
          <w:color w:val="0033CC"/>
        </w:rPr>
        <w:t xml:space="preserve"> </w:t>
      </w:r>
      <w:r w:rsidR="00B4071F" w:rsidRPr="004F10DD">
        <w:rPr>
          <w:rFonts w:ascii="Arial" w:eastAsia="Arial" w:hAnsi="Arial" w:cs="Arial"/>
          <w:color w:val="0033CC"/>
        </w:rPr>
        <w:t>of</w:t>
      </w:r>
      <w:r w:rsidR="002A40EC">
        <w:rPr>
          <w:rFonts w:ascii="Arial" w:eastAsia="Arial" w:hAnsi="Arial" w:cs="Arial"/>
          <w:color w:val="0033CC"/>
        </w:rPr>
        <w:t xml:space="preserve"> </w:t>
      </w:r>
      <w:r w:rsidR="00B4071F" w:rsidRPr="004F10DD">
        <w:rPr>
          <w:rFonts w:ascii="Arial" w:eastAsia="Arial" w:hAnsi="Arial" w:cs="Arial"/>
          <w:color w:val="0033CC"/>
        </w:rPr>
        <w:t>DNA</w:t>
      </w:r>
      <w:r w:rsidR="002A40EC">
        <w:rPr>
          <w:rFonts w:ascii="Arial" w:eastAsia="Arial" w:hAnsi="Arial" w:cs="Arial"/>
          <w:color w:val="0033CC"/>
        </w:rPr>
        <w:t xml:space="preserve"> </w:t>
      </w:r>
      <w:r w:rsidR="00B4071F" w:rsidRPr="004F10DD">
        <w:rPr>
          <w:rFonts w:ascii="Arial" w:eastAsia="Arial" w:hAnsi="Arial" w:cs="Arial"/>
          <w:color w:val="0033CC"/>
        </w:rPr>
        <w:t>source</w:t>
      </w:r>
      <w:r w:rsidR="002A40EC">
        <w:rPr>
          <w:rFonts w:ascii="Arial" w:eastAsia="Arial" w:hAnsi="Arial" w:cs="Arial"/>
          <w:color w:val="0033CC"/>
        </w:rPr>
        <w:t xml:space="preserve"> (mL)</w:t>
      </w:r>
      <w:r w:rsidR="00B4071F" w:rsidRPr="004F10DD">
        <w:rPr>
          <w:rFonts w:ascii="Arial" w:eastAsia="Arial" w:hAnsi="Arial" w:cs="Arial"/>
          <w:color w:val="0033CC"/>
        </w:rPr>
        <w:t>: Volume of plasma or buffy coat used for cfDNA extraction</w:t>
      </w:r>
    </w:p>
    <w:p w14:paraId="2AEDCF1D" w14:textId="0EB6977D"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5</w:t>
      </w:r>
      <w:r w:rsidR="00B4071F" w:rsidRPr="004F10DD">
        <w:rPr>
          <w:rFonts w:ascii="Arial" w:eastAsia="Arial" w:hAnsi="Arial" w:cs="Arial"/>
          <w:color w:val="0033CC"/>
        </w:rPr>
        <w:t>) DNA</w:t>
      </w:r>
      <w:r w:rsidR="002A40EC">
        <w:rPr>
          <w:rFonts w:ascii="Arial" w:eastAsia="Arial" w:hAnsi="Arial" w:cs="Arial"/>
          <w:color w:val="0033CC"/>
        </w:rPr>
        <w:t xml:space="preserve"> </w:t>
      </w:r>
      <w:r w:rsidR="00B4071F" w:rsidRPr="004F10DD">
        <w:rPr>
          <w:rFonts w:ascii="Arial" w:eastAsia="Arial" w:hAnsi="Arial" w:cs="Arial"/>
          <w:color w:val="0033CC"/>
        </w:rPr>
        <w:t>extraction</w:t>
      </w:r>
      <w:r w:rsidR="002A40EC">
        <w:rPr>
          <w:rFonts w:ascii="Arial" w:eastAsia="Arial" w:hAnsi="Arial" w:cs="Arial"/>
          <w:color w:val="0033CC"/>
        </w:rPr>
        <w:t xml:space="preserve"> </w:t>
      </w:r>
      <w:r w:rsidR="00B4071F" w:rsidRPr="004F10DD">
        <w:rPr>
          <w:rFonts w:ascii="Arial" w:eastAsia="Arial" w:hAnsi="Arial" w:cs="Arial"/>
          <w:color w:val="0033CC"/>
        </w:rPr>
        <w:t>yield</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r w:rsidR="00B4071F" w:rsidRPr="004F10DD">
        <w:rPr>
          <w:rFonts w:ascii="Arial" w:eastAsia="Arial" w:hAnsi="Arial" w:cs="Arial"/>
          <w:color w:val="0033CC"/>
        </w:rPr>
        <w:t>: Yield of DNA after extraction</w:t>
      </w:r>
    </w:p>
    <w:p w14:paraId="002F562B" w14:textId="2FF80FA7"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6</w:t>
      </w:r>
      <w:r w:rsidR="00B4071F" w:rsidRPr="004F10DD">
        <w:rPr>
          <w:rFonts w:ascii="Arial" w:eastAsia="Arial" w:hAnsi="Arial" w:cs="Arial"/>
          <w:color w:val="0033CC"/>
        </w:rPr>
        <w:t>) DNA</w:t>
      </w:r>
      <w:r w:rsidR="002A40EC">
        <w:rPr>
          <w:rFonts w:ascii="Arial" w:eastAsia="Arial" w:hAnsi="Arial" w:cs="Arial"/>
          <w:color w:val="0033CC"/>
        </w:rPr>
        <w:t xml:space="preserve"> </w:t>
      </w:r>
      <w:r w:rsidR="00B4071F" w:rsidRPr="004F10DD">
        <w:rPr>
          <w:rFonts w:ascii="Arial" w:eastAsia="Arial" w:hAnsi="Arial" w:cs="Arial"/>
          <w:color w:val="0033CC"/>
        </w:rPr>
        <w:t>input</w:t>
      </w:r>
      <w:r w:rsidR="002A40EC">
        <w:rPr>
          <w:rFonts w:ascii="Arial" w:eastAsia="Arial" w:hAnsi="Arial" w:cs="Arial"/>
          <w:color w:val="0033CC"/>
        </w:rPr>
        <w:t xml:space="preserve"> </w:t>
      </w:r>
      <w:r w:rsidR="00B4071F" w:rsidRPr="004F10DD">
        <w:rPr>
          <w:rFonts w:ascii="Arial" w:eastAsia="Arial" w:hAnsi="Arial" w:cs="Arial"/>
          <w:color w:val="0033CC"/>
        </w:rPr>
        <w:t>concentration</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proofErr w:type="spellStart"/>
      <w:r w:rsidR="00B4071F" w:rsidRPr="004F10DD">
        <w:rPr>
          <w:rFonts w:ascii="Arial" w:eastAsia="Arial" w:hAnsi="Arial" w:cs="Arial"/>
          <w:color w:val="0033CC"/>
        </w:rPr>
        <w:t>uL</w:t>
      </w:r>
      <w:proofErr w:type="spellEnd"/>
      <w:r w:rsidR="002A40EC">
        <w:rPr>
          <w:rFonts w:ascii="Arial" w:eastAsia="Arial" w:hAnsi="Arial" w:cs="Arial"/>
          <w:color w:val="0033CC"/>
        </w:rPr>
        <w:t>)</w:t>
      </w:r>
      <w:r w:rsidR="00B4071F" w:rsidRPr="004F10DD">
        <w:rPr>
          <w:rFonts w:ascii="Arial" w:eastAsia="Arial" w:hAnsi="Arial" w:cs="Arial"/>
          <w:color w:val="0033CC"/>
        </w:rPr>
        <w:t>: Concentration of input DNA</w:t>
      </w:r>
    </w:p>
    <w:p w14:paraId="33095FCD" w14:textId="2E43FABF"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7</w:t>
      </w:r>
      <w:r w:rsidR="00B4071F" w:rsidRPr="004F10DD">
        <w:rPr>
          <w:rFonts w:ascii="Arial" w:eastAsia="Arial" w:hAnsi="Arial" w:cs="Arial"/>
          <w:color w:val="0033CC"/>
        </w:rPr>
        <w:t>) Library</w:t>
      </w:r>
      <w:r w:rsidR="002A40EC">
        <w:rPr>
          <w:rFonts w:ascii="Arial" w:eastAsia="Arial" w:hAnsi="Arial" w:cs="Arial"/>
          <w:color w:val="0033CC"/>
        </w:rPr>
        <w:t xml:space="preserve"> </w:t>
      </w:r>
      <w:r w:rsidR="00B4071F" w:rsidRPr="004F10DD">
        <w:rPr>
          <w:rFonts w:ascii="Arial" w:eastAsia="Arial" w:hAnsi="Arial" w:cs="Arial"/>
          <w:color w:val="0033CC"/>
        </w:rPr>
        <w:t>pr</w:t>
      </w:r>
      <w:r w:rsidR="002A40EC">
        <w:rPr>
          <w:rFonts w:ascii="Arial" w:eastAsia="Arial" w:hAnsi="Arial" w:cs="Arial"/>
          <w:color w:val="0033CC"/>
        </w:rPr>
        <w:t>e</w:t>
      </w:r>
      <w:r w:rsidR="00B4071F" w:rsidRPr="004F10DD">
        <w:rPr>
          <w:rFonts w:ascii="Arial" w:eastAsia="Arial" w:hAnsi="Arial" w:cs="Arial"/>
          <w:color w:val="0033CC"/>
        </w:rPr>
        <w:t>paration</w:t>
      </w:r>
      <w:r w:rsidR="002A40EC">
        <w:rPr>
          <w:rFonts w:ascii="Arial" w:eastAsia="Arial" w:hAnsi="Arial" w:cs="Arial"/>
          <w:color w:val="0033CC"/>
        </w:rPr>
        <w:t xml:space="preserve"> </w:t>
      </w:r>
      <w:r w:rsidR="00B4071F" w:rsidRPr="004F10DD">
        <w:rPr>
          <w:rFonts w:ascii="Arial" w:eastAsia="Arial" w:hAnsi="Arial" w:cs="Arial"/>
          <w:color w:val="0033CC"/>
        </w:rPr>
        <w:t>input</w:t>
      </w:r>
      <w:r w:rsidR="002A40EC">
        <w:rPr>
          <w:rFonts w:ascii="Arial" w:eastAsia="Arial" w:hAnsi="Arial" w:cs="Arial"/>
          <w:color w:val="0033CC"/>
        </w:rPr>
        <w:t xml:space="preserve"> (</w:t>
      </w:r>
      <w:r w:rsidR="00B4071F" w:rsidRPr="004F10DD">
        <w:rPr>
          <w:rFonts w:ascii="Arial" w:eastAsia="Arial" w:hAnsi="Arial" w:cs="Arial"/>
          <w:color w:val="0033CC"/>
        </w:rPr>
        <w:t>ng</w:t>
      </w:r>
      <w:r w:rsidR="002A40EC">
        <w:rPr>
          <w:rFonts w:ascii="Arial" w:eastAsia="Arial" w:hAnsi="Arial" w:cs="Arial"/>
          <w:color w:val="0033CC"/>
        </w:rPr>
        <w:t>)</w:t>
      </w:r>
      <w:r w:rsidR="00B4071F" w:rsidRPr="004F10DD">
        <w:rPr>
          <w:rFonts w:ascii="Arial" w:eastAsia="Arial" w:hAnsi="Arial" w:cs="Arial"/>
          <w:color w:val="0033CC"/>
        </w:rPr>
        <w:t>: Amount of DNA used for library preparation</w:t>
      </w:r>
    </w:p>
    <w:p w14:paraId="09AD0D73" w14:textId="3CB5FB8C"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8</w:t>
      </w:r>
      <w:r w:rsidR="00B4071F" w:rsidRPr="004F10DD">
        <w:rPr>
          <w:rFonts w:ascii="Arial" w:eastAsia="Arial" w:hAnsi="Arial" w:cs="Arial"/>
          <w:color w:val="0033CC"/>
        </w:rPr>
        <w:t>) Uncollapsed</w:t>
      </w:r>
      <w:r w:rsidR="002A40EC">
        <w:rPr>
          <w:rFonts w:ascii="Arial" w:eastAsia="Arial" w:hAnsi="Arial" w:cs="Arial"/>
          <w:color w:val="0033CC"/>
        </w:rPr>
        <w:t xml:space="preserve"> m</w:t>
      </w:r>
      <w:r w:rsidR="00B4071F" w:rsidRPr="004F10DD">
        <w:rPr>
          <w:rFonts w:ascii="Arial" w:eastAsia="Arial" w:hAnsi="Arial" w:cs="Arial"/>
          <w:color w:val="0033CC"/>
        </w:rPr>
        <w:t>ean</w:t>
      </w:r>
      <w:r w:rsidR="002A40EC">
        <w:rPr>
          <w:rFonts w:ascii="Arial" w:eastAsia="Arial" w:hAnsi="Arial" w:cs="Arial"/>
          <w:color w:val="0033CC"/>
        </w:rPr>
        <w:t xml:space="preserve"> c</w:t>
      </w:r>
      <w:r w:rsidR="00B4071F" w:rsidRPr="004F10DD">
        <w:rPr>
          <w:rFonts w:ascii="Arial" w:eastAsia="Arial" w:hAnsi="Arial" w:cs="Arial"/>
          <w:color w:val="0033CC"/>
        </w:rPr>
        <w:t>overage: The mean coverage of all baits in the experiment obtained from deduplicated and uncollapsed reads</w:t>
      </w:r>
    </w:p>
    <w:p w14:paraId="4EE9ABB3" w14:textId="1EB3DB08" w:rsidR="00413E5F" w:rsidRPr="004F10DD" w:rsidRDefault="00647F17" w:rsidP="00A7225E">
      <w:pPr>
        <w:spacing w:after="0" w:line="240" w:lineRule="auto"/>
        <w:jc w:val="both"/>
        <w:rPr>
          <w:rFonts w:ascii="Arial" w:eastAsia="Arial" w:hAnsi="Arial" w:cs="Arial"/>
          <w:color w:val="0033CC"/>
        </w:rPr>
      </w:pPr>
      <w:r>
        <w:rPr>
          <w:rFonts w:ascii="Arial" w:eastAsia="Arial" w:hAnsi="Arial" w:cs="Arial"/>
          <w:color w:val="0033CC"/>
        </w:rPr>
        <w:t>9</w:t>
      </w:r>
      <w:r w:rsidR="00B4071F" w:rsidRPr="004F10DD">
        <w:rPr>
          <w:rFonts w:ascii="Arial" w:eastAsia="Arial" w:hAnsi="Arial" w:cs="Arial"/>
          <w:color w:val="0033CC"/>
        </w:rPr>
        <w:t>) Collapsed</w:t>
      </w:r>
      <w:r w:rsidR="002A40EC">
        <w:rPr>
          <w:rFonts w:ascii="Arial" w:eastAsia="Arial" w:hAnsi="Arial" w:cs="Arial"/>
          <w:color w:val="0033CC"/>
        </w:rPr>
        <w:t xml:space="preserve"> m</w:t>
      </w:r>
      <w:r w:rsidR="00B4071F" w:rsidRPr="004F10DD">
        <w:rPr>
          <w:rFonts w:ascii="Arial" w:eastAsia="Arial" w:hAnsi="Arial" w:cs="Arial"/>
          <w:color w:val="0033CC"/>
        </w:rPr>
        <w:t>ean</w:t>
      </w:r>
      <w:r w:rsidR="002A40EC">
        <w:rPr>
          <w:rFonts w:ascii="Arial" w:eastAsia="Arial" w:hAnsi="Arial" w:cs="Arial"/>
          <w:color w:val="0033CC"/>
        </w:rPr>
        <w:t xml:space="preserve"> c</w:t>
      </w:r>
      <w:r w:rsidR="00B4071F" w:rsidRPr="004F10DD">
        <w:rPr>
          <w:rFonts w:ascii="Arial" w:eastAsia="Arial" w:hAnsi="Arial" w:cs="Arial"/>
          <w:color w:val="0033CC"/>
        </w:rPr>
        <w:t>overage: The mean coverage of all baits in the experiment from deduplicated and collapsed reads</w:t>
      </w:r>
    </w:p>
    <w:p w14:paraId="756CD155" w14:textId="733DA68D"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0</w:t>
      </w:r>
      <w:r w:rsidRPr="004F10DD">
        <w:rPr>
          <w:rFonts w:ascii="Arial" w:eastAsia="Arial" w:hAnsi="Arial" w:cs="Arial"/>
          <w:color w:val="0033CC"/>
        </w:rPr>
        <w:t>) Collapsed</w:t>
      </w:r>
      <w:r w:rsidR="002A40EC">
        <w:rPr>
          <w:rFonts w:ascii="Arial" w:eastAsia="Arial" w:hAnsi="Arial" w:cs="Arial"/>
          <w:color w:val="0033CC"/>
        </w:rPr>
        <w:t xml:space="preserve"> f</w:t>
      </w:r>
      <w:r w:rsidRPr="004F10DD">
        <w:rPr>
          <w:rFonts w:ascii="Arial" w:eastAsia="Arial" w:hAnsi="Arial" w:cs="Arial"/>
          <w:color w:val="0033CC"/>
        </w:rPr>
        <w:t>ragment</w:t>
      </w:r>
      <w:r w:rsidR="002A40EC">
        <w:rPr>
          <w:rFonts w:ascii="Arial" w:eastAsia="Arial" w:hAnsi="Arial" w:cs="Arial"/>
          <w:color w:val="0033CC"/>
        </w:rPr>
        <w:t xml:space="preserve"> m</w:t>
      </w:r>
      <w:r w:rsidRPr="004F10DD">
        <w:rPr>
          <w:rFonts w:ascii="Arial" w:eastAsia="Arial" w:hAnsi="Arial" w:cs="Arial"/>
          <w:color w:val="0033CC"/>
        </w:rPr>
        <w:t>ean</w:t>
      </w:r>
      <w:r w:rsidR="002A40EC">
        <w:rPr>
          <w:rFonts w:ascii="Arial" w:eastAsia="Arial" w:hAnsi="Arial" w:cs="Arial"/>
          <w:color w:val="0033CC"/>
        </w:rPr>
        <w:t xml:space="preserve"> c</w:t>
      </w:r>
      <w:r w:rsidRPr="004F10DD">
        <w:rPr>
          <w:rFonts w:ascii="Arial" w:eastAsia="Arial" w:hAnsi="Arial" w:cs="Arial"/>
          <w:color w:val="0033CC"/>
        </w:rPr>
        <w:t>overage: Mean unique coverage across target regions obtained from deduplicated and collapsed reads</w:t>
      </w:r>
    </w:p>
    <w:p w14:paraId="6AA7ABE1" w14:textId="3494FCEF"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1</w:t>
      </w:r>
      <w:r w:rsidRPr="004F10DD">
        <w:rPr>
          <w:rFonts w:ascii="Arial" w:eastAsia="Arial" w:hAnsi="Arial" w:cs="Arial"/>
          <w:color w:val="0033CC"/>
        </w:rPr>
        <w:t>) Indel</w:t>
      </w:r>
      <w:r w:rsidR="002A40EC">
        <w:rPr>
          <w:rFonts w:ascii="Arial" w:eastAsia="Arial" w:hAnsi="Arial" w:cs="Arial"/>
          <w:color w:val="0033CC"/>
        </w:rPr>
        <w:t xml:space="preserve"> </w:t>
      </w:r>
      <w:r w:rsidRPr="004F10DD">
        <w:rPr>
          <w:rFonts w:ascii="Arial" w:eastAsia="Arial" w:hAnsi="Arial" w:cs="Arial"/>
          <w:color w:val="0033CC"/>
        </w:rPr>
        <w:t>and</w:t>
      </w:r>
      <w:r w:rsidR="002A40EC">
        <w:rPr>
          <w:rFonts w:ascii="Arial" w:eastAsia="Arial" w:hAnsi="Arial" w:cs="Arial"/>
          <w:color w:val="0033CC"/>
        </w:rPr>
        <w:t xml:space="preserve"> s</w:t>
      </w:r>
      <w:r w:rsidRPr="004F10DD">
        <w:rPr>
          <w:rFonts w:ascii="Arial" w:eastAsia="Arial" w:hAnsi="Arial" w:cs="Arial"/>
          <w:color w:val="0033CC"/>
        </w:rPr>
        <w:t>ubstitution</w:t>
      </w:r>
      <w:r w:rsidR="002A40EC">
        <w:rPr>
          <w:rFonts w:ascii="Arial" w:eastAsia="Arial" w:hAnsi="Arial" w:cs="Arial"/>
          <w:color w:val="0033CC"/>
        </w:rPr>
        <w:t xml:space="preserve"> e</w:t>
      </w:r>
      <w:r w:rsidRPr="004F10DD">
        <w:rPr>
          <w:rFonts w:ascii="Arial" w:eastAsia="Arial" w:hAnsi="Arial" w:cs="Arial"/>
          <w:color w:val="0033CC"/>
        </w:rPr>
        <w:t>rror</w:t>
      </w:r>
      <w:r w:rsidR="002A40EC">
        <w:rPr>
          <w:rFonts w:ascii="Arial" w:eastAsia="Arial" w:hAnsi="Arial" w:cs="Arial"/>
          <w:color w:val="0033CC"/>
        </w:rPr>
        <w:t xml:space="preserve"> r</w:t>
      </w:r>
      <w:r w:rsidRPr="004F10DD">
        <w:rPr>
          <w:rFonts w:ascii="Arial" w:eastAsia="Arial" w:hAnsi="Arial" w:cs="Arial"/>
          <w:color w:val="0033CC"/>
        </w:rPr>
        <w:t>ate: Percentage of collapsed bases with SNV or indels</w:t>
      </w:r>
    </w:p>
    <w:p w14:paraId="3D79B646" w14:textId="314CABA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2</w:t>
      </w:r>
      <w:r w:rsidRPr="004F10DD">
        <w:rPr>
          <w:rFonts w:ascii="Arial" w:eastAsia="Arial" w:hAnsi="Arial" w:cs="Arial"/>
          <w:color w:val="0033CC"/>
        </w:rPr>
        <w:t>) Substitution</w:t>
      </w:r>
      <w:r w:rsidR="002A40EC">
        <w:rPr>
          <w:rFonts w:ascii="Arial" w:eastAsia="Arial" w:hAnsi="Arial" w:cs="Arial"/>
          <w:color w:val="0033CC"/>
        </w:rPr>
        <w:t xml:space="preserve"> e</w:t>
      </w:r>
      <w:r w:rsidRPr="004F10DD">
        <w:rPr>
          <w:rFonts w:ascii="Arial" w:eastAsia="Arial" w:hAnsi="Arial" w:cs="Arial"/>
          <w:color w:val="0033CC"/>
        </w:rPr>
        <w:t>rror</w:t>
      </w:r>
      <w:r w:rsidR="002A40EC">
        <w:rPr>
          <w:rFonts w:ascii="Arial" w:eastAsia="Arial" w:hAnsi="Arial" w:cs="Arial"/>
          <w:color w:val="0033CC"/>
        </w:rPr>
        <w:t xml:space="preserve"> r</w:t>
      </w:r>
      <w:r w:rsidRPr="004F10DD">
        <w:rPr>
          <w:rFonts w:ascii="Arial" w:eastAsia="Arial" w:hAnsi="Arial" w:cs="Arial"/>
          <w:color w:val="0033CC"/>
        </w:rPr>
        <w:t>ate: Percentage of collapsed bases with SNVs</w:t>
      </w:r>
    </w:p>
    <w:p w14:paraId="0152659D" w14:textId="5964752C"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1</w:t>
      </w:r>
      <w:r w:rsidR="00647F17">
        <w:rPr>
          <w:rFonts w:ascii="Arial" w:eastAsia="Arial" w:hAnsi="Arial" w:cs="Arial"/>
          <w:color w:val="0033CC"/>
        </w:rPr>
        <w:t>3</w:t>
      </w:r>
      <w:r w:rsidRPr="004F10DD">
        <w:rPr>
          <w:rFonts w:ascii="Arial" w:eastAsia="Arial" w:hAnsi="Arial" w:cs="Arial"/>
          <w:color w:val="0033CC"/>
        </w:rPr>
        <w:t>) Assay</w:t>
      </w:r>
      <w:r w:rsidR="002A40EC">
        <w:rPr>
          <w:rFonts w:ascii="Arial" w:eastAsia="Arial" w:hAnsi="Arial" w:cs="Arial"/>
          <w:color w:val="0033CC"/>
        </w:rPr>
        <w:t xml:space="preserve"> v</w:t>
      </w:r>
      <w:r w:rsidRPr="004F10DD">
        <w:rPr>
          <w:rFonts w:ascii="Arial" w:eastAsia="Arial" w:hAnsi="Arial" w:cs="Arial"/>
          <w:color w:val="0033CC"/>
        </w:rPr>
        <w:t>ersion: Version of the assay used i.e. V1 or V2</w:t>
      </w:r>
    </w:p>
    <w:p w14:paraId="45D4DFDF" w14:textId="129D3EDD" w:rsidR="00EE1375" w:rsidRPr="004F10DD" w:rsidRDefault="00EE1375" w:rsidP="00A7225E">
      <w:pPr>
        <w:spacing w:after="0" w:line="240" w:lineRule="auto"/>
        <w:jc w:val="both"/>
        <w:rPr>
          <w:rFonts w:ascii="Arial" w:eastAsia="Arial" w:hAnsi="Arial" w:cs="Arial"/>
          <w:color w:val="0033CC"/>
        </w:rPr>
      </w:pPr>
    </w:p>
    <w:p w14:paraId="358162DA" w14:textId="55B57EB0" w:rsidR="00EE1375" w:rsidRPr="004F10DD" w:rsidRDefault="00EE1375"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addition, we have </w:t>
      </w:r>
      <w:r w:rsidR="005401F8" w:rsidRPr="004F10DD">
        <w:rPr>
          <w:rFonts w:ascii="Arial" w:eastAsia="Arial" w:hAnsi="Arial" w:cs="Arial"/>
          <w:color w:val="0033CC"/>
        </w:rPr>
        <w:t>also</w:t>
      </w:r>
      <w:r w:rsidRPr="004F10DD">
        <w:rPr>
          <w:rFonts w:ascii="Arial" w:eastAsia="Arial" w:hAnsi="Arial" w:cs="Arial"/>
          <w:color w:val="0033CC"/>
        </w:rPr>
        <w:t xml:space="preserve"> </w:t>
      </w:r>
      <w:r w:rsidR="005401F8" w:rsidRPr="004F10DD">
        <w:rPr>
          <w:rFonts w:ascii="Arial" w:eastAsia="Arial" w:hAnsi="Arial" w:cs="Arial"/>
          <w:color w:val="0033CC"/>
        </w:rPr>
        <w:t>included a data dictionary in</w:t>
      </w:r>
      <w:r w:rsidRPr="004F10DD">
        <w:rPr>
          <w:rFonts w:ascii="Arial" w:eastAsia="Arial" w:hAnsi="Arial" w:cs="Arial"/>
          <w:color w:val="0033CC"/>
        </w:rPr>
        <w:t xml:space="preserve"> </w:t>
      </w:r>
      <w:commentRangeStart w:id="12"/>
      <w:r w:rsidRPr="00315905">
        <w:rPr>
          <w:rFonts w:ascii="Arial" w:eastAsia="Arial" w:hAnsi="Arial" w:cs="Arial"/>
          <w:b/>
          <w:color w:val="0033CC"/>
        </w:rPr>
        <w:t xml:space="preserve">Supplementary </w:t>
      </w:r>
      <w:commentRangeStart w:id="13"/>
      <w:r w:rsidRPr="00315905">
        <w:rPr>
          <w:rFonts w:ascii="Arial" w:eastAsia="Arial" w:hAnsi="Arial" w:cs="Arial"/>
          <w:b/>
          <w:color w:val="0033CC"/>
        </w:rPr>
        <w:t xml:space="preserve">Table </w:t>
      </w:r>
      <w:r w:rsidR="00315905" w:rsidRPr="00315905">
        <w:rPr>
          <w:rFonts w:ascii="Arial" w:eastAsia="Arial" w:hAnsi="Arial" w:cs="Arial"/>
          <w:b/>
          <w:color w:val="0033CC"/>
        </w:rPr>
        <w:t>XX</w:t>
      </w:r>
      <w:commentRangeEnd w:id="12"/>
      <w:r w:rsidR="00027AD5" w:rsidRPr="00315905">
        <w:rPr>
          <w:rStyle w:val="CommentReference"/>
          <w:color w:val="0033CC"/>
        </w:rPr>
        <w:commentReference w:id="12"/>
      </w:r>
      <w:commentRangeEnd w:id="13"/>
      <w:r w:rsidR="004F10DD">
        <w:rPr>
          <w:rStyle w:val="CommentReference"/>
        </w:rPr>
        <w:commentReference w:id="13"/>
      </w:r>
      <w:r w:rsidRPr="004F10DD">
        <w:rPr>
          <w:rFonts w:ascii="Arial" w:eastAsia="Arial" w:hAnsi="Arial" w:cs="Arial"/>
          <w:color w:val="0033CC"/>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52056073" w:rsidR="00383A49"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Sample level metrics are </w:t>
      </w:r>
      <w:r w:rsidR="00370A3E" w:rsidRPr="004F10DD">
        <w:rPr>
          <w:rFonts w:ascii="Arial" w:eastAsia="Arial" w:hAnsi="Arial" w:cs="Arial"/>
          <w:color w:val="0033CC"/>
        </w:rPr>
        <w:t xml:space="preserve">now </w:t>
      </w:r>
      <w:r w:rsidRPr="004F10DD">
        <w:rPr>
          <w:rFonts w:ascii="Arial" w:eastAsia="Arial" w:hAnsi="Arial" w:cs="Arial"/>
          <w:color w:val="0033CC"/>
        </w:rPr>
        <w:t xml:space="preserve">compiled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w:t>
      </w:r>
      <w:r w:rsidR="00816557" w:rsidRPr="004F10DD">
        <w:rPr>
          <w:rFonts w:ascii="Arial" w:eastAsia="Arial" w:hAnsi="Arial" w:cs="Arial"/>
          <w:b/>
          <w:color w:val="0033CC"/>
        </w:rPr>
        <w:t xml:space="preserve">Response to Reviewers </w:t>
      </w:r>
      <w:r w:rsidRPr="004F10DD">
        <w:rPr>
          <w:rFonts w:ascii="Arial" w:eastAsia="Arial" w:hAnsi="Arial" w:cs="Arial"/>
          <w:b/>
          <w:color w:val="0033CC"/>
        </w:rPr>
        <w:t xml:space="preserve">Figure </w:t>
      </w:r>
      <w:r w:rsidR="00333B36" w:rsidRPr="004F10DD">
        <w:rPr>
          <w:rFonts w:ascii="Arial" w:eastAsia="Arial" w:hAnsi="Arial" w:cs="Arial"/>
          <w:b/>
          <w:color w:val="0033CC"/>
        </w:rPr>
        <w:t>7</w:t>
      </w:r>
      <w:r w:rsidR="00FD41C8" w:rsidRPr="004F10DD">
        <w:rPr>
          <w:rFonts w:ascii="Arial" w:eastAsia="Arial" w:hAnsi="Arial" w:cs="Arial"/>
          <w:b/>
          <w:color w:val="0033CC"/>
        </w:rPr>
        <w:t xml:space="preserve"> </w:t>
      </w:r>
      <w:r w:rsidR="00FD41C8" w:rsidRPr="00467956">
        <w:rPr>
          <w:rFonts w:ascii="Arial" w:eastAsia="Arial" w:hAnsi="Arial" w:cs="Arial"/>
          <w:color w:val="0033CC"/>
        </w:rPr>
        <w:t>(</w:t>
      </w:r>
      <w:r w:rsidR="00FD41C8"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FD41C8" w:rsidRPr="00467956">
        <w:rPr>
          <w:rFonts w:ascii="Arial" w:eastAsia="Arial" w:hAnsi="Arial" w:cs="Arial"/>
          <w:color w:val="0033CC"/>
        </w:rPr>
        <w:t>)</w:t>
      </w:r>
      <w:r w:rsidR="00F419CA" w:rsidRPr="004F10DD">
        <w:rPr>
          <w:rFonts w:ascii="Arial" w:eastAsia="Arial" w:hAnsi="Arial" w:cs="Arial"/>
          <w:color w:val="0033CC"/>
        </w:rPr>
        <w:t xml:space="preserve"> </w:t>
      </w:r>
      <w:r w:rsidR="00920F01" w:rsidRPr="004F10DD">
        <w:rPr>
          <w:rFonts w:ascii="Arial" w:eastAsia="Arial" w:hAnsi="Arial" w:cs="Arial"/>
          <w:color w:val="0033CC"/>
        </w:rPr>
        <w:t xml:space="preserve">demonstrates </w:t>
      </w:r>
      <w:r w:rsidRPr="004F10DD">
        <w:rPr>
          <w:rFonts w:ascii="Arial" w:eastAsia="Arial" w:hAnsi="Arial" w:cs="Arial"/>
          <w:color w:val="0033CC"/>
        </w:rPr>
        <w:t xml:space="preserve">that the distribution of mean target coverage of uncollapsed reads </w:t>
      </w:r>
      <w:r w:rsidR="009E3EAC" w:rsidRPr="004F10DD">
        <w:rPr>
          <w:rFonts w:ascii="Arial" w:eastAsia="Arial" w:hAnsi="Arial" w:cs="Arial"/>
          <w:color w:val="0033CC"/>
        </w:rPr>
        <w:t>of</w:t>
      </w:r>
      <w:r w:rsidRPr="004F10DD">
        <w:rPr>
          <w:rFonts w:ascii="Arial" w:eastAsia="Arial" w:hAnsi="Arial" w:cs="Arial"/>
          <w:color w:val="0033CC"/>
        </w:rPr>
        <w:t xml:space="preserve"> the cfDNA assay </w:t>
      </w:r>
      <w:r w:rsidR="00B35663" w:rsidRPr="004F10DD">
        <w:rPr>
          <w:rFonts w:ascii="Arial" w:eastAsia="Arial" w:hAnsi="Arial" w:cs="Arial"/>
          <w:color w:val="0033CC"/>
        </w:rPr>
        <w:t>were</w:t>
      </w:r>
      <w:r w:rsidRPr="004F10DD">
        <w:rPr>
          <w:rFonts w:ascii="Arial" w:eastAsia="Arial" w:hAnsi="Arial" w:cs="Arial"/>
          <w:color w:val="0033CC"/>
        </w:rPr>
        <w:t xml:space="preserve"> largely overlapping comparing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383A49" w:rsidRPr="004F10DD">
        <w:rPr>
          <w:rFonts w:ascii="Arial" w:eastAsia="Arial" w:hAnsi="Arial" w:cs="Arial"/>
          <w:color w:val="0033CC"/>
        </w:rPr>
        <w:t>5</w:t>
      </w:r>
      <w:r w:rsidRPr="004F10DD">
        <w:rPr>
          <w:rFonts w:ascii="Arial" w:eastAsia="Arial" w:hAnsi="Arial" w:cs="Arial"/>
          <w:color w:val="0033CC"/>
        </w:rPr>
        <w:t xml:space="preserve">). The healthy control individuals </w:t>
      </w:r>
      <w:r w:rsidR="00B35663" w:rsidRPr="004F10DD">
        <w:rPr>
          <w:rFonts w:ascii="Arial" w:eastAsia="Arial" w:hAnsi="Arial" w:cs="Arial"/>
          <w:color w:val="0033CC"/>
        </w:rPr>
        <w:t xml:space="preserve">had a </w:t>
      </w:r>
      <w:r w:rsidRPr="004F10DD">
        <w:rPr>
          <w:rFonts w:ascii="Arial" w:eastAsia="Arial" w:hAnsi="Arial" w:cs="Arial"/>
          <w:color w:val="0033CC"/>
        </w:rPr>
        <w:t xml:space="preserve">higher cfDNA mean target </w:t>
      </w:r>
      <w:r w:rsidRPr="004F10DD">
        <w:rPr>
          <w:rFonts w:ascii="Arial" w:eastAsia="Arial" w:hAnsi="Arial" w:cs="Arial"/>
          <w:color w:val="0033CC"/>
        </w:rPr>
        <w:lastRenderedPageBreak/>
        <w:t xml:space="preserve">uncollapsed sequencing depth. This was </w:t>
      </w:r>
      <w:r w:rsidR="00370A3E" w:rsidRPr="004F10DD">
        <w:rPr>
          <w:rFonts w:ascii="Arial" w:eastAsia="Arial" w:hAnsi="Arial" w:cs="Arial"/>
          <w:color w:val="0033CC"/>
        </w:rPr>
        <w:t>intended</w:t>
      </w:r>
      <w:r w:rsidRPr="004F10DD">
        <w:rPr>
          <w:rFonts w:ascii="Arial" w:eastAsia="Arial" w:hAnsi="Arial" w:cs="Arial"/>
          <w:color w:val="0033CC"/>
        </w:rPr>
        <w:t xml:space="preserve"> to accommodate</w:t>
      </w:r>
      <w:r w:rsidR="009E3EAC" w:rsidRPr="004F10DD">
        <w:rPr>
          <w:rFonts w:ascii="Arial" w:eastAsia="Arial" w:hAnsi="Arial" w:cs="Arial"/>
          <w:color w:val="0033CC"/>
        </w:rPr>
        <w:t xml:space="preserve"> the</w:t>
      </w:r>
      <w:r w:rsidRPr="004F10DD">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4F10DD">
        <w:rPr>
          <w:rFonts w:ascii="Arial" w:eastAsia="Arial" w:hAnsi="Arial" w:cs="Arial"/>
          <w:color w:val="0033CC"/>
        </w:rPr>
        <w:t>ed</w:t>
      </w:r>
      <w:r w:rsidRPr="004F10DD">
        <w:rPr>
          <w:rFonts w:ascii="Arial" w:eastAsia="Arial" w:hAnsi="Arial" w:cs="Arial"/>
          <w:color w:val="0033CC"/>
        </w:rPr>
        <w:t xml:space="preserve"> no statistically significant differences between cancer and control or between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 xml:space="preserve">). Similarly, except for </w:t>
      </w:r>
      <w:r w:rsidR="00383A49" w:rsidRPr="004F10DD">
        <w:rPr>
          <w:rFonts w:ascii="Arial" w:eastAsia="Arial" w:hAnsi="Arial" w:cs="Arial"/>
          <w:color w:val="0033CC"/>
        </w:rPr>
        <w:t xml:space="preserve">healthy controls </w:t>
      </w:r>
      <w:r w:rsidR="009E3EAC" w:rsidRPr="004F10DD">
        <w:rPr>
          <w:rFonts w:ascii="Arial" w:eastAsia="Arial" w:hAnsi="Arial" w:cs="Arial"/>
          <w:color w:val="0033CC"/>
        </w:rPr>
        <w:t>who</w:t>
      </w:r>
      <w:r w:rsidR="00383A49" w:rsidRPr="004F10DD">
        <w:rPr>
          <w:rFonts w:ascii="Arial" w:eastAsia="Arial" w:hAnsi="Arial" w:cs="Arial"/>
          <w:color w:val="0033CC"/>
        </w:rPr>
        <w:t xml:space="preserve"> had a higher target cfDNA mean depth for reasons described above, the </w:t>
      </w:r>
      <w:r w:rsidRPr="004F10DD">
        <w:rPr>
          <w:rFonts w:ascii="Arial" w:eastAsia="Arial" w:hAnsi="Arial" w:cs="Arial"/>
          <w:color w:val="0033CC"/>
        </w:rPr>
        <w:t>comparisons involving the mean target uncollapsed depth of cfDNA</w:t>
      </w:r>
      <w:r w:rsidR="00383A49" w:rsidRPr="004F10DD">
        <w:rPr>
          <w:rFonts w:ascii="Arial" w:eastAsia="Arial" w:hAnsi="Arial" w:cs="Arial"/>
          <w:color w:val="0033CC"/>
        </w:rPr>
        <w:t xml:space="preserve"> and WBC showed </w:t>
      </w:r>
      <w:r w:rsidRPr="004F10DD">
        <w:rPr>
          <w:rFonts w:ascii="Arial" w:eastAsia="Arial" w:hAnsi="Arial" w:cs="Arial"/>
          <w:color w:val="0033CC"/>
        </w:rPr>
        <w:t xml:space="preserve">no statistically significant differences (two-sided Mann-Whitney </w:t>
      </w:r>
      <w:r w:rsidRPr="004F10DD">
        <w:rPr>
          <w:rFonts w:ascii="Arial" w:eastAsia="Arial" w:hAnsi="Arial" w:cs="Arial"/>
          <w:i/>
          <w:color w:val="0033CC"/>
        </w:rPr>
        <w:t>U-</w:t>
      </w:r>
      <w:r w:rsidRPr="004F10DD">
        <w:rPr>
          <w:rFonts w:ascii="Arial" w:eastAsia="Arial" w:hAnsi="Arial" w:cs="Arial"/>
          <w:color w:val="0033CC"/>
        </w:rPr>
        <w:t>test, all p&gt;0.</w:t>
      </w:r>
      <w:r w:rsidR="00C80ED4" w:rsidRPr="004F10DD">
        <w:rPr>
          <w:rFonts w:ascii="Arial" w:eastAsia="Arial" w:hAnsi="Arial" w:cs="Arial"/>
          <w:color w:val="0033CC"/>
        </w:rPr>
        <w:t>0</w:t>
      </w:r>
      <w:r w:rsidR="00DF2422" w:rsidRPr="004F10DD">
        <w:rPr>
          <w:rFonts w:ascii="Arial" w:eastAsia="Arial" w:hAnsi="Arial" w:cs="Arial"/>
          <w:color w:val="0033CC"/>
        </w:rPr>
        <w:t>5</w:t>
      </w:r>
      <w:r w:rsidRPr="004F10DD">
        <w:rPr>
          <w:rFonts w:ascii="Arial" w:eastAsia="Arial" w:hAnsi="Arial" w:cs="Arial"/>
          <w:color w:val="0033CC"/>
        </w:rPr>
        <w:t>).</w:t>
      </w:r>
    </w:p>
    <w:p w14:paraId="42F8B020" w14:textId="77777777" w:rsidR="00383A49" w:rsidRPr="004F10DD" w:rsidRDefault="00383A49" w:rsidP="00A7225E">
      <w:pPr>
        <w:spacing w:after="0" w:line="240" w:lineRule="auto"/>
        <w:jc w:val="both"/>
        <w:rPr>
          <w:rFonts w:ascii="Arial" w:eastAsia="Arial" w:hAnsi="Arial" w:cs="Arial"/>
          <w:color w:val="0033CC"/>
        </w:rPr>
      </w:pPr>
    </w:p>
    <w:p w14:paraId="31AF7A99" w14:textId="3DE8CEE0"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The distribution of cfDNA mean target coverage from collapsed reads</w:t>
      </w:r>
      <w:r w:rsidR="00383A49" w:rsidRPr="004F10DD">
        <w:rPr>
          <w:rFonts w:ascii="Arial" w:eastAsia="Arial" w:hAnsi="Arial" w:cs="Arial"/>
          <w:color w:val="0033CC"/>
        </w:rPr>
        <w:t xml:space="preserve">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9E3EAC" w:rsidRPr="004F10DD">
        <w:rPr>
          <w:rFonts w:ascii="Arial" w:eastAsia="Arial" w:hAnsi="Arial" w:cs="Arial"/>
          <w:color w:val="0033CC"/>
        </w:rPr>
        <w:t>below</w:t>
      </w:r>
      <w:r w:rsidR="004343CE" w:rsidRPr="004F10DD">
        <w:rPr>
          <w:rFonts w:ascii="Arial" w:eastAsia="Arial" w:hAnsi="Arial" w:cs="Arial"/>
          <w:color w:val="0033CC"/>
        </w:rPr>
        <w:t xml:space="preserve">; </w:t>
      </w:r>
      <w:r w:rsidR="004343CE"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F67B34" w:rsidRPr="00467956">
        <w:rPr>
          <w:rFonts w:ascii="Arial" w:eastAsia="Arial" w:hAnsi="Arial" w:cs="Arial"/>
          <w:color w:val="0033CC"/>
        </w:rPr>
        <w:t>)</w:t>
      </w:r>
      <w:r w:rsidRPr="004F10DD">
        <w:rPr>
          <w:rFonts w:ascii="Arial" w:eastAsia="Arial" w:hAnsi="Arial" w:cs="Arial"/>
          <w:color w:val="0033CC"/>
        </w:rPr>
        <w:t xml:space="preserve"> </w:t>
      </w:r>
      <w:r w:rsidR="00B35663" w:rsidRPr="004F10DD">
        <w:rPr>
          <w:rFonts w:ascii="Arial" w:eastAsia="Arial" w:hAnsi="Arial" w:cs="Arial"/>
          <w:color w:val="0033CC"/>
        </w:rPr>
        <w:t>wa</w:t>
      </w:r>
      <w:r w:rsidRPr="004F10DD">
        <w:rPr>
          <w:rFonts w:ascii="Arial" w:eastAsia="Arial" w:hAnsi="Arial" w:cs="Arial"/>
          <w:color w:val="0033CC"/>
        </w:rPr>
        <w:t xml:space="preserve">s </w:t>
      </w:r>
      <w:r w:rsidR="003A08F4" w:rsidRPr="004F10DD">
        <w:rPr>
          <w:rFonts w:ascii="Arial" w:eastAsia="Arial" w:hAnsi="Arial" w:cs="Arial"/>
          <w:color w:val="0033CC"/>
        </w:rPr>
        <w:t xml:space="preserve">also </w:t>
      </w:r>
      <w:r w:rsidRPr="004F10DD">
        <w:rPr>
          <w:rFonts w:ascii="Arial" w:eastAsia="Arial" w:hAnsi="Arial" w:cs="Arial"/>
          <w:color w:val="0033CC"/>
        </w:rPr>
        <w:t xml:space="preserve">comparable within the different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B35663" w:rsidRPr="004F10DD">
        <w:rPr>
          <w:rFonts w:ascii="Arial" w:eastAsia="Arial" w:hAnsi="Arial" w:cs="Arial"/>
          <w:color w:val="0033CC"/>
        </w:rPr>
        <w:t>5</w:t>
      </w:r>
      <w:r w:rsidRPr="004F10DD">
        <w:rPr>
          <w:rFonts w:ascii="Arial" w:eastAsia="Arial" w:hAnsi="Arial" w:cs="Arial"/>
          <w:color w:val="0033CC"/>
        </w:rPr>
        <w:t>).</w:t>
      </w:r>
      <w:r w:rsidR="00B35663" w:rsidRPr="004F10DD">
        <w:rPr>
          <w:rFonts w:ascii="Arial" w:eastAsia="Arial" w:hAnsi="Arial" w:cs="Arial"/>
          <w:color w:val="0033CC"/>
        </w:rPr>
        <w:t xml:space="preserve"> However, t</w:t>
      </w:r>
      <w:r w:rsidRPr="004F10DD">
        <w:rPr>
          <w:rFonts w:ascii="Arial" w:eastAsia="Arial" w:hAnsi="Arial" w:cs="Arial"/>
          <w:color w:val="0033CC"/>
        </w:rPr>
        <w:t xml:space="preserve">here </w:t>
      </w:r>
      <w:r w:rsidR="00B35663" w:rsidRPr="004F10DD">
        <w:rPr>
          <w:rFonts w:ascii="Arial" w:eastAsia="Arial" w:hAnsi="Arial" w:cs="Arial"/>
          <w:color w:val="0033CC"/>
        </w:rPr>
        <w:t>wa</w:t>
      </w:r>
      <w:r w:rsidRPr="004F10DD">
        <w:rPr>
          <w:rFonts w:ascii="Arial" w:eastAsia="Arial" w:hAnsi="Arial" w:cs="Arial"/>
          <w:color w:val="0033CC"/>
        </w:rPr>
        <w:t xml:space="preserve">s a statistically significant difference of mean target collapsed sequencing depth between cfDNA and </w:t>
      </w:r>
      <w:r w:rsidR="00383A49" w:rsidRPr="004F10DD">
        <w:rPr>
          <w:rFonts w:ascii="Arial" w:eastAsia="Arial" w:hAnsi="Arial" w:cs="Arial"/>
          <w:color w:val="0033CC"/>
        </w:rPr>
        <w:t xml:space="preserve">WBC DNA </w:t>
      </w:r>
      <w:r w:rsidR="00B35663" w:rsidRPr="004F10DD">
        <w:rPr>
          <w:rFonts w:ascii="Arial" w:eastAsia="Arial" w:hAnsi="Arial" w:cs="Arial"/>
          <w:color w:val="0033CC"/>
        </w:rPr>
        <w:t>for each cohort</w:t>
      </w:r>
      <w:r w:rsidR="003A08F4" w:rsidRPr="004F10DD">
        <w:rPr>
          <w:rFonts w:ascii="Arial" w:eastAsia="Arial" w:hAnsi="Arial" w:cs="Arial"/>
          <w:color w:val="0033CC"/>
        </w:rPr>
        <w:t xml:space="preserve"> with</w:t>
      </w:r>
      <w:r w:rsidRPr="004F10DD">
        <w:rPr>
          <w:rFonts w:ascii="Arial" w:eastAsia="Arial" w:hAnsi="Arial" w:cs="Arial"/>
          <w:color w:val="0033CC"/>
        </w:rPr>
        <w:t xml:space="preserve"> cfDNA samples </w:t>
      </w:r>
      <w:r w:rsidR="003A08F4" w:rsidRPr="004F10DD">
        <w:rPr>
          <w:rFonts w:ascii="Arial" w:eastAsia="Arial" w:hAnsi="Arial" w:cs="Arial"/>
          <w:color w:val="0033CC"/>
        </w:rPr>
        <w:t xml:space="preserve">having </w:t>
      </w:r>
      <w:r w:rsidRPr="004F10DD">
        <w:rPr>
          <w:rFonts w:ascii="Arial" w:eastAsia="Arial" w:hAnsi="Arial" w:cs="Arial"/>
          <w:color w:val="0033CC"/>
        </w:rPr>
        <w:t xml:space="preserve">on average higher collapsed mean target coverage than </w:t>
      </w:r>
      <w:r w:rsidR="00DF2422" w:rsidRPr="004F10DD">
        <w:rPr>
          <w:rFonts w:ascii="Arial" w:eastAsia="Arial" w:hAnsi="Arial" w:cs="Arial"/>
          <w:color w:val="0033CC"/>
        </w:rPr>
        <w:t>WBC</w:t>
      </w:r>
      <w:r w:rsidRPr="004F10DD">
        <w:rPr>
          <w:rFonts w:ascii="Arial" w:eastAsia="Arial" w:hAnsi="Arial" w:cs="Arial"/>
          <w:color w:val="0033CC"/>
        </w:rPr>
        <w:t xml:space="preserve"> (two-sided paired Mann-Whitney </w:t>
      </w:r>
      <w:r w:rsidRPr="004F10DD">
        <w:rPr>
          <w:rFonts w:ascii="Arial" w:eastAsia="Arial" w:hAnsi="Arial" w:cs="Arial"/>
          <w:i/>
          <w:color w:val="0033CC"/>
        </w:rPr>
        <w:t>U</w:t>
      </w:r>
      <w:r w:rsidRPr="004F10DD">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4F10DD">
        <w:rPr>
          <w:rFonts w:ascii="Arial" w:eastAsia="Arial" w:hAnsi="Arial" w:cs="Arial"/>
          <w:color w:val="0033CC"/>
        </w:rPr>
        <w:t>g</w:t>
      </w:r>
      <w:r w:rsidR="009E3EAC" w:rsidRPr="004F10DD">
        <w:rPr>
          <w:rFonts w:ascii="Arial" w:eastAsia="Arial" w:hAnsi="Arial" w:cs="Arial"/>
          <w:color w:val="0033CC"/>
        </w:rPr>
        <w:t xml:space="preserve">enomic </w:t>
      </w:r>
      <w:r w:rsidRPr="004F10DD">
        <w:rPr>
          <w:rFonts w:ascii="Arial" w:eastAsia="Arial" w:hAnsi="Arial" w:cs="Arial"/>
          <w:color w:val="0033CC"/>
        </w:rPr>
        <w:t xml:space="preserve">DNA </w:t>
      </w:r>
      <w:r w:rsidR="009E3EAC" w:rsidRPr="004F10DD">
        <w:rPr>
          <w:rFonts w:ascii="Arial" w:eastAsia="Arial" w:hAnsi="Arial" w:cs="Arial"/>
          <w:color w:val="0033CC"/>
        </w:rPr>
        <w:t xml:space="preserve">(gDNA) </w:t>
      </w:r>
      <w:r w:rsidRPr="004F10DD">
        <w:rPr>
          <w:rFonts w:ascii="Arial" w:eastAsia="Arial" w:hAnsi="Arial" w:cs="Arial"/>
          <w:color w:val="0033CC"/>
        </w:rPr>
        <w:t xml:space="preserve">extracted from buffy coat was used for the </w:t>
      </w:r>
      <w:r w:rsidR="003A08F4" w:rsidRPr="004F10DD">
        <w:rPr>
          <w:rFonts w:ascii="Arial" w:eastAsia="Arial" w:hAnsi="Arial" w:cs="Arial"/>
          <w:color w:val="0033CC"/>
        </w:rPr>
        <w:t>WBC</w:t>
      </w:r>
      <w:r w:rsidRPr="004F10DD">
        <w:rPr>
          <w:rFonts w:ascii="Arial" w:eastAsia="Arial" w:hAnsi="Arial" w:cs="Arial"/>
          <w:color w:val="0033CC"/>
        </w:rPr>
        <w:t xml:space="preserve"> assay. </w:t>
      </w:r>
      <w:r w:rsidR="00816557" w:rsidRPr="004F10DD">
        <w:rPr>
          <w:rFonts w:ascii="Arial" w:eastAsia="Arial" w:hAnsi="Arial" w:cs="Arial"/>
          <w:b/>
          <w:color w:val="0033CC"/>
        </w:rPr>
        <w:t>Response to Reviewers Figure 7b</w:t>
      </w:r>
      <w:r w:rsidR="00816557" w:rsidRPr="004F10DD">
        <w:rPr>
          <w:rFonts w:ascii="Arial" w:eastAsia="Arial" w:hAnsi="Arial" w:cs="Arial"/>
          <w:color w:val="0033CC"/>
        </w:rPr>
        <w:t xml:space="preserve"> </w:t>
      </w:r>
      <w:r w:rsidR="00F67B34">
        <w:rPr>
          <w:rFonts w:ascii="Arial" w:eastAsia="Arial" w:hAnsi="Arial" w:cs="Arial"/>
          <w:b/>
          <w:color w:val="0033CC"/>
        </w:rPr>
        <w:t>(</w:t>
      </w:r>
      <w:r w:rsidR="00F67B34" w:rsidRPr="00315905">
        <w:rPr>
          <w:rFonts w:ascii="Arial" w:eastAsia="Arial" w:hAnsi="Arial" w:cs="Arial"/>
          <w:b/>
          <w:color w:val="0033CC"/>
          <w:highlight w:val="yellow"/>
        </w:rPr>
        <w:t>S</w:t>
      </w:r>
      <w:r w:rsidR="004343CE" w:rsidRPr="00315905">
        <w:rPr>
          <w:rFonts w:ascii="Arial" w:eastAsia="Arial" w:hAnsi="Arial" w:cs="Arial"/>
          <w:b/>
          <w:color w:val="0033CC"/>
          <w:highlight w:val="yellow"/>
        </w:rPr>
        <w:t xml:space="preserve">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00816557" w:rsidRPr="004F10DD">
        <w:rPr>
          <w:rFonts w:ascii="Arial" w:eastAsia="Arial" w:hAnsi="Arial" w:cs="Arial"/>
          <w:color w:val="0033CC"/>
        </w:rPr>
        <w:t>illustrates</w:t>
      </w:r>
      <w:r w:rsidRPr="004F10DD">
        <w:rPr>
          <w:rFonts w:ascii="Arial" w:eastAsia="Arial" w:hAnsi="Arial" w:cs="Arial"/>
          <w:color w:val="0033CC"/>
        </w:rPr>
        <w:t xml:space="preserve"> that this effect is present across all cancer types and healthy control individuals. As shown in </w:t>
      </w:r>
      <w:r w:rsidR="00816557" w:rsidRPr="004F10DD">
        <w:rPr>
          <w:rFonts w:ascii="Arial" w:eastAsia="Arial" w:hAnsi="Arial" w:cs="Arial"/>
          <w:b/>
          <w:color w:val="0033CC"/>
        </w:rPr>
        <w:t xml:space="preserve">Response to Reviewers Figure </w:t>
      </w:r>
      <w:r w:rsidR="00C80ED4" w:rsidRPr="004F10DD">
        <w:rPr>
          <w:rFonts w:ascii="Arial" w:eastAsia="Arial" w:hAnsi="Arial" w:cs="Arial"/>
          <w:b/>
          <w:color w:val="0033CC"/>
        </w:rPr>
        <w:t>7</w:t>
      </w:r>
      <w:r w:rsidR="00042C01" w:rsidRPr="004F10DD">
        <w:rPr>
          <w:rFonts w:ascii="Arial" w:eastAsia="Arial" w:hAnsi="Arial" w:cs="Arial"/>
          <w:b/>
          <w:color w:val="0033CC"/>
        </w:rPr>
        <w:t>c</w:t>
      </w:r>
      <w:r w:rsidR="00DF2422" w:rsidRPr="004F10DD">
        <w:rPr>
          <w:rFonts w:ascii="Arial" w:eastAsia="Arial" w:hAnsi="Arial" w:cs="Arial"/>
          <w:b/>
          <w:color w:val="0033CC"/>
        </w:rPr>
        <w:t xml:space="preserve"> </w:t>
      </w:r>
      <w:r w:rsidR="00DF2422" w:rsidRPr="004F10DD">
        <w:rPr>
          <w:rFonts w:ascii="Arial" w:eastAsia="Arial" w:hAnsi="Arial" w:cs="Arial"/>
          <w:color w:val="0033CC"/>
        </w:rPr>
        <w:t xml:space="preserve">and </w:t>
      </w:r>
      <w:r w:rsidR="00DF2422" w:rsidRPr="004F10DD">
        <w:rPr>
          <w:rFonts w:ascii="Arial" w:eastAsia="Arial" w:hAnsi="Arial" w:cs="Arial"/>
          <w:b/>
          <w:color w:val="0033CC"/>
        </w:rPr>
        <w:t>7</w:t>
      </w:r>
      <w:r w:rsidR="00042C01" w:rsidRPr="004F10DD">
        <w:rPr>
          <w:rFonts w:ascii="Arial" w:eastAsia="Arial" w:hAnsi="Arial" w:cs="Arial"/>
          <w:b/>
          <w:color w:val="0033CC"/>
        </w:rPr>
        <w:t>d</w:t>
      </w:r>
      <w:r w:rsidR="00315905">
        <w:rPr>
          <w:rFonts w:ascii="Arial" w:eastAsia="Arial" w:hAnsi="Arial" w:cs="Arial"/>
          <w:b/>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Supplementary</w:t>
      </w:r>
      <w:r w:rsidR="00F608E6">
        <w:rPr>
          <w:rFonts w:ascii="Arial" w:eastAsia="Arial" w:hAnsi="Arial" w:cs="Arial"/>
          <w:b/>
          <w:color w:val="0033CC"/>
          <w:highlight w:val="yellow"/>
        </w:rPr>
        <w:t xml:space="preserve"> </w:t>
      </w:r>
      <w:r w:rsidR="004343CE" w:rsidRPr="00315905">
        <w:rPr>
          <w:rFonts w:ascii="Arial" w:eastAsia="Arial" w:hAnsi="Arial" w:cs="Arial"/>
          <w:b/>
          <w:color w:val="0033CC"/>
          <w:highlight w:val="yellow"/>
        </w:rPr>
        <w:t xml:space="preserve">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315905" w:rsidRPr="00315905">
        <w:rPr>
          <w:rFonts w:ascii="Arial" w:eastAsia="Arial" w:hAnsi="Arial" w:cs="Arial"/>
          <w:color w:val="0033CC"/>
        </w:rPr>
        <w:t>)</w:t>
      </w:r>
      <w:r w:rsidRPr="004F10DD">
        <w:rPr>
          <w:rFonts w:ascii="Arial" w:eastAsia="Arial" w:hAnsi="Arial" w:cs="Arial"/>
          <w:color w:val="0033CC"/>
        </w:rPr>
        <w:t xml:space="preserve">, </w:t>
      </w:r>
      <w:r w:rsidR="00DF2422" w:rsidRPr="004F10DD">
        <w:rPr>
          <w:rFonts w:ascii="Arial" w:eastAsia="Arial" w:hAnsi="Arial" w:cs="Arial"/>
          <w:color w:val="0033CC"/>
        </w:rPr>
        <w:t xml:space="preserve">the input DNA for library preparation is the main </w:t>
      </w:r>
      <w:r w:rsidRPr="004F10DD">
        <w:rPr>
          <w:rFonts w:ascii="Arial" w:eastAsia="Arial" w:hAnsi="Arial" w:cs="Arial"/>
          <w:color w:val="0033CC"/>
        </w:rPr>
        <w:t xml:space="preserve">pre-analytical condition which explains the variability of cfDNA collapsed mean target coverage </w:t>
      </w:r>
      <w:r w:rsidR="00DF2422" w:rsidRPr="004F10DD">
        <w:rPr>
          <w:rFonts w:ascii="Arial" w:eastAsia="Arial" w:hAnsi="Arial" w:cs="Arial"/>
          <w:color w:val="0033CC"/>
        </w:rPr>
        <w:t>(</w:t>
      </w:r>
      <w:r w:rsidR="00DF2422" w:rsidRPr="004F10DD">
        <w:rPr>
          <w:rFonts w:ascii="Arial" w:hAnsi="Arial" w:cs="Arial"/>
          <w:i/>
          <w:color w:val="0033CC"/>
        </w:rPr>
        <w:t>R</w:t>
      </w:r>
      <w:r w:rsidR="00DF2422" w:rsidRPr="004F10DD">
        <w:rPr>
          <w:rFonts w:ascii="Arial" w:hAnsi="Arial" w:cs="Arial"/>
          <w:i/>
          <w:color w:val="0033CC"/>
          <w:vertAlign w:val="superscript"/>
        </w:rPr>
        <w:t>2</w:t>
      </w:r>
      <w:r w:rsidR="00C80ED4" w:rsidRPr="004F10DD">
        <w:rPr>
          <w:rFonts w:ascii="Arial" w:eastAsia="Arial" w:hAnsi="Arial" w:cs="Arial"/>
          <w:color w:val="0033CC"/>
        </w:rPr>
        <w:t xml:space="preserve"> </w:t>
      </w:r>
      <w:r w:rsidR="00DF2422" w:rsidRPr="004F10DD">
        <w:rPr>
          <w:rFonts w:ascii="Arial" w:eastAsia="Arial" w:hAnsi="Arial" w:cs="Arial"/>
          <w:color w:val="0033CC"/>
        </w:rPr>
        <w:t>=</w:t>
      </w:r>
      <w:r w:rsidR="00370A3E" w:rsidRPr="004F10DD">
        <w:rPr>
          <w:rFonts w:ascii="Arial" w:eastAsia="Arial" w:hAnsi="Arial" w:cs="Arial"/>
          <w:color w:val="0033CC"/>
        </w:rPr>
        <w:t xml:space="preserve"> </w:t>
      </w:r>
      <w:r w:rsidR="00DF2422" w:rsidRPr="004F10DD">
        <w:rPr>
          <w:rFonts w:ascii="Arial" w:eastAsia="Arial" w:hAnsi="Arial" w:cs="Arial"/>
          <w:color w:val="0033CC"/>
        </w:rPr>
        <w:t>0.62, p</w:t>
      </w:r>
      <w:r w:rsidR="00C80ED4" w:rsidRPr="004F10DD">
        <w:rPr>
          <w:rFonts w:ascii="Arial" w:eastAsia="Arial" w:hAnsi="Arial" w:cs="Arial"/>
          <w:color w:val="0033CC"/>
        </w:rPr>
        <w:t xml:space="preserve"> = </w:t>
      </w:r>
      <w:r w:rsidR="00DF2422" w:rsidRPr="004F10DD">
        <w:rPr>
          <w:rFonts w:ascii="Arial" w:eastAsia="Arial" w:hAnsi="Arial" w:cs="Arial"/>
          <w:color w:val="0033CC"/>
        </w:rPr>
        <w:t>4.7e-37</w:t>
      </w:r>
      <w:r w:rsidR="00C80ED4" w:rsidRPr="004F10DD">
        <w:rPr>
          <w:rFonts w:ascii="Arial" w:eastAsia="Arial" w:hAnsi="Arial" w:cs="Arial"/>
          <w:color w:val="0033CC"/>
        </w:rPr>
        <w:t>).</w:t>
      </w:r>
    </w:p>
    <w:p w14:paraId="33FF0B7C" w14:textId="77777777" w:rsidR="00413E5F" w:rsidRPr="004F10DD" w:rsidRDefault="00413E5F" w:rsidP="00A7225E">
      <w:pPr>
        <w:spacing w:after="0" w:line="240" w:lineRule="auto"/>
        <w:jc w:val="both"/>
        <w:rPr>
          <w:rFonts w:ascii="Arial" w:eastAsia="Arial" w:hAnsi="Arial" w:cs="Arial"/>
          <w:color w:val="0033CC"/>
        </w:rPr>
      </w:pPr>
    </w:p>
    <w:p w14:paraId="5A686DF6" w14:textId="2F8BCE5F" w:rsidR="00413E5F" w:rsidRPr="004F10DD" w:rsidRDefault="00631A16" w:rsidP="00A7225E">
      <w:pPr>
        <w:spacing w:after="0" w:line="240" w:lineRule="auto"/>
        <w:jc w:val="both"/>
        <w:rPr>
          <w:rFonts w:ascii="Arial" w:eastAsia="Arial" w:hAnsi="Arial" w:cs="Arial"/>
          <w:color w:val="0033CC"/>
        </w:rPr>
      </w:pPr>
      <w:r w:rsidRPr="004F10DD">
        <w:rPr>
          <w:rFonts w:ascii="Arial" w:eastAsia="Arial" w:hAnsi="Arial" w:cs="Arial"/>
          <w:color w:val="0033CC"/>
        </w:rPr>
        <w:t>Although we would be delighted to be in a position of extensively validating the mutations detected using orthogonal m</w:t>
      </w:r>
      <w:r w:rsidR="00397249" w:rsidRPr="004F10DD">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In </w:t>
      </w:r>
      <w:r w:rsidR="00B4071F" w:rsidRPr="004F10DD">
        <w:rPr>
          <w:rFonts w:ascii="Arial" w:eastAsia="Arial" w:hAnsi="Arial" w:cs="Arial"/>
          <w:color w:val="0033CC"/>
        </w:rPr>
        <w:t xml:space="preserve">the </w:t>
      </w:r>
      <w:r w:rsidR="00397249" w:rsidRPr="004F10DD">
        <w:rPr>
          <w:rFonts w:ascii="Arial" w:eastAsia="Arial" w:hAnsi="Arial" w:cs="Arial"/>
          <w:color w:val="0033CC"/>
        </w:rPr>
        <w:t xml:space="preserve">original </w:t>
      </w:r>
      <w:r w:rsidR="00B4071F" w:rsidRPr="004F10DD">
        <w:rPr>
          <w:rFonts w:ascii="Arial" w:eastAsia="Arial" w:hAnsi="Arial" w:cs="Arial"/>
          <w:color w:val="0033CC"/>
        </w:rPr>
        <w:t>version of manuscript</w:t>
      </w:r>
      <w:r w:rsidR="00397249" w:rsidRPr="004F10DD">
        <w:rPr>
          <w:rFonts w:ascii="Arial" w:eastAsia="Arial" w:hAnsi="Arial" w:cs="Arial"/>
          <w:color w:val="0033CC"/>
        </w:rPr>
        <w:t xml:space="preserve">, we </w:t>
      </w:r>
      <w:r w:rsidR="00B4071F" w:rsidRPr="004F10DD">
        <w:rPr>
          <w:rFonts w:ascii="Arial" w:eastAsia="Arial" w:hAnsi="Arial" w:cs="Arial"/>
          <w:color w:val="0033CC"/>
        </w:rPr>
        <w:t xml:space="preserve">included </w:t>
      </w:r>
      <w:r w:rsidR="00397249" w:rsidRPr="004F10DD">
        <w:rPr>
          <w:rFonts w:ascii="Arial" w:eastAsia="Arial" w:hAnsi="Arial" w:cs="Arial"/>
          <w:color w:val="0033CC"/>
        </w:rPr>
        <w:t xml:space="preserve">some </w:t>
      </w:r>
      <w:r w:rsidR="00B4071F" w:rsidRPr="004F10DD">
        <w:rPr>
          <w:rFonts w:ascii="Arial" w:eastAsia="Arial" w:hAnsi="Arial" w:cs="Arial"/>
          <w:color w:val="0033CC"/>
        </w:rPr>
        <w:t>experiments</w:t>
      </w:r>
      <w:r w:rsidR="00397249" w:rsidRPr="004F10DD">
        <w:rPr>
          <w:rFonts w:ascii="Arial" w:eastAsia="Arial" w:hAnsi="Arial" w:cs="Arial"/>
          <w:color w:val="0033CC"/>
        </w:rPr>
        <w:t xml:space="preserve"> to demonstrate the accuracy of the ‘</w:t>
      </w:r>
      <w:r w:rsidR="00727001" w:rsidRPr="004F10DD">
        <w:rPr>
          <w:rFonts w:ascii="Arial" w:eastAsia="Arial" w:hAnsi="Arial" w:cs="Arial"/>
          <w:color w:val="0033CC"/>
        </w:rPr>
        <w:t>high-intensity</w:t>
      </w:r>
      <w:r w:rsidR="00397249" w:rsidRPr="004F10DD">
        <w:rPr>
          <w:rFonts w:ascii="Arial" w:eastAsia="Arial" w:hAnsi="Arial" w:cs="Arial"/>
          <w:color w:val="0033CC"/>
        </w:rPr>
        <w:t xml:space="preserve">’ assay; we have now expanded this validation utilizing the samples available and the reagents we had access to from commercial vendors that could be employed as a means to define a </w:t>
      </w:r>
      <w:r w:rsidR="0073025B" w:rsidRPr="004F10DD">
        <w:rPr>
          <w:rFonts w:ascii="Arial" w:eastAsia="Arial" w:hAnsi="Arial" w:cs="Arial"/>
          <w:color w:val="0033CC"/>
        </w:rPr>
        <w:t>`</w:t>
      </w:r>
      <w:r w:rsidR="00397249" w:rsidRPr="004F10DD">
        <w:rPr>
          <w:rFonts w:ascii="Arial" w:eastAsia="Arial" w:hAnsi="Arial" w:cs="Arial"/>
          <w:color w:val="0033CC"/>
        </w:rPr>
        <w:t>ground truth</w:t>
      </w:r>
      <w:r w:rsidR="0073025B" w:rsidRPr="004F10DD">
        <w:rPr>
          <w:rFonts w:ascii="Arial" w:eastAsia="Arial" w:hAnsi="Arial" w:cs="Arial"/>
          <w:color w:val="0033CC"/>
        </w:rPr>
        <w:t>`</w:t>
      </w:r>
      <w:r w:rsidR="00B4071F" w:rsidRPr="004F10DD">
        <w:rPr>
          <w:rFonts w:ascii="Arial" w:eastAsia="Arial" w:hAnsi="Arial" w:cs="Arial"/>
          <w:color w:val="0033CC"/>
        </w:rPr>
        <w:t>. The authors would like, therefore, to bring the following results to the attention of the Reviewer:</w:t>
      </w:r>
    </w:p>
    <w:p w14:paraId="1D27D61A" w14:textId="77777777" w:rsidR="00042C01" w:rsidRPr="004F10DD" w:rsidRDefault="00042C01" w:rsidP="00A7225E">
      <w:pPr>
        <w:spacing w:after="0" w:line="240" w:lineRule="auto"/>
        <w:jc w:val="both"/>
        <w:rPr>
          <w:rFonts w:ascii="Arial" w:eastAsia="Arial" w:hAnsi="Arial" w:cs="Arial"/>
          <w:color w:val="0033CC"/>
        </w:rPr>
      </w:pPr>
    </w:p>
    <w:p w14:paraId="10C2E3E7" w14:textId="0DE09DE5" w:rsidR="00042C01" w:rsidRPr="00F608E6" w:rsidRDefault="003A08F4"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raw error profiles of cfDNA and WBC assays are displayed in </w:t>
      </w:r>
      <w:r w:rsidR="00B32D77" w:rsidRPr="004F10DD">
        <w:rPr>
          <w:rFonts w:ascii="Arial" w:eastAsia="Arial" w:hAnsi="Arial" w:cs="Arial"/>
          <w:b/>
          <w:color w:val="0033CC"/>
        </w:rPr>
        <w:t xml:space="preserve">Response to Reviewers Figure 7e </w:t>
      </w:r>
      <w:r w:rsidR="00B32D77" w:rsidRPr="004F10DD">
        <w:rPr>
          <w:rFonts w:ascii="Arial" w:eastAsia="Arial" w:hAnsi="Arial" w:cs="Arial"/>
          <w:color w:val="0033CC"/>
        </w:rPr>
        <w:t xml:space="preserve">and </w:t>
      </w:r>
      <w:r w:rsidR="00B32D77" w:rsidRPr="004F10DD">
        <w:rPr>
          <w:rFonts w:ascii="Arial" w:eastAsia="Arial" w:hAnsi="Arial" w:cs="Arial"/>
          <w:b/>
          <w:color w:val="0033CC"/>
        </w:rPr>
        <w:t>7f</w:t>
      </w:r>
      <w:r w:rsidR="00B32D77" w:rsidRPr="004F10DD">
        <w:rPr>
          <w:rFonts w:ascii="Arial" w:eastAsia="Arial" w:hAnsi="Arial" w:cs="Arial"/>
          <w:color w:val="0033CC"/>
        </w:rPr>
        <w:t xml:space="preserve"> </w:t>
      </w:r>
      <w:r w:rsidR="00315905">
        <w:rPr>
          <w:rFonts w:ascii="Arial" w:eastAsia="Arial" w:hAnsi="Arial" w:cs="Arial"/>
          <w:color w:val="0033CC"/>
        </w:rPr>
        <w:t>(</w:t>
      </w:r>
      <w:r w:rsidR="004343CE" w:rsidRPr="00315905">
        <w:rPr>
          <w:rFonts w:ascii="Arial" w:eastAsia="Arial" w:hAnsi="Arial" w:cs="Arial"/>
          <w:b/>
          <w:color w:val="0033CC"/>
          <w:highlight w:val="yellow"/>
        </w:rPr>
        <w:t xml:space="preserve">Supplementary Fig. </w:t>
      </w:r>
      <w:r w:rsidR="00707656">
        <w:rPr>
          <w:rFonts w:ascii="Arial" w:eastAsia="Arial" w:hAnsi="Arial" w:cs="Arial"/>
          <w:b/>
          <w:color w:val="0033CC"/>
          <w:highlight w:val="yellow"/>
        </w:rPr>
        <w:t>RR7</w:t>
      </w:r>
      <w:r w:rsidR="004343CE" w:rsidRPr="004F10DD">
        <w:rPr>
          <w:rFonts w:ascii="Arial" w:eastAsia="Arial" w:hAnsi="Arial" w:cs="Arial"/>
          <w:b/>
          <w:color w:val="0033CC"/>
        </w:rPr>
        <w:t xml:space="preserve"> of the revised manuscript</w:t>
      </w:r>
      <w:r w:rsidR="004343CE" w:rsidRPr="004F10DD">
        <w:rPr>
          <w:rFonts w:ascii="Arial" w:eastAsia="Arial" w:hAnsi="Arial" w:cs="Arial"/>
          <w:color w:val="0033CC"/>
        </w:rPr>
        <w:t xml:space="preserve">) </w:t>
      </w:r>
      <w:r w:rsidRPr="004F10DD">
        <w:rPr>
          <w:rFonts w:ascii="Arial" w:eastAsia="Arial" w:hAnsi="Arial" w:cs="Arial"/>
          <w:color w:val="0033CC"/>
        </w:rPr>
        <w:t xml:space="preserve">and provided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4F10DD">
        <w:rPr>
          <w:rFonts w:ascii="Arial" w:eastAsia="Arial" w:hAnsi="Arial" w:cs="Arial"/>
          <w:i/>
          <w:color w:val="0033CC"/>
        </w:rPr>
        <w:t>U</w:t>
      </w:r>
      <w:r w:rsidRPr="004F10DD">
        <w:rPr>
          <w:rFonts w:ascii="Arial" w:eastAsia="Arial" w:hAnsi="Arial" w:cs="Arial"/>
          <w:color w:val="0033CC"/>
        </w:rPr>
        <w:t>-test; all p&gt;0.0</w:t>
      </w:r>
      <w:r w:rsidR="008533AB" w:rsidRPr="004F10DD">
        <w:rPr>
          <w:rFonts w:ascii="Arial" w:eastAsia="Arial" w:hAnsi="Arial" w:cs="Arial"/>
          <w:color w:val="0033CC"/>
        </w:rPr>
        <w:t>5</w:t>
      </w:r>
      <w:r w:rsidRPr="004F10DD">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sidRPr="004F10DD">
        <w:rPr>
          <w:rFonts w:ascii="Arial" w:eastAsia="Arial" w:hAnsi="Arial" w:cs="Arial"/>
          <w:color w:val="0033CC"/>
        </w:rPr>
        <w:t xml:space="preserve">(two-sided Mann-Whitney </w:t>
      </w:r>
      <w:r w:rsidR="00E82E54" w:rsidRPr="004F10DD">
        <w:rPr>
          <w:rFonts w:ascii="Arial" w:eastAsia="Arial" w:hAnsi="Arial" w:cs="Arial"/>
          <w:i/>
          <w:color w:val="0033CC"/>
        </w:rPr>
        <w:t>U</w:t>
      </w:r>
      <w:r w:rsidR="00E82E54" w:rsidRPr="004F10DD">
        <w:rPr>
          <w:rFonts w:ascii="Arial" w:eastAsia="Arial" w:hAnsi="Arial" w:cs="Arial"/>
          <w:color w:val="0033CC"/>
        </w:rPr>
        <w:t>-test; all p&gt;0.05)</w:t>
      </w:r>
      <w:r w:rsidRPr="004F10DD">
        <w:rPr>
          <w:rFonts w:ascii="Arial" w:eastAsia="Arial" w:hAnsi="Arial" w:cs="Arial"/>
          <w:color w:val="0033CC"/>
        </w:rPr>
        <w:t>.</w:t>
      </w:r>
    </w:p>
    <w:p w14:paraId="09E27858" w14:textId="050937F7" w:rsidR="00C22B75" w:rsidRPr="00F608E6" w:rsidRDefault="00B4071F" w:rsidP="00F608E6">
      <w:pPr>
        <w:pStyle w:val="ListParagraph"/>
        <w:numPr>
          <w:ilvl w:val="3"/>
          <w:numId w:val="4"/>
        </w:numPr>
        <w:spacing w:after="0" w:line="240" w:lineRule="auto"/>
        <w:ind w:left="720"/>
        <w:jc w:val="both"/>
        <w:rPr>
          <w:rFonts w:ascii="Arial" w:eastAsia="Arial" w:hAnsi="Arial" w:cs="Arial"/>
          <w:color w:val="0033CC"/>
        </w:rPr>
      </w:pPr>
      <w:r w:rsidRPr="004F10DD">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315905">
        <w:rPr>
          <w:rFonts w:ascii="Arial" w:eastAsia="Arial" w:hAnsi="Arial" w:cs="Arial"/>
          <w:b/>
          <w:color w:val="0033CC"/>
          <w:highlight w:val="yellow"/>
        </w:rPr>
        <w:t xml:space="preserve">Supplementary Table </w:t>
      </w:r>
      <w:r w:rsidR="00315905" w:rsidRPr="00315905">
        <w:rPr>
          <w:rFonts w:ascii="Arial" w:eastAsia="Arial" w:hAnsi="Arial" w:cs="Arial"/>
          <w:b/>
          <w:color w:val="0033CC"/>
          <w:highlight w:val="yellow"/>
        </w:rPr>
        <w:t>XX</w:t>
      </w:r>
      <w:r w:rsidRPr="004F10DD">
        <w:rPr>
          <w:rFonts w:ascii="Arial" w:eastAsia="Arial" w:hAnsi="Arial" w:cs="Arial"/>
          <w:color w:val="0033CC"/>
        </w:rPr>
        <w:t xml:space="preserve"> of the manuscript, were selected for reprocessing with both assay protocols. The results were shown in </w:t>
      </w:r>
      <w:r w:rsidRPr="004F10DD">
        <w:rPr>
          <w:rFonts w:ascii="Arial" w:eastAsia="Arial" w:hAnsi="Arial" w:cs="Arial"/>
          <w:b/>
          <w:color w:val="0033CC"/>
        </w:rPr>
        <w:t>Fig</w:t>
      </w:r>
      <w:r w:rsidR="00315905">
        <w:rPr>
          <w:rFonts w:ascii="Arial" w:eastAsia="Arial" w:hAnsi="Arial" w:cs="Arial"/>
          <w:b/>
          <w:color w:val="0033CC"/>
        </w:rPr>
        <w:t>.</w:t>
      </w:r>
      <w:r w:rsidRPr="004F10DD">
        <w:rPr>
          <w:rFonts w:ascii="Arial" w:eastAsia="Arial" w:hAnsi="Arial" w:cs="Arial"/>
          <w:b/>
          <w:color w:val="0033CC"/>
        </w:rPr>
        <w:t xml:space="preserve"> 1</w:t>
      </w:r>
      <w:r w:rsidRPr="004F10DD">
        <w:rPr>
          <w:rFonts w:ascii="Arial" w:eastAsia="Arial" w:hAnsi="Arial" w:cs="Arial"/>
          <w:color w:val="0033CC"/>
        </w:rPr>
        <w:t xml:space="preserve"> and </w:t>
      </w:r>
      <w:r w:rsidR="00707656">
        <w:rPr>
          <w:rFonts w:ascii="Arial" w:eastAsia="Arial" w:hAnsi="Arial" w:cs="Arial"/>
          <w:b/>
          <w:color w:val="0033CC"/>
          <w:highlight w:val="yellow"/>
        </w:rPr>
        <w:t>Supplementary</w:t>
      </w:r>
      <w:r w:rsidR="00315905" w:rsidRPr="00F608E6">
        <w:rPr>
          <w:rFonts w:ascii="Arial" w:eastAsia="Arial" w:hAnsi="Arial" w:cs="Arial"/>
          <w:b/>
          <w:color w:val="0033CC"/>
          <w:highlight w:val="yellow"/>
        </w:rPr>
        <w:t xml:space="preserve"> </w:t>
      </w:r>
      <w:r w:rsidRPr="00F608E6">
        <w:rPr>
          <w:rFonts w:ascii="Arial" w:eastAsia="Arial" w:hAnsi="Arial" w:cs="Arial"/>
          <w:b/>
          <w:color w:val="0033CC"/>
          <w:highlight w:val="yellow"/>
        </w:rPr>
        <w:t>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of the </w:t>
      </w:r>
      <w:r w:rsidR="001925A7" w:rsidRPr="004F10DD">
        <w:rPr>
          <w:rFonts w:ascii="Arial" w:eastAsia="Arial" w:hAnsi="Arial" w:cs="Arial"/>
          <w:color w:val="0033CC"/>
        </w:rPr>
        <w:t xml:space="preserve">original version of the </w:t>
      </w:r>
      <w:r w:rsidRPr="004F10DD">
        <w:rPr>
          <w:rFonts w:ascii="Arial" w:eastAsia="Arial" w:hAnsi="Arial" w:cs="Arial"/>
          <w:color w:val="0033CC"/>
        </w:rPr>
        <w:t>manuscript. The measured VAFs between the two technical replicates for samples from the five non-hypermutated patients showed a strong agreement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0.9997, </w:t>
      </w:r>
      <w:r w:rsidRPr="004F10DD">
        <w:rPr>
          <w:rFonts w:ascii="Arial" w:eastAsia="Arial" w:hAnsi="Arial" w:cs="Arial"/>
          <w:b/>
          <w:color w:val="0033CC"/>
        </w:rPr>
        <w:t>Fi</w:t>
      </w:r>
      <w:r w:rsidR="00315905">
        <w:rPr>
          <w:rFonts w:ascii="Arial" w:eastAsia="Arial" w:hAnsi="Arial" w:cs="Arial"/>
          <w:b/>
          <w:color w:val="0033CC"/>
        </w:rPr>
        <w:t>g.</w:t>
      </w:r>
      <w:r w:rsidRPr="004F10DD">
        <w:rPr>
          <w:rFonts w:ascii="Arial" w:eastAsia="Arial" w:hAnsi="Arial" w:cs="Arial"/>
          <w:b/>
          <w:color w:val="0033CC"/>
        </w:rPr>
        <w:t xml:space="preserve"> 1</w:t>
      </w:r>
      <w:r w:rsidR="00315905">
        <w:rPr>
          <w:rFonts w:ascii="Arial" w:eastAsia="Arial" w:hAnsi="Arial" w:cs="Arial"/>
          <w:b/>
          <w:color w:val="0033CC"/>
        </w:rPr>
        <w:t>c</w:t>
      </w:r>
      <w:r w:rsidRPr="004F10DD">
        <w:rPr>
          <w:rFonts w:ascii="Arial" w:eastAsia="Arial" w:hAnsi="Arial" w:cs="Arial"/>
          <w:color w:val="0033CC"/>
        </w:rPr>
        <w:t>) as well as for one sample from a hypermutated case (</w:t>
      </w:r>
      <w:r w:rsidRPr="004F10DD">
        <w:rPr>
          <w:rFonts w:ascii="Arial" w:eastAsia="Arial" w:hAnsi="Arial" w:cs="Arial"/>
          <w:i/>
          <w:color w:val="0033CC"/>
        </w:rPr>
        <w:t>R</w:t>
      </w:r>
      <w:r w:rsidRPr="004F10DD">
        <w:rPr>
          <w:rFonts w:ascii="Arial" w:eastAsia="Arial" w:hAnsi="Arial" w:cs="Arial"/>
          <w:i/>
          <w:color w:val="0033CC"/>
          <w:vertAlign w:val="superscript"/>
        </w:rPr>
        <w:t>2</w:t>
      </w:r>
      <w:r w:rsidR="00C80ED4" w:rsidRPr="004F10DD">
        <w:rPr>
          <w:rFonts w:ascii="Arial" w:eastAsia="Arial" w:hAnsi="Arial" w:cs="Arial"/>
          <w:color w:val="0033CC"/>
        </w:rPr>
        <w:t xml:space="preserve"> </w:t>
      </w:r>
      <w:r w:rsidRPr="004F10DD">
        <w:rPr>
          <w:rFonts w:ascii="Arial" w:eastAsia="Arial" w:hAnsi="Arial" w:cs="Arial"/>
          <w:color w:val="0033CC"/>
        </w:rPr>
        <w:t xml:space="preserve">= 0.9972, </w:t>
      </w:r>
      <w:r w:rsidR="00707656">
        <w:rPr>
          <w:rFonts w:ascii="Arial" w:eastAsia="Arial" w:hAnsi="Arial" w:cs="Arial"/>
          <w:b/>
          <w:color w:val="0033CC"/>
          <w:highlight w:val="yellow"/>
        </w:rPr>
        <w:t>Supplementary</w:t>
      </w:r>
      <w:r w:rsidR="00315905" w:rsidRPr="00F608E6">
        <w:rPr>
          <w:rFonts w:ascii="Arial" w:eastAsia="Arial" w:hAnsi="Arial" w:cs="Arial"/>
          <w:b/>
          <w:color w:val="0033CC"/>
          <w:highlight w:val="yellow"/>
        </w:rPr>
        <w:t xml:space="preserve"> </w:t>
      </w:r>
      <w:r w:rsidRPr="00F608E6">
        <w:rPr>
          <w:rFonts w:ascii="Arial" w:eastAsia="Arial" w:hAnsi="Arial" w:cs="Arial"/>
          <w:b/>
          <w:color w:val="0033CC"/>
          <w:highlight w:val="yellow"/>
        </w:rPr>
        <w:t>Fig</w:t>
      </w:r>
      <w:r w:rsidR="00315905" w:rsidRPr="00F608E6">
        <w:rPr>
          <w:rFonts w:ascii="Arial" w:eastAsia="Arial" w:hAnsi="Arial" w:cs="Arial"/>
          <w:b/>
          <w:color w:val="0033CC"/>
          <w:highlight w:val="yellow"/>
        </w:rPr>
        <w:t>.</w:t>
      </w:r>
      <w:r w:rsidRPr="00F608E6">
        <w:rPr>
          <w:rFonts w:ascii="Arial" w:eastAsia="Arial" w:hAnsi="Arial" w:cs="Arial"/>
          <w:b/>
          <w:color w:val="0033CC"/>
          <w:highlight w:val="yellow"/>
        </w:rPr>
        <w:t xml:space="preserve"> 3</w:t>
      </w:r>
      <w:r w:rsidRPr="004F10DD">
        <w:rPr>
          <w:rFonts w:ascii="Arial" w:eastAsia="Arial" w:hAnsi="Arial" w:cs="Arial"/>
          <w:color w:val="0033CC"/>
        </w:rPr>
        <w:t xml:space="preserve">). </w:t>
      </w:r>
      <w:bookmarkStart w:id="14" w:name="_Hlk13921347"/>
      <w:r w:rsidR="00CB07F2" w:rsidRPr="004F10DD">
        <w:rPr>
          <w:rFonts w:ascii="Arial" w:eastAsia="Arial" w:hAnsi="Arial" w:cs="Arial"/>
          <w:color w:val="0033CC"/>
          <w:u w:val="single"/>
        </w:rPr>
        <w:t xml:space="preserve">In response to the </w:t>
      </w:r>
      <w:r w:rsidR="00C80ED4" w:rsidRPr="004F10DD">
        <w:rPr>
          <w:rFonts w:ascii="Arial" w:eastAsia="Arial" w:hAnsi="Arial" w:cs="Arial"/>
          <w:color w:val="0033CC"/>
          <w:u w:val="single"/>
        </w:rPr>
        <w:t>Reviewer’s</w:t>
      </w:r>
      <w:r w:rsidR="00CB07F2" w:rsidRPr="004F10DD">
        <w:rPr>
          <w:rFonts w:ascii="Arial" w:eastAsia="Arial" w:hAnsi="Arial" w:cs="Arial"/>
          <w:color w:val="0033CC"/>
          <w:u w:val="single"/>
        </w:rPr>
        <w:t xml:space="preserve"> comment, we </w:t>
      </w:r>
      <w:r w:rsidR="001925A7" w:rsidRPr="004F10DD">
        <w:rPr>
          <w:rFonts w:ascii="Arial" w:eastAsia="Arial" w:hAnsi="Arial" w:cs="Arial"/>
          <w:color w:val="0033CC"/>
          <w:u w:val="single"/>
        </w:rPr>
        <w:t>have now performed additional</w:t>
      </w:r>
      <w:r w:rsidR="00CB07F2" w:rsidRPr="004F10DD">
        <w:rPr>
          <w:rFonts w:ascii="Arial" w:eastAsia="Arial" w:hAnsi="Arial" w:cs="Arial"/>
          <w:color w:val="0033CC"/>
          <w:u w:val="single"/>
        </w:rPr>
        <w:t xml:space="preserve"> replicate cfDNA sequencing </w:t>
      </w:r>
      <w:r w:rsidR="00A576AF" w:rsidRPr="004F10DD">
        <w:rPr>
          <w:rFonts w:ascii="Arial" w:eastAsia="Arial" w:hAnsi="Arial" w:cs="Arial"/>
          <w:color w:val="0033CC"/>
          <w:u w:val="single"/>
        </w:rPr>
        <w:t>o</w:t>
      </w:r>
      <w:r w:rsidR="001925A7" w:rsidRPr="004F10DD">
        <w:rPr>
          <w:rFonts w:ascii="Arial" w:eastAsia="Arial" w:hAnsi="Arial" w:cs="Arial"/>
          <w:color w:val="0033CC"/>
          <w:u w:val="single"/>
        </w:rPr>
        <w:t>f</w:t>
      </w:r>
      <w:r w:rsidRPr="004F10DD">
        <w:rPr>
          <w:rFonts w:ascii="Arial" w:eastAsia="Arial" w:hAnsi="Arial" w:cs="Arial"/>
          <w:color w:val="0033CC"/>
          <w:u w:val="single"/>
        </w:rPr>
        <w:t xml:space="preserve"> three of the above patients using version V2 of the </w:t>
      </w:r>
      <w:r w:rsidR="00A576AF" w:rsidRPr="004F10DD">
        <w:rPr>
          <w:rFonts w:ascii="Arial" w:eastAsia="Arial" w:hAnsi="Arial" w:cs="Arial"/>
          <w:color w:val="0033CC"/>
          <w:u w:val="single"/>
        </w:rPr>
        <w:t>sequencing assay</w:t>
      </w:r>
      <w:r w:rsidRPr="004F10DD">
        <w:rPr>
          <w:rFonts w:ascii="Arial" w:eastAsia="Arial" w:hAnsi="Arial" w:cs="Arial"/>
          <w:color w:val="0033CC"/>
        </w:rPr>
        <w:t xml:space="preserve">. The pairwise comparison of VAFs between versions V1 vs V2 and V2 vs V2 for all the samples that have been retested are shown </w:t>
      </w:r>
      <w:r w:rsidR="001925A7" w:rsidRPr="004F10DD">
        <w:rPr>
          <w:rFonts w:ascii="Arial" w:eastAsia="Arial" w:hAnsi="Arial" w:cs="Arial"/>
          <w:color w:val="0033CC"/>
        </w:rPr>
        <w:t xml:space="preserve">in the </w:t>
      </w:r>
      <w:r w:rsidR="001925A7" w:rsidRPr="004F10DD">
        <w:rPr>
          <w:rFonts w:ascii="Arial" w:eastAsia="Arial" w:hAnsi="Arial" w:cs="Arial"/>
          <w:b/>
          <w:color w:val="0033CC"/>
        </w:rPr>
        <w:t xml:space="preserve">Response to the Reviewers </w:t>
      </w:r>
      <w:r w:rsidRPr="004F10DD">
        <w:rPr>
          <w:rFonts w:ascii="Arial" w:eastAsia="Arial" w:hAnsi="Arial" w:cs="Arial"/>
          <w:b/>
          <w:color w:val="0033CC"/>
        </w:rPr>
        <w:t>Figure 8</w:t>
      </w:r>
      <w:r w:rsidRPr="004F10DD">
        <w:rPr>
          <w:rFonts w:ascii="Arial" w:eastAsia="Arial" w:hAnsi="Arial" w:cs="Arial"/>
          <w:color w:val="0033CC"/>
        </w:rPr>
        <w:t xml:space="preserve"> </w:t>
      </w:r>
      <w:r w:rsidR="00A576AF" w:rsidRPr="004F10DD">
        <w:rPr>
          <w:rFonts w:ascii="Arial" w:eastAsia="Arial" w:hAnsi="Arial" w:cs="Arial"/>
          <w:color w:val="0033CC"/>
        </w:rPr>
        <w:t xml:space="preserve">and </w:t>
      </w:r>
      <w:r w:rsidR="002C2CE5" w:rsidRPr="004F10DD">
        <w:rPr>
          <w:rFonts w:ascii="Arial" w:eastAsia="Arial" w:hAnsi="Arial" w:cs="Arial"/>
          <w:color w:val="0033CC"/>
        </w:rPr>
        <w:t xml:space="preserve">the revised </w:t>
      </w:r>
      <w:r w:rsidR="00707656">
        <w:rPr>
          <w:rFonts w:ascii="Arial" w:eastAsia="Arial" w:hAnsi="Arial" w:cs="Arial"/>
          <w:b/>
          <w:color w:val="0033CC"/>
          <w:highlight w:val="yellow"/>
        </w:rPr>
        <w:t xml:space="preserve">Supplementary </w:t>
      </w:r>
      <w:r w:rsidR="00A576AF" w:rsidRPr="004F10DD">
        <w:rPr>
          <w:rFonts w:ascii="Arial" w:eastAsia="Arial" w:hAnsi="Arial" w:cs="Arial"/>
          <w:b/>
          <w:color w:val="0033CC"/>
          <w:highlight w:val="yellow"/>
        </w:rPr>
        <w:t>Fig</w:t>
      </w:r>
      <w:r w:rsidR="00315905">
        <w:rPr>
          <w:rFonts w:ascii="Arial" w:eastAsia="Arial" w:hAnsi="Arial" w:cs="Arial"/>
          <w:b/>
          <w:color w:val="0033CC"/>
          <w:highlight w:val="yellow"/>
        </w:rPr>
        <w:t>.</w:t>
      </w:r>
      <w:r w:rsidR="00A576AF" w:rsidRPr="004F10DD">
        <w:rPr>
          <w:rFonts w:ascii="Arial" w:eastAsia="Arial" w:hAnsi="Arial" w:cs="Arial"/>
          <w:b/>
          <w:color w:val="0033CC"/>
          <w:highlight w:val="yellow"/>
        </w:rPr>
        <w:t xml:space="preserve"> </w:t>
      </w:r>
      <w:r w:rsidR="00707656">
        <w:rPr>
          <w:rFonts w:ascii="Arial" w:eastAsia="Arial" w:hAnsi="Arial" w:cs="Arial"/>
          <w:b/>
          <w:color w:val="0033CC"/>
          <w:highlight w:val="yellow"/>
        </w:rPr>
        <w:t>RR8</w:t>
      </w:r>
      <w:r w:rsidR="00C80ED4" w:rsidRPr="004F10DD">
        <w:rPr>
          <w:rFonts w:ascii="Arial" w:eastAsia="Arial" w:hAnsi="Arial" w:cs="Arial"/>
          <w:color w:val="0033CC"/>
        </w:rPr>
        <w:t xml:space="preserve"> of manuscript</w:t>
      </w:r>
      <w:r w:rsidRPr="004F10DD">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Tables </w:t>
      </w:r>
      <w:r w:rsidR="00397C20">
        <w:rPr>
          <w:rFonts w:ascii="Arial" w:eastAsia="Arial" w:hAnsi="Arial" w:cs="Arial"/>
          <w:b/>
          <w:color w:val="0033CC"/>
        </w:rPr>
        <w:t>5</w:t>
      </w:r>
      <w:r w:rsidR="00F608E6" w:rsidRPr="00F608E6">
        <w:rPr>
          <w:rFonts w:ascii="Arial" w:eastAsia="Arial" w:hAnsi="Arial" w:cs="Arial"/>
          <w:color w:val="0033CC"/>
        </w:rPr>
        <w:t xml:space="preserve"> </w:t>
      </w:r>
      <w:r w:rsidRPr="00F608E6">
        <w:rPr>
          <w:rFonts w:ascii="Arial" w:eastAsia="Arial" w:hAnsi="Arial" w:cs="Arial"/>
          <w:color w:val="0033CC"/>
        </w:rPr>
        <w:t>and</w:t>
      </w:r>
      <w:r w:rsidRPr="004F10DD">
        <w:rPr>
          <w:rFonts w:ascii="Arial" w:eastAsia="Arial" w:hAnsi="Arial" w:cs="Arial"/>
          <w:b/>
          <w:color w:val="0033CC"/>
        </w:rPr>
        <w:t xml:space="preserve"> </w:t>
      </w:r>
      <w:r w:rsidR="00397C20">
        <w:rPr>
          <w:rFonts w:ascii="Arial" w:eastAsia="Arial" w:hAnsi="Arial" w:cs="Arial"/>
          <w:b/>
          <w:color w:val="0033CC"/>
        </w:rPr>
        <w:t>6</w:t>
      </w:r>
      <w:r w:rsidR="00407C92" w:rsidRPr="004F10DD">
        <w:rPr>
          <w:rFonts w:ascii="Arial" w:eastAsia="Arial" w:hAnsi="Arial" w:cs="Arial"/>
          <w:color w:val="0033CC"/>
        </w:rPr>
        <w:t xml:space="preserve">. </w:t>
      </w:r>
      <w:r w:rsidR="00407C92" w:rsidRPr="004F10DD">
        <w:rPr>
          <w:rFonts w:ascii="Arial" w:eastAsia="Arial" w:hAnsi="Arial" w:cs="Arial"/>
          <w:color w:val="0033CC"/>
        </w:rPr>
        <w:lastRenderedPageBreak/>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4F10DD">
        <w:rPr>
          <w:rFonts w:ascii="Arial" w:eastAsia="Arial" w:hAnsi="Arial" w:cs="Arial"/>
          <w:color w:val="0033CC"/>
        </w:rPr>
        <w:t>.</w:t>
      </w:r>
      <w:bookmarkEnd w:id="14"/>
    </w:p>
    <w:p w14:paraId="3FD6B4A0" w14:textId="2BF05C5A" w:rsidR="004D66E1" w:rsidRPr="00F608E6" w:rsidRDefault="001925A7" w:rsidP="00F608E6">
      <w:pPr>
        <w:pStyle w:val="ListParagraph"/>
        <w:numPr>
          <w:ilvl w:val="0"/>
          <w:numId w:val="4"/>
        </w:numPr>
        <w:spacing w:after="0" w:line="240" w:lineRule="auto"/>
        <w:jc w:val="both"/>
        <w:rPr>
          <w:rFonts w:ascii="Arial" w:eastAsia="Arial" w:hAnsi="Arial" w:cs="Arial"/>
          <w:color w:val="0033CC"/>
        </w:rPr>
      </w:pPr>
      <w:r w:rsidRPr="004F10DD">
        <w:rPr>
          <w:rFonts w:ascii="Arial" w:eastAsia="Arial" w:hAnsi="Arial" w:cs="Arial"/>
          <w:color w:val="0033CC"/>
        </w:rPr>
        <w:t xml:space="preserve">Although the technical repeats of the samples using </w:t>
      </w:r>
      <w:r w:rsidR="006515BA" w:rsidRPr="004F10DD">
        <w:rPr>
          <w:rFonts w:ascii="Arial" w:eastAsia="Arial" w:hAnsi="Arial" w:cs="Arial"/>
          <w:color w:val="0033CC"/>
        </w:rPr>
        <w:t>V1</w:t>
      </w:r>
      <w:r w:rsidRPr="004F10DD">
        <w:rPr>
          <w:rFonts w:ascii="Arial" w:eastAsia="Arial" w:hAnsi="Arial" w:cs="Arial"/>
          <w:color w:val="0033CC"/>
        </w:rPr>
        <w:t xml:space="preserve"> and </w:t>
      </w:r>
      <w:r w:rsidR="006515BA" w:rsidRPr="004F10DD">
        <w:rPr>
          <w:rFonts w:ascii="Arial" w:eastAsia="Arial" w:hAnsi="Arial" w:cs="Arial"/>
          <w:color w:val="0033CC"/>
        </w:rPr>
        <w:t>V2</w:t>
      </w:r>
      <w:r w:rsidRPr="004F10DD">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sidRPr="004F10DD">
        <w:rPr>
          <w:rFonts w:ascii="Arial" w:eastAsia="Arial" w:hAnsi="Arial" w:cs="Arial"/>
          <w:color w:val="0033CC"/>
        </w:rPr>
        <w:t xml:space="preserve">sequencing </w:t>
      </w:r>
      <w:r w:rsidRPr="004F10DD">
        <w:rPr>
          <w:rFonts w:ascii="Arial" w:eastAsia="Arial" w:hAnsi="Arial" w:cs="Arial"/>
          <w:color w:val="0033CC"/>
        </w:rPr>
        <w:t xml:space="preserve">approach to determine the presence and </w:t>
      </w:r>
      <w:r w:rsidR="007C0F66" w:rsidRPr="004F10DD">
        <w:rPr>
          <w:rFonts w:ascii="Arial" w:eastAsia="Arial" w:hAnsi="Arial" w:cs="Arial"/>
          <w:color w:val="0033CC"/>
        </w:rPr>
        <w:t xml:space="preserve">measure </w:t>
      </w:r>
      <w:r w:rsidRPr="004F10DD">
        <w:rPr>
          <w:rFonts w:ascii="Arial" w:eastAsia="Arial" w:hAnsi="Arial" w:cs="Arial"/>
          <w:color w:val="0033CC"/>
        </w:rPr>
        <w:t xml:space="preserve">the VAF of the mutations, we performed an orthogonal validation of our results utilizing droplet </w:t>
      </w:r>
      <w:r w:rsidR="00397249" w:rsidRPr="004F10DD">
        <w:rPr>
          <w:rFonts w:ascii="Arial" w:eastAsia="Arial" w:hAnsi="Arial" w:cs="Arial"/>
          <w:color w:val="0033CC"/>
        </w:rPr>
        <w:t xml:space="preserve">digital </w:t>
      </w:r>
      <w:r w:rsidRPr="004F10DD">
        <w:rPr>
          <w:rFonts w:ascii="Arial" w:eastAsia="Arial" w:hAnsi="Arial" w:cs="Arial"/>
          <w:color w:val="0033CC"/>
        </w:rPr>
        <w:t>PCR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which is considered in many contexts to constitute a ‘gold standard’ for the assessment of variants at low VAFs. </w:t>
      </w:r>
      <w:bookmarkStart w:id="15" w:name="_Hlk13920801"/>
      <w:r w:rsidR="00482953" w:rsidRPr="004F10DD">
        <w:rPr>
          <w:rFonts w:ascii="Arial" w:eastAsia="Arial" w:hAnsi="Arial" w:cs="Arial"/>
          <w:color w:val="0033CC"/>
        </w:rPr>
        <w:t>In the original version of the manuscript, w</w:t>
      </w:r>
      <w:r w:rsidRPr="004F10DD">
        <w:rPr>
          <w:rFonts w:ascii="Arial" w:eastAsia="Arial" w:hAnsi="Arial" w:cs="Arial"/>
          <w:color w:val="0033CC"/>
        </w:rPr>
        <w:t xml:space="preserve">e </w:t>
      </w:r>
      <w:r w:rsidR="00482953" w:rsidRPr="004F10DD">
        <w:rPr>
          <w:rFonts w:ascii="Arial" w:eastAsia="Arial" w:hAnsi="Arial" w:cs="Arial"/>
          <w:color w:val="0033CC"/>
        </w:rPr>
        <w:t>had performed</w:t>
      </w:r>
      <w:r w:rsidRPr="004F10DD">
        <w:rPr>
          <w:rFonts w:ascii="Arial" w:eastAsia="Arial" w:hAnsi="Arial" w:cs="Arial"/>
          <w:color w:val="0033CC"/>
        </w:rPr>
        <w:t xml:space="preserv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experiments </w:t>
      </w:r>
      <w:r w:rsidR="007C0F66" w:rsidRPr="004F10DD">
        <w:rPr>
          <w:rFonts w:ascii="Arial" w:eastAsia="Arial" w:hAnsi="Arial" w:cs="Arial"/>
          <w:color w:val="0033CC"/>
        </w:rPr>
        <w:t>targeting</w:t>
      </w:r>
      <w:r w:rsidR="00B4071F" w:rsidRPr="004F10DD">
        <w:rPr>
          <w:rFonts w:ascii="Arial" w:eastAsia="Arial" w:hAnsi="Arial" w:cs="Arial"/>
          <w:color w:val="0033CC"/>
        </w:rPr>
        <w:t xml:space="preserve"> five canonical hotspot tumor-matched somatic mutations (</w:t>
      </w:r>
      <w:r w:rsidR="00B4071F" w:rsidRPr="004F10DD">
        <w:rPr>
          <w:rFonts w:ascii="Arial" w:hAnsi="Arial" w:cs="Arial"/>
          <w:i/>
          <w:color w:val="0033CC"/>
        </w:rPr>
        <w:t>PIK3CA</w:t>
      </w:r>
      <w:r w:rsidR="00B4071F" w:rsidRPr="004F10DD">
        <w:rPr>
          <w:rFonts w:ascii="Arial" w:eastAsia="Arial" w:hAnsi="Arial" w:cs="Arial"/>
          <w:color w:val="0033CC"/>
        </w:rPr>
        <w:t xml:space="preserve"> E542K, </w:t>
      </w:r>
      <w:r w:rsidR="00B4071F" w:rsidRPr="004F10DD">
        <w:rPr>
          <w:rFonts w:ascii="Arial" w:hAnsi="Arial" w:cs="Arial"/>
          <w:i/>
          <w:color w:val="0033CC"/>
        </w:rPr>
        <w:t>PIK3CA</w:t>
      </w:r>
      <w:r w:rsidR="00B4071F" w:rsidRPr="004F10DD">
        <w:rPr>
          <w:rFonts w:ascii="Arial" w:eastAsia="Arial" w:hAnsi="Arial" w:cs="Arial"/>
          <w:color w:val="0033CC"/>
        </w:rPr>
        <w:t xml:space="preserve"> H1047R, </w:t>
      </w:r>
      <w:r w:rsidR="00B4071F" w:rsidRPr="004F10DD">
        <w:rPr>
          <w:rFonts w:ascii="Arial" w:hAnsi="Arial" w:cs="Arial"/>
          <w:i/>
          <w:color w:val="0033CC"/>
        </w:rPr>
        <w:t>KRAS</w:t>
      </w:r>
      <w:r w:rsidR="00B4071F" w:rsidRPr="004F10DD">
        <w:rPr>
          <w:rFonts w:ascii="Arial" w:eastAsia="Arial" w:hAnsi="Arial" w:cs="Arial"/>
          <w:color w:val="0033CC"/>
        </w:rPr>
        <w:t xml:space="preserve"> G12C, </w:t>
      </w:r>
      <w:r w:rsidR="00B4071F" w:rsidRPr="004F10DD">
        <w:rPr>
          <w:rFonts w:ascii="Arial" w:hAnsi="Arial" w:cs="Arial"/>
          <w:i/>
          <w:color w:val="0033CC"/>
        </w:rPr>
        <w:t>KRAS</w:t>
      </w:r>
      <w:r w:rsidR="00B4071F" w:rsidRPr="004F10DD">
        <w:rPr>
          <w:rFonts w:ascii="Arial" w:eastAsia="Arial" w:hAnsi="Arial" w:cs="Arial"/>
          <w:color w:val="0033CC"/>
        </w:rPr>
        <w:t xml:space="preserve"> G12A, </w:t>
      </w:r>
      <w:r w:rsidR="00B4071F" w:rsidRPr="004F10DD">
        <w:rPr>
          <w:rFonts w:ascii="Arial" w:hAnsi="Arial" w:cs="Arial"/>
          <w:i/>
          <w:color w:val="0033CC"/>
        </w:rPr>
        <w:t>EGFR</w:t>
      </w:r>
      <w:r w:rsidR="00B4071F" w:rsidRPr="004F10DD">
        <w:rPr>
          <w:rFonts w:ascii="Arial" w:eastAsia="Arial" w:hAnsi="Arial" w:cs="Arial"/>
          <w:color w:val="0033CC"/>
        </w:rPr>
        <w:t xml:space="preserve"> L861Q</w:t>
      </w:r>
      <w:r w:rsidRPr="004F10DD">
        <w:rPr>
          <w:rFonts w:ascii="Arial" w:eastAsia="Arial" w:hAnsi="Arial" w:cs="Arial"/>
          <w:color w:val="0033CC"/>
        </w:rPr>
        <w:t>)</w:t>
      </w:r>
      <w:r w:rsidR="00B4071F" w:rsidRPr="004F10DD">
        <w:rPr>
          <w:rFonts w:ascii="Arial" w:eastAsia="Arial" w:hAnsi="Arial" w:cs="Arial"/>
          <w:color w:val="0033CC"/>
        </w:rPr>
        <w:t xml:space="preserve"> in five patients. </w:t>
      </w:r>
      <w:r w:rsidR="00B4071F" w:rsidRPr="004F10DD">
        <w:rPr>
          <w:rFonts w:ascii="Arial" w:eastAsia="Arial" w:hAnsi="Arial" w:cs="Arial"/>
          <w:b/>
          <w:color w:val="0033CC"/>
        </w:rPr>
        <w:t>Fig</w:t>
      </w:r>
      <w:r w:rsidR="00F608E6">
        <w:rPr>
          <w:rFonts w:ascii="Arial" w:eastAsia="Arial" w:hAnsi="Arial" w:cs="Arial"/>
          <w:b/>
          <w:color w:val="0033CC"/>
        </w:rPr>
        <w:t>.</w:t>
      </w:r>
      <w:r w:rsidR="00B4071F" w:rsidRPr="004F10DD">
        <w:rPr>
          <w:rFonts w:ascii="Arial" w:eastAsia="Arial" w:hAnsi="Arial" w:cs="Arial"/>
          <w:b/>
          <w:color w:val="0033CC"/>
        </w:rPr>
        <w:t xml:space="preserve"> 1</w:t>
      </w:r>
      <w:r w:rsidR="00650F4F" w:rsidRPr="004F10DD">
        <w:rPr>
          <w:rFonts w:ascii="Arial" w:eastAsia="Arial" w:hAnsi="Arial" w:cs="Arial"/>
          <w:b/>
          <w:color w:val="0033CC"/>
        </w:rPr>
        <w:t>b</w:t>
      </w:r>
      <w:r w:rsidR="00650F4F" w:rsidRPr="004F10DD">
        <w:rPr>
          <w:rFonts w:ascii="Arial" w:eastAsia="Arial" w:hAnsi="Arial" w:cs="Arial"/>
          <w:color w:val="0033CC"/>
        </w:rPr>
        <w:t xml:space="preserve"> </w:t>
      </w:r>
      <w:r w:rsidR="00B4071F" w:rsidRPr="004F10DD">
        <w:rPr>
          <w:rFonts w:ascii="Arial" w:eastAsia="Arial" w:hAnsi="Arial" w:cs="Arial"/>
          <w:color w:val="0033CC"/>
        </w:rPr>
        <w:t xml:space="preserve">of the manuscript </w:t>
      </w:r>
      <w:r w:rsidR="00CB07F2" w:rsidRPr="004F10DD">
        <w:rPr>
          <w:rFonts w:ascii="Arial" w:eastAsia="Arial" w:hAnsi="Arial" w:cs="Arial"/>
          <w:color w:val="0033CC"/>
        </w:rPr>
        <w:t xml:space="preserve">and </w:t>
      </w:r>
      <w:r w:rsidRPr="004F10DD">
        <w:rPr>
          <w:rFonts w:ascii="Arial" w:eastAsia="Arial" w:hAnsi="Arial" w:cs="Arial"/>
          <w:b/>
          <w:color w:val="0033CC"/>
        </w:rPr>
        <w:t xml:space="preserve">Response to Reviewers </w:t>
      </w:r>
      <w:r w:rsidR="00CB07F2" w:rsidRPr="004F10DD">
        <w:rPr>
          <w:rFonts w:ascii="Arial" w:eastAsia="Arial" w:hAnsi="Arial" w:cs="Arial"/>
          <w:b/>
          <w:color w:val="0033CC"/>
        </w:rPr>
        <w:t xml:space="preserve">Figure </w:t>
      </w:r>
      <w:r w:rsidR="005D3BAF" w:rsidRPr="004F10DD">
        <w:rPr>
          <w:rFonts w:ascii="Arial" w:eastAsia="Arial" w:hAnsi="Arial" w:cs="Arial"/>
          <w:b/>
          <w:color w:val="0033CC"/>
        </w:rPr>
        <w:t>9</w:t>
      </w:r>
      <w:r w:rsidR="00CB07F2" w:rsidRPr="004F10DD">
        <w:rPr>
          <w:rFonts w:ascii="Arial" w:eastAsia="Arial" w:hAnsi="Arial" w:cs="Arial"/>
          <w:b/>
          <w:color w:val="0033CC"/>
        </w:rPr>
        <w:t>a</w:t>
      </w:r>
      <w:r w:rsidR="00CB07F2" w:rsidRPr="004F10DD">
        <w:rPr>
          <w:rFonts w:ascii="Arial" w:eastAsia="Arial" w:hAnsi="Arial" w:cs="Arial"/>
          <w:color w:val="0033CC"/>
        </w:rPr>
        <w:t xml:space="preserve"> </w:t>
      </w:r>
      <w:r w:rsidRPr="004F10DD">
        <w:rPr>
          <w:rFonts w:ascii="Arial" w:eastAsia="Arial" w:hAnsi="Arial" w:cs="Arial"/>
          <w:color w:val="0033CC"/>
        </w:rPr>
        <w:t>demonstrate</w:t>
      </w:r>
      <w:r w:rsidR="00B4071F" w:rsidRPr="004F10DD">
        <w:rPr>
          <w:rFonts w:ascii="Arial" w:eastAsia="Arial" w:hAnsi="Arial" w:cs="Arial"/>
          <w:color w:val="0033CC"/>
        </w:rPr>
        <w:t xml:space="preserve"> </w:t>
      </w:r>
      <w:r w:rsidR="000A3839" w:rsidRPr="004F10DD">
        <w:rPr>
          <w:rFonts w:ascii="Arial" w:eastAsia="Arial" w:hAnsi="Arial" w:cs="Arial"/>
          <w:color w:val="0033CC"/>
        </w:rPr>
        <w:t xml:space="preserve">a 100% positive percent agreement (PPA) and 100% negative percent agreement (NPA) considering </w:t>
      </w:r>
      <w:proofErr w:type="spellStart"/>
      <w:r w:rsidR="000A3839" w:rsidRPr="004F10DD">
        <w:rPr>
          <w:rFonts w:ascii="Arial" w:eastAsia="Arial" w:hAnsi="Arial" w:cs="Arial"/>
          <w:color w:val="0033CC"/>
        </w:rPr>
        <w:t>ddPCR</w:t>
      </w:r>
      <w:proofErr w:type="spellEnd"/>
      <w:r w:rsidR="000A3839" w:rsidRPr="004F10DD">
        <w:rPr>
          <w:rFonts w:ascii="Arial" w:eastAsia="Arial" w:hAnsi="Arial" w:cs="Arial"/>
          <w:color w:val="0033CC"/>
        </w:rPr>
        <w:t xml:space="preserve"> as the benchmark</w:t>
      </w:r>
      <w:r w:rsidR="007C0F66" w:rsidRPr="004F10DD">
        <w:rPr>
          <w:rFonts w:ascii="Arial" w:eastAsia="Arial" w:hAnsi="Arial" w:cs="Arial"/>
          <w:color w:val="0033CC"/>
        </w:rPr>
        <w:t xml:space="preserve"> whilst </w:t>
      </w:r>
      <w:r w:rsidRPr="004F10DD">
        <w:rPr>
          <w:rFonts w:ascii="Arial" w:eastAsia="Arial" w:hAnsi="Arial" w:cs="Arial"/>
          <w:color w:val="0033CC"/>
        </w:rPr>
        <w:t xml:space="preserve">the </w:t>
      </w:r>
      <w:r w:rsidR="00B4071F" w:rsidRPr="004F10DD">
        <w:rPr>
          <w:rFonts w:ascii="Arial" w:eastAsia="Arial" w:hAnsi="Arial" w:cs="Arial"/>
          <w:color w:val="0033CC"/>
        </w:rPr>
        <w:t xml:space="preserve">VAF measured in cfDNA using either version of the assay protocol closely mirrors that obtained with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w:t>
      </w:r>
      <w:r w:rsidR="00482953" w:rsidRPr="004F10DD">
        <w:rPr>
          <w:rFonts w:ascii="Arial" w:eastAsia="Arial" w:hAnsi="Arial" w:cs="Arial"/>
          <w:color w:val="0033CC"/>
        </w:rPr>
        <w:t xml:space="preserve"> </w:t>
      </w:r>
      <w:r w:rsidR="00650F4F" w:rsidRPr="004F10DD">
        <w:rPr>
          <w:rFonts w:ascii="Arial" w:eastAsia="Arial" w:hAnsi="Arial" w:cs="Arial"/>
          <w:color w:val="0033CC"/>
          <w:u w:val="single"/>
        </w:rPr>
        <w:t xml:space="preserve">In response to the </w:t>
      </w:r>
      <w:r w:rsidR="00B4071F" w:rsidRPr="004F10DD">
        <w:rPr>
          <w:rFonts w:ascii="Arial" w:eastAsia="Arial" w:hAnsi="Arial" w:cs="Arial"/>
          <w:color w:val="0033CC"/>
          <w:u w:val="single"/>
        </w:rPr>
        <w:t xml:space="preserve">Reviewer’s comment, </w:t>
      </w:r>
      <w:r w:rsidR="00C855A9" w:rsidRPr="004F10DD">
        <w:rPr>
          <w:rFonts w:ascii="Arial" w:eastAsia="Arial" w:hAnsi="Arial" w:cs="Arial"/>
          <w:color w:val="0033CC"/>
          <w:u w:val="single"/>
        </w:rPr>
        <w:t xml:space="preserve">we </w:t>
      </w:r>
      <w:r w:rsidR="00482953" w:rsidRPr="004F10DD">
        <w:rPr>
          <w:rFonts w:ascii="Arial" w:eastAsia="Arial" w:hAnsi="Arial" w:cs="Arial"/>
          <w:color w:val="0033CC"/>
          <w:u w:val="single"/>
        </w:rPr>
        <w:t xml:space="preserve">have now </w:t>
      </w:r>
      <w:r w:rsidR="00C855A9" w:rsidRPr="004F10DD">
        <w:rPr>
          <w:rFonts w:ascii="Arial" w:eastAsia="Arial" w:hAnsi="Arial" w:cs="Arial"/>
          <w:color w:val="0033CC"/>
          <w:u w:val="single"/>
        </w:rPr>
        <w:t>performed</w:t>
      </w:r>
      <w:r w:rsidR="00C80ED4" w:rsidRPr="004F10DD">
        <w:rPr>
          <w:rFonts w:ascii="Arial" w:eastAsia="Arial" w:hAnsi="Arial" w:cs="Arial"/>
          <w:color w:val="0033CC"/>
          <w:u w:val="single"/>
        </w:rPr>
        <w:t xml:space="preserve"> additional</w:t>
      </w:r>
      <w:r w:rsidR="00C855A9" w:rsidRPr="004F10DD">
        <w:rPr>
          <w:rFonts w:ascii="Arial" w:eastAsia="Arial" w:hAnsi="Arial" w:cs="Arial"/>
          <w:color w:val="0033CC"/>
          <w:u w:val="single"/>
        </w:rPr>
        <w:t xml:space="preserve"> </w:t>
      </w:r>
      <w:proofErr w:type="spellStart"/>
      <w:r w:rsidR="00C855A9" w:rsidRPr="004F10DD">
        <w:rPr>
          <w:rFonts w:ascii="Arial" w:eastAsia="Arial" w:hAnsi="Arial" w:cs="Arial"/>
          <w:color w:val="0033CC"/>
          <w:u w:val="single"/>
        </w:rPr>
        <w:t>ddPCR</w:t>
      </w:r>
      <w:proofErr w:type="spellEnd"/>
      <w:r w:rsidR="00C855A9" w:rsidRPr="004F10DD">
        <w:rPr>
          <w:rFonts w:ascii="Arial" w:eastAsia="Arial" w:hAnsi="Arial" w:cs="Arial"/>
          <w:color w:val="0033CC"/>
          <w:u w:val="single"/>
        </w:rPr>
        <w:t xml:space="preserve"> assays targeting </w:t>
      </w:r>
      <w:proofErr w:type="spellStart"/>
      <w:r w:rsidR="00C855A9" w:rsidRPr="004F10DD">
        <w:rPr>
          <w:rFonts w:ascii="Arial" w:eastAsia="Arial" w:hAnsi="Arial" w:cs="Arial"/>
          <w:color w:val="0033CC"/>
          <w:u w:val="single"/>
        </w:rPr>
        <w:t>VUSo</w:t>
      </w:r>
      <w:proofErr w:type="spellEnd"/>
      <w:r w:rsidR="00C855A9" w:rsidRPr="004F10DD">
        <w:rPr>
          <w:rFonts w:ascii="Arial" w:eastAsia="Arial" w:hAnsi="Arial" w:cs="Arial"/>
          <w:color w:val="0033CC"/>
          <w:u w:val="single"/>
        </w:rPr>
        <w:t xml:space="preserve"> </w:t>
      </w:r>
      <w:r w:rsidR="00A576AF" w:rsidRPr="004F10DD">
        <w:rPr>
          <w:rFonts w:ascii="Arial" w:eastAsia="Arial" w:hAnsi="Arial" w:cs="Arial"/>
          <w:color w:val="0033CC"/>
          <w:u w:val="single"/>
        </w:rPr>
        <w:t>(</w:t>
      </w:r>
      <w:r w:rsidR="007C0F66" w:rsidRPr="004F10DD">
        <w:rPr>
          <w:rFonts w:ascii="Arial" w:eastAsia="Arial" w:hAnsi="Arial" w:cs="Arial"/>
          <w:color w:val="0033CC"/>
          <w:u w:val="single"/>
        </w:rPr>
        <w:t xml:space="preserve">i.e. somatic </w:t>
      </w:r>
      <w:r w:rsidR="00A576AF" w:rsidRPr="004F10DD">
        <w:rPr>
          <w:rFonts w:ascii="Arial" w:eastAsia="Arial" w:hAnsi="Arial" w:cs="Arial"/>
          <w:color w:val="0033CC"/>
          <w:u w:val="single"/>
        </w:rPr>
        <w:t xml:space="preserve">cfDNA </w:t>
      </w:r>
      <w:r w:rsidR="007C0F66" w:rsidRPr="004F10DD">
        <w:rPr>
          <w:rFonts w:ascii="Arial" w:eastAsia="Arial" w:hAnsi="Arial" w:cs="Arial"/>
          <w:color w:val="0033CC"/>
          <w:u w:val="single"/>
        </w:rPr>
        <w:t>variants</w:t>
      </w:r>
      <w:r w:rsidR="00C855A9" w:rsidRPr="004F10DD">
        <w:rPr>
          <w:rFonts w:ascii="Arial" w:eastAsia="Arial" w:hAnsi="Arial" w:cs="Arial"/>
          <w:color w:val="0033CC"/>
          <w:u w:val="single"/>
        </w:rPr>
        <w:t xml:space="preserve"> that were not matched to the paired tumors or WBCs) to evaluate the specificity of the cfDNA sequencing assay </w:t>
      </w:r>
      <w:r w:rsidR="00C80ED4" w:rsidRPr="004F10DD">
        <w:rPr>
          <w:rFonts w:ascii="Arial" w:eastAsia="Arial" w:hAnsi="Arial" w:cs="Arial"/>
          <w:color w:val="0033CC"/>
          <w:u w:val="single"/>
        </w:rPr>
        <w:t>for</w:t>
      </w:r>
      <w:r w:rsidR="00C855A9" w:rsidRPr="004F10DD">
        <w:rPr>
          <w:rFonts w:ascii="Arial" w:eastAsia="Arial" w:hAnsi="Arial" w:cs="Arial"/>
          <w:color w:val="0033CC"/>
          <w:u w:val="single"/>
        </w:rPr>
        <w:t xml:space="preserve"> low VAF non</w:t>
      </w:r>
      <w:r w:rsidR="00AA07CB" w:rsidRPr="004F10DD">
        <w:rPr>
          <w:rFonts w:ascii="Arial" w:eastAsia="Arial" w:hAnsi="Arial" w:cs="Arial"/>
          <w:color w:val="0033CC"/>
          <w:u w:val="single"/>
        </w:rPr>
        <w:t>-</w:t>
      </w:r>
      <w:r w:rsidR="00C855A9" w:rsidRPr="004F10DD">
        <w:rPr>
          <w:rFonts w:ascii="Arial" w:eastAsia="Arial" w:hAnsi="Arial" w:cs="Arial"/>
          <w:color w:val="0033CC"/>
          <w:u w:val="single"/>
        </w:rPr>
        <w:t>tumor-matched somatic variants</w:t>
      </w:r>
      <w:r w:rsidR="00C855A9" w:rsidRPr="004F10DD">
        <w:rPr>
          <w:rFonts w:ascii="Arial" w:eastAsia="Arial" w:hAnsi="Arial" w:cs="Arial"/>
          <w:color w:val="0033CC"/>
        </w:rPr>
        <w:t xml:space="preserve">. For this analysis, </w:t>
      </w:r>
      <w:r w:rsidR="00650F4F" w:rsidRPr="004F10DD">
        <w:rPr>
          <w:rFonts w:ascii="Arial" w:eastAsia="Arial" w:hAnsi="Arial" w:cs="Arial"/>
          <w:color w:val="0033CC"/>
        </w:rPr>
        <w:t xml:space="preserve">we </w:t>
      </w:r>
      <w:r w:rsidR="00C855A9" w:rsidRPr="004F10DD">
        <w:rPr>
          <w:rFonts w:ascii="Arial" w:eastAsia="Arial" w:hAnsi="Arial" w:cs="Arial"/>
          <w:color w:val="0033CC"/>
        </w:rPr>
        <w:t xml:space="preserve">first </w:t>
      </w:r>
      <w:r w:rsidR="00650F4F" w:rsidRPr="004F10DD">
        <w:rPr>
          <w:rFonts w:ascii="Arial" w:eastAsia="Arial" w:hAnsi="Arial" w:cs="Arial"/>
          <w:color w:val="0033CC"/>
        </w:rPr>
        <w:t xml:space="preserve">identified the subset of </w:t>
      </w:r>
      <w:proofErr w:type="spellStart"/>
      <w:r w:rsidR="00650F4F" w:rsidRPr="004F10DD">
        <w:rPr>
          <w:rFonts w:ascii="Arial" w:eastAsia="Arial" w:hAnsi="Arial" w:cs="Arial"/>
          <w:color w:val="0033CC"/>
        </w:rPr>
        <w:t>VUSo</w:t>
      </w:r>
      <w:proofErr w:type="spellEnd"/>
      <w:r w:rsidR="00650F4F" w:rsidRPr="004F10DD">
        <w:rPr>
          <w:rFonts w:ascii="Arial" w:eastAsia="Arial" w:hAnsi="Arial" w:cs="Arial"/>
          <w:color w:val="0033CC"/>
        </w:rPr>
        <w:t xml:space="preserve"> for which a validated </w:t>
      </w:r>
      <w:proofErr w:type="spellStart"/>
      <w:r w:rsidR="00650F4F" w:rsidRPr="004F10DD">
        <w:rPr>
          <w:rFonts w:ascii="Arial" w:eastAsia="Arial" w:hAnsi="Arial" w:cs="Arial"/>
          <w:color w:val="0033CC"/>
        </w:rPr>
        <w:t>ddPCR</w:t>
      </w:r>
      <w:proofErr w:type="spellEnd"/>
      <w:r w:rsidR="00650F4F" w:rsidRPr="004F10DD">
        <w:rPr>
          <w:rFonts w:ascii="Arial" w:eastAsia="Arial" w:hAnsi="Arial" w:cs="Arial"/>
          <w:color w:val="0033CC"/>
        </w:rPr>
        <w:t xml:space="preserve"> assay </w:t>
      </w:r>
      <w:r w:rsidR="00C855A9" w:rsidRPr="004F10DD">
        <w:rPr>
          <w:rFonts w:ascii="Arial" w:eastAsia="Arial" w:hAnsi="Arial" w:cs="Arial"/>
          <w:color w:val="0033CC"/>
        </w:rPr>
        <w:t>wa</w:t>
      </w:r>
      <w:r w:rsidR="00650F4F" w:rsidRPr="004F10DD">
        <w:rPr>
          <w:rFonts w:ascii="Arial" w:eastAsia="Arial" w:hAnsi="Arial" w:cs="Arial"/>
          <w:color w:val="0033CC"/>
        </w:rPr>
        <w:t>s available. We then identified all the patients with residual extracted cfDNA and</w:t>
      </w:r>
      <w:r w:rsidR="002C2CE5" w:rsidRPr="004F10DD">
        <w:rPr>
          <w:rFonts w:ascii="Arial" w:eastAsia="Arial" w:hAnsi="Arial" w:cs="Arial"/>
          <w:color w:val="0033CC"/>
        </w:rPr>
        <w:t xml:space="preserve">/or </w:t>
      </w:r>
      <w:r w:rsidR="00650F4F" w:rsidRPr="004F10DD">
        <w:rPr>
          <w:rFonts w:ascii="Arial" w:eastAsia="Arial" w:hAnsi="Arial" w:cs="Arial"/>
          <w:color w:val="0033CC"/>
        </w:rPr>
        <w:t>leftover pre-enrichment sequencing libraries harbor</w:t>
      </w:r>
      <w:r w:rsidR="00C855A9" w:rsidRPr="004F10DD">
        <w:rPr>
          <w:rFonts w:ascii="Arial" w:eastAsia="Arial" w:hAnsi="Arial" w:cs="Arial"/>
          <w:color w:val="0033CC"/>
        </w:rPr>
        <w:t xml:space="preserve">ing </w:t>
      </w:r>
      <w:r w:rsidR="00650F4F" w:rsidRPr="004F10DD">
        <w:rPr>
          <w:rFonts w:ascii="Arial" w:eastAsia="Arial" w:hAnsi="Arial" w:cs="Arial"/>
          <w:color w:val="0033CC"/>
        </w:rPr>
        <w:t xml:space="preserve">any of these mutations. Our final analysis included four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assays (</w:t>
      </w:r>
      <w:r w:rsidR="00B4071F" w:rsidRPr="004F10DD">
        <w:rPr>
          <w:rFonts w:ascii="Arial" w:eastAsia="Arial" w:hAnsi="Arial" w:cs="Arial"/>
          <w:i/>
          <w:color w:val="0033CC"/>
        </w:rPr>
        <w:t>PIK3CA</w:t>
      </w:r>
      <w:r w:rsidR="00B4071F" w:rsidRPr="004F10DD">
        <w:rPr>
          <w:rFonts w:ascii="Arial" w:eastAsia="Arial" w:hAnsi="Arial" w:cs="Arial"/>
          <w:color w:val="0033CC"/>
        </w:rPr>
        <w:t xml:space="preserve"> E545K, </w:t>
      </w:r>
      <w:r w:rsidR="00B4071F" w:rsidRPr="004F10DD">
        <w:rPr>
          <w:rFonts w:ascii="Arial" w:eastAsia="Arial" w:hAnsi="Arial" w:cs="Arial"/>
          <w:i/>
          <w:color w:val="0033CC"/>
        </w:rPr>
        <w:t>NRAS</w:t>
      </w:r>
      <w:r w:rsidR="00B4071F" w:rsidRPr="004F10DD">
        <w:rPr>
          <w:rFonts w:ascii="Arial" w:eastAsia="Arial" w:hAnsi="Arial" w:cs="Arial"/>
          <w:color w:val="0033CC"/>
        </w:rPr>
        <w:t xml:space="preserve"> Q61K,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T41I, </w:t>
      </w:r>
      <w:r w:rsidR="00B4071F" w:rsidRPr="004F10DD">
        <w:rPr>
          <w:rFonts w:ascii="Arial" w:eastAsia="Arial" w:hAnsi="Arial" w:cs="Arial"/>
          <w:i/>
          <w:color w:val="0033CC"/>
        </w:rPr>
        <w:t>CTNNB1</w:t>
      </w:r>
      <w:r w:rsidR="00B4071F" w:rsidRPr="004F10DD">
        <w:rPr>
          <w:rFonts w:ascii="Arial" w:eastAsia="Arial" w:hAnsi="Arial" w:cs="Arial"/>
          <w:color w:val="0033CC"/>
        </w:rPr>
        <w:t xml:space="preserve"> S33C) targeting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in seven patients</w:t>
      </w:r>
      <w:r w:rsidR="00C80ED4" w:rsidRPr="004F10DD">
        <w:rPr>
          <w:rFonts w:ascii="Arial" w:eastAsia="Arial" w:hAnsi="Arial" w:cs="Arial"/>
          <w:color w:val="0033CC"/>
        </w:rPr>
        <w:t>.</w:t>
      </w:r>
      <w:r w:rsidR="00B4071F" w:rsidRPr="004F10DD">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4F10DD">
        <w:rPr>
          <w:rFonts w:ascii="Arial" w:eastAsia="Arial" w:hAnsi="Arial" w:cs="Arial"/>
          <w:color w:val="0033CC"/>
        </w:rPr>
        <w:t>,</w:t>
      </w:r>
      <w:r w:rsidR="00B4071F" w:rsidRPr="004F10DD">
        <w:rPr>
          <w:rFonts w:ascii="Arial" w:eastAsia="Arial" w:hAnsi="Arial" w:cs="Arial"/>
          <w:color w:val="0033CC"/>
        </w:rPr>
        <w:t xml:space="preserve"> </w:t>
      </w:r>
      <w:r w:rsidR="00482953" w:rsidRPr="004F10DD">
        <w:rPr>
          <w:rFonts w:ascii="Arial" w:eastAsia="Arial" w:hAnsi="Arial" w:cs="Arial"/>
          <w:color w:val="0033CC"/>
        </w:rPr>
        <w:t xml:space="preserve">whereas </w:t>
      </w:r>
      <w:r w:rsidR="00B4071F" w:rsidRPr="004F10DD">
        <w:rPr>
          <w:rFonts w:ascii="Arial" w:eastAsia="Arial" w:hAnsi="Arial" w:cs="Arial"/>
          <w:color w:val="0033CC"/>
        </w:rPr>
        <w:t>for the remaining four patients, only pre-enrichment libraries were available. As</w:t>
      </w:r>
      <w:r w:rsidR="008243C1" w:rsidRPr="004F10DD">
        <w:rPr>
          <w:rFonts w:ascii="Arial" w:eastAsia="Arial" w:hAnsi="Arial" w:cs="Arial"/>
          <w:color w:val="0033CC"/>
        </w:rPr>
        <w:t xml:space="preserve"> a</w:t>
      </w:r>
      <w:r w:rsidR="00B4071F" w:rsidRPr="004F10DD">
        <w:rPr>
          <w:rFonts w:ascii="Arial" w:eastAsia="Arial" w:hAnsi="Arial" w:cs="Arial"/>
          <w:color w:val="0033CC"/>
        </w:rPr>
        <w:t xml:space="preserve"> negative control, the pre-enrichment sequencing libraries from 12 patients where the target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xml:space="preserve"> were not detected in cfDNA were used. </w:t>
      </w:r>
      <w:r w:rsidR="00AF7908" w:rsidRPr="004F10DD">
        <w:rPr>
          <w:rFonts w:ascii="Arial" w:eastAsia="Arial" w:hAnsi="Arial" w:cs="Arial"/>
          <w:color w:val="0033CC"/>
        </w:rPr>
        <w:t>A</w:t>
      </w:r>
      <w:r w:rsidR="00B4071F" w:rsidRPr="004F10DD">
        <w:rPr>
          <w:rFonts w:ascii="Arial" w:eastAsia="Arial" w:hAnsi="Arial" w:cs="Arial"/>
          <w:color w:val="0033CC"/>
        </w:rPr>
        <w:t xml:space="preserve">ll experiments were performed in triplicate. The results </w:t>
      </w:r>
      <w:r w:rsidR="002C2CE5" w:rsidRPr="004F10DD">
        <w:rPr>
          <w:rFonts w:ascii="Arial" w:eastAsia="Arial" w:hAnsi="Arial" w:cs="Arial"/>
          <w:color w:val="0033CC"/>
        </w:rPr>
        <w:t xml:space="preserve">are </w:t>
      </w:r>
      <w:r w:rsidR="00B4071F" w:rsidRPr="004F10DD">
        <w:rPr>
          <w:rFonts w:ascii="Arial" w:eastAsia="Arial" w:hAnsi="Arial" w:cs="Arial"/>
          <w:color w:val="0033CC"/>
        </w:rPr>
        <w:t xml:space="preserve">shown in </w:t>
      </w:r>
      <w:r w:rsidR="008243C1" w:rsidRPr="004F10DD">
        <w:rPr>
          <w:rFonts w:ascii="Arial" w:eastAsia="Arial" w:hAnsi="Arial" w:cs="Arial"/>
          <w:b/>
          <w:color w:val="0033CC"/>
        </w:rPr>
        <w:t xml:space="preserve">Response to Reviewers </w:t>
      </w:r>
      <w:r w:rsidR="00C855A9" w:rsidRPr="004F10DD">
        <w:rPr>
          <w:rFonts w:ascii="Arial" w:eastAsia="Arial" w:hAnsi="Arial" w:cs="Arial"/>
          <w:b/>
          <w:color w:val="0033CC"/>
        </w:rPr>
        <w:t xml:space="preserve">Figure </w:t>
      </w:r>
      <w:r w:rsidR="005D3BAF" w:rsidRPr="004F10DD">
        <w:rPr>
          <w:rFonts w:ascii="Arial" w:eastAsia="Arial" w:hAnsi="Arial" w:cs="Arial"/>
          <w:b/>
          <w:color w:val="0033CC"/>
        </w:rPr>
        <w:t>9b</w:t>
      </w:r>
      <w:r w:rsidR="005D3BAF" w:rsidRPr="004F10DD">
        <w:rPr>
          <w:rFonts w:ascii="Arial" w:eastAsia="Arial" w:hAnsi="Arial" w:cs="Arial"/>
          <w:color w:val="0033CC"/>
        </w:rPr>
        <w:t xml:space="preserve"> below and </w:t>
      </w:r>
      <w:r w:rsidR="005D3BAF" w:rsidRPr="00F608E6">
        <w:rPr>
          <w:rFonts w:ascii="Arial" w:eastAsia="Arial" w:hAnsi="Arial" w:cs="Arial"/>
          <w:b/>
          <w:color w:val="0033CC"/>
          <w:highlight w:val="yellow"/>
        </w:rPr>
        <w:t>Fig</w:t>
      </w:r>
      <w:r w:rsidR="00F608E6">
        <w:rPr>
          <w:rFonts w:ascii="Arial" w:eastAsia="Arial" w:hAnsi="Arial" w:cs="Arial"/>
          <w:b/>
          <w:color w:val="0033CC"/>
          <w:highlight w:val="yellow"/>
        </w:rPr>
        <w:t>.</w:t>
      </w:r>
      <w:r w:rsidR="005D3BAF" w:rsidRPr="00F608E6">
        <w:rPr>
          <w:rFonts w:ascii="Arial" w:eastAsia="Arial" w:hAnsi="Arial" w:cs="Arial"/>
          <w:b/>
          <w:color w:val="0033CC"/>
          <w:highlight w:val="yellow"/>
        </w:rPr>
        <w:t xml:space="preserve"> </w:t>
      </w:r>
      <w:r w:rsidR="00D8213D" w:rsidRPr="00F608E6">
        <w:rPr>
          <w:rFonts w:ascii="Arial" w:eastAsia="Arial" w:hAnsi="Arial" w:cs="Arial"/>
          <w:b/>
          <w:color w:val="0033CC"/>
          <w:highlight w:val="yellow"/>
        </w:rPr>
        <w:t>4</w:t>
      </w:r>
      <w:r w:rsidR="00F608E6">
        <w:rPr>
          <w:rFonts w:ascii="Arial" w:eastAsia="Arial" w:hAnsi="Arial" w:cs="Arial"/>
          <w:b/>
          <w:color w:val="0033CC"/>
          <w:highlight w:val="yellow"/>
        </w:rPr>
        <w:t>X</w:t>
      </w:r>
      <w:r w:rsidR="00D8213D" w:rsidRPr="004F10DD">
        <w:rPr>
          <w:rFonts w:ascii="Arial" w:eastAsia="Arial" w:hAnsi="Arial" w:cs="Arial"/>
          <w:color w:val="0033CC"/>
        </w:rPr>
        <w:t xml:space="preserve"> of the revised manuscript</w:t>
      </w:r>
      <w:r w:rsidR="005D3BAF" w:rsidRPr="004F10DD">
        <w:rPr>
          <w:rFonts w:ascii="Arial" w:eastAsia="Arial" w:hAnsi="Arial" w:cs="Arial"/>
          <w:color w:val="0033CC"/>
        </w:rPr>
        <w:t xml:space="preserve"> whereby t</w:t>
      </w:r>
      <w:r w:rsidR="00B4071F" w:rsidRPr="004F10DD">
        <w:rPr>
          <w:rFonts w:ascii="Arial" w:eastAsia="Arial" w:hAnsi="Arial" w:cs="Arial"/>
          <w:color w:val="0033CC"/>
        </w:rPr>
        <w:t>he cfDNA</w:t>
      </w:r>
      <w:r w:rsidR="005D3BAF" w:rsidRPr="004F10DD">
        <w:rPr>
          <w:rFonts w:ascii="Arial" w:eastAsia="Arial" w:hAnsi="Arial" w:cs="Arial"/>
          <w:color w:val="0033CC"/>
        </w:rPr>
        <w:t xml:space="preserve"> </w:t>
      </w:r>
      <w:r w:rsidR="00B4071F" w:rsidRPr="004F10DD">
        <w:rPr>
          <w:rFonts w:ascii="Arial" w:eastAsia="Arial" w:hAnsi="Arial" w:cs="Arial"/>
          <w:color w:val="0033CC"/>
        </w:rPr>
        <w:t xml:space="preserve">sequencing assay </w:t>
      </w:r>
      <w:r w:rsidR="00D8213D" w:rsidRPr="004F10DD">
        <w:rPr>
          <w:rFonts w:ascii="Arial" w:eastAsia="Arial" w:hAnsi="Arial" w:cs="Arial"/>
          <w:color w:val="0033CC"/>
        </w:rPr>
        <w:t xml:space="preserve">had a </w:t>
      </w:r>
      <w:r w:rsidR="00B4071F" w:rsidRPr="004F10DD">
        <w:rPr>
          <w:rFonts w:ascii="Arial" w:eastAsia="Arial" w:hAnsi="Arial" w:cs="Arial"/>
          <w:color w:val="0033CC"/>
        </w:rPr>
        <w:t xml:space="preserve">100% PPA and </w:t>
      </w:r>
      <w:r w:rsidR="00C855A9" w:rsidRPr="004F10DD">
        <w:rPr>
          <w:rFonts w:ascii="Arial" w:eastAsia="Arial" w:hAnsi="Arial" w:cs="Arial"/>
          <w:color w:val="0033CC"/>
        </w:rPr>
        <w:t xml:space="preserve">100% </w:t>
      </w:r>
      <w:r w:rsidR="00B4071F" w:rsidRPr="004F10DD">
        <w:rPr>
          <w:rFonts w:ascii="Arial" w:eastAsia="Arial" w:hAnsi="Arial" w:cs="Arial"/>
          <w:color w:val="0033CC"/>
        </w:rPr>
        <w:t xml:space="preserve">NPA considering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as the benchmark.</w:t>
      </w:r>
      <w:bookmarkEnd w:id="15"/>
    </w:p>
    <w:p w14:paraId="6E342A06" w14:textId="77777777" w:rsidR="00370A3E" w:rsidRPr="004F10DD" w:rsidRDefault="00370A3E" w:rsidP="00212D50">
      <w:pPr>
        <w:pStyle w:val="ListParagraph"/>
        <w:spacing w:after="0" w:line="240" w:lineRule="auto"/>
        <w:jc w:val="both"/>
        <w:rPr>
          <w:rFonts w:ascii="Arial" w:eastAsia="Arial" w:hAnsi="Arial" w:cs="Arial"/>
          <w:color w:val="0033CC"/>
        </w:rPr>
      </w:pPr>
    </w:p>
    <w:p w14:paraId="033829BC" w14:textId="0CA434A0"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t xml:space="preserve">Response to Reviewers </w:t>
      </w:r>
      <w:r w:rsidR="002C2CE5" w:rsidRPr="00F608E6">
        <w:rPr>
          <w:rFonts w:ascii="Arial" w:eastAsia="Arial" w:hAnsi="Arial" w:cs="Arial"/>
          <w:b/>
          <w:color w:val="0033CC"/>
          <w:sz w:val="20"/>
          <w:szCs w:val="20"/>
        </w:rPr>
        <w:t xml:space="preserve">Table </w:t>
      </w:r>
      <w:r w:rsidR="00397C20">
        <w:rPr>
          <w:rFonts w:ascii="Arial" w:eastAsia="Arial" w:hAnsi="Arial" w:cs="Arial"/>
          <w:b/>
          <w:color w:val="0033CC"/>
          <w:sz w:val="20"/>
          <w:szCs w:val="20"/>
        </w:rPr>
        <w:t>5</w:t>
      </w:r>
      <w:r w:rsidR="002C2CE5" w:rsidRPr="00F608E6">
        <w:rPr>
          <w:rFonts w:ascii="Arial" w:eastAsia="Arial" w:hAnsi="Arial" w:cs="Arial"/>
          <w:color w:val="0033CC"/>
          <w:sz w:val="20"/>
          <w:szCs w:val="20"/>
        </w:rPr>
        <w:t>: Number of somatic mutations per patient detected in version V1 and confirmed present in six initial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CD9E45C"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AD8E816" w14:textId="77777777" w:rsidTr="00F608E6">
        <w:trPr>
          <w:trHeight w:hRule="exact" w:val="288"/>
        </w:trPr>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0DAE8A6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C010DA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4F749C6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47A0D6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05EAB29"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76 / 86 (88.4%)</w:t>
            </w:r>
          </w:p>
        </w:tc>
      </w:tr>
      <w:tr w:rsidR="002C2CE5" w:rsidRPr="006C5808" w14:paraId="5B6AE23C"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5394962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51465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70427D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7579FBD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3C0182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11 (100%)</w:t>
            </w:r>
          </w:p>
        </w:tc>
      </w:tr>
      <w:tr w:rsidR="002C2CE5" w:rsidRPr="006C5808" w14:paraId="26BB0EA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186C09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962E3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1783FB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D3109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D5526B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33 (81.8%)</w:t>
            </w:r>
          </w:p>
        </w:tc>
      </w:tr>
      <w:tr w:rsidR="002C2CE5" w:rsidRPr="006C5808" w14:paraId="4B8A8737"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62FE9B9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CA2E1D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FBFD3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D2089E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5457E8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18 / 18 (100%)</w:t>
            </w:r>
          </w:p>
        </w:tc>
      </w:tr>
      <w:tr w:rsidR="002C2CE5" w:rsidRPr="006C5808" w14:paraId="32CAAA3F"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63AE4CF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30CA8E4C"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5C1BDC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549AF9D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586EEEC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630 / 659 (95.6%)</w:t>
            </w:r>
          </w:p>
        </w:tc>
      </w:tr>
      <w:tr w:rsidR="002C2CE5" w:rsidRPr="006C5808" w14:paraId="152F72F9"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18CDA28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3E031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E4CC0F"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66755C2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3F5E069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20 / 22 (90.9%)</w:t>
            </w:r>
          </w:p>
        </w:tc>
      </w:tr>
      <w:tr w:rsidR="002C2CE5" w:rsidRPr="006C5808" w14:paraId="6C00A024"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362D70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21DFF5B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27E17273"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0EF075E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39E6F2E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782 / 829 (94.4%)</w:t>
            </w:r>
          </w:p>
        </w:tc>
      </w:tr>
    </w:tbl>
    <w:p w14:paraId="5965E517" w14:textId="77777777" w:rsidR="00C63D60" w:rsidRDefault="00C63D60">
      <w:pPr>
        <w:rPr>
          <w:rFonts w:ascii="Arial" w:eastAsia="Arial" w:hAnsi="Arial" w:cs="Arial"/>
          <w:color w:val="0033CC"/>
        </w:rPr>
      </w:pPr>
      <w:r>
        <w:rPr>
          <w:rFonts w:ascii="Arial" w:eastAsia="Arial" w:hAnsi="Arial" w:cs="Arial"/>
          <w:color w:val="0033CC"/>
        </w:rPr>
        <w:br w:type="page"/>
      </w:r>
    </w:p>
    <w:p w14:paraId="4B17B2DF" w14:textId="5F0D94BE" w:rsidR="002C2CE5" w:rsidRPr="00F608E6" w:rsidRDefault="008243C1" w:rsidP="00212D50">
      <w:pPr>
        <w:spacing w:after="0" w:line="240" w:lineRule="auto"/>
        <w:rPr>
          <w:rFonts w:ascii="Arial" w:eastAsia="Arial" w:hAnsi="Arial" w:cs="Arial"/>
          <w:color w:val="0033CC"/>
          <w:sz w:val="20"/>
          <w:szCs w:val="20"/>
        </w:rPr>
      </w:pPr>
      <w:r w:rsidRPr="00F608E6">
        <w:rPr>
          <w:rFonts w:ascii="Arial" w:eastAsia="Arial" w:hAnsi="Arial" w:cs="Arial"/>
          <w:b/>
          <w:color w:val="0033CC"/>
          <w:sz w:val="20"/>
          <w:szCs w:val="20"/>
        </w:rPr>
        <w:lastRenderedPageBreak/>
        <w:t xml:space="preserve">Response to Reviewers </w:t>
      </w:r>
      <w:r w:rsidR="002C2CE5" w:rsidRPr="00F608E6">
        <w:rPr>
          <w:rFonts w:ascii="Arial" w:eastAsia="Arial" w:hAnsi="Arial" w:cs="Arial"/>
          <w:b/>
          <w:color w:val="0033CC"/>
          <w:sz w:val="20"/>
          <w:szCs w:val="20"/>
        </w:rPr>
        <w:t xml:space="preserve">Table </w:t>
      </w:r>
      <w:r w:rsidR="00397C20">
        <w:rPr>
          <w:rFonts w:ascii="Arial" w:eastAsia="Arial" w:hAnsi="Arial" w:cs="Arial"/>
          <w:b/>
          <w:color w:val="0033CC"/>
          <w:sz w:val="20"/>
          <w:szCs w:val="20"/>
        </w:rPr>
        <w:t>6</w:t>
      </w:r>
      <w:r w:rsidR="002C2CE5" w:rsidRPr="00F608E6">
        <w:rPr>
          <w:rFonts w:ascii="Arial" w:eastAsia="Arial" w:hAnsi="Arial" w:cs="Arial"/>
          <w:color w:val="0033CC"/>
          <w:sz w:val="20"/>
          <w:szCs w:val="20"/>
        </w:rPr>
        <w:t>: Number of somatic mutations per patient detected in version V1 and confirmed present in three additional technical replicates using version V2 of assay protocol</w:t>
      </w:r>
      <w:r w:rsidR="00CB6412" w:rsidRPr="00F608E6">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F608E6" w:rsidRDefault="002C2CE5" w:rsidP="00A7225E">
            <w:pPr>
              <w:widowControl w:val="0"/>
              <w:spacing w:after="0" w:line="240" w:lineRule="auto"/>
              <w:jc w:val="both"/>
              <w:rPr>
                <w:rFonts w:ascii="Arial" w:eastAsia="Arial" w:hAnsi="Arial" w:cs="Arial"/>
                <w:color w:val="FFFFFF"/>
                <w:sz w:val="16"/>
                <w:szCs w:val="16"/>
              </w:rPr>
            </w:pPr>
            <w:r w:rsidRPr="00F608E6">
              <w:rPr>
                <w:rFonts w:ascii="Arial" w:eastAsia="Arial" w:hAnsi="Arial" w:cs="Arial"/>
                <w:color w:val="FFFFFF"/>
                <w:sz w:val="16"/>
                <w:szCs w:val="16"/>
              </w:rPr>
              <w:t>Patient ID</w:t>
            </w:r>
          </w:p>
        </w:tc>
        <w:tc>
          <w:tcPr>
            <w:tcW w:w="1560" w:type="dxa"/>
            <w:shd w:val="clear" w:color="auto" w:fill="4D4D62"/>
            <w:tcMar>
              <w:top w:w="100" w:type="dxa"/>
              <w:left w:w="100" w:type="dxa"/>
              <w:bottom w:w="100" w:type="dxa"/>
              <w:right w:w="100" w:type="dxa"/>
            </w:tcMar>
          </w:tcPr>
          <w:p w14:paraId="1A1BFE40"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 xml:space="preserve">No. of </w:t>
            </w:r>
            <w:proofErr w:type="spellStart"/>
            <w:r w:rsidRPr="00F608E6">
              <w:rPr>
                <w:rFonts w:ascii="Arial" w:eastAsia="Arial" w:hAnsi="Arial" w:cs="Arial"/>
                <w:color w:val="FFFFFF"/>
                <w:sz w:val="16"/>
                <w:szCs w:val="16"/>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F608E6" w:rsidRDefault="002C2CE5" w:rsidP="00212D50">
            <w:pPr>
              <w:widowControl w:val="0"/>
              <w:spacing w:after="0" w:line="240" w:lineRule="auto"/>
              <w:jc w:val="center"/>
              <w:rPr>
                <w:rFonts w:ascii="Arial" w:eastAsia="Arial" w:hAnsi="Arial" w:cs="Arial"/>
                <w:color w:val="FFFFFF"/>
                <w:sz w:val="16"/>
                <w:szCs w:val="16"/>
              </w:rPr>
            </w:pPr>
            <w:r w:rsidRPr="00F608E6">
              <w:rPr>
                <w:rFonts w:ascii="Arial" w:eastAsia="Arial" w:hAnsi="Arial" w:cs="Arial"/>
                <w:color w:val="FFFFFF"/>
                <w:sz w:val="16"/>
                <w:szCs w:val="16"/>
              </w:rPr>
              <w:t>Total no. of variants</w:t>
            </w:r>
          </w:p>
        </w:tc>
      </w:tr>
      <w:tr w:rsidR="002C2CE5" w:rsidRPr="006C5808" w14:paraId="4E426BF0"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6BA53D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3D35F2A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9AADAB1"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A9492F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00D6DF55"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29 / 33 (87.9%)</w:t>
            </w:r>
          </w:p>
        </w:tc>
      </w:tr>
      <w:tr w:rsidR="002C2CE5" w:rsidRPr="006C5808" w14:paraId="458AD62B"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09D5669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ACE5C8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9C018BB"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1981A38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1D6BA44D"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18 (88.9%)</w:t>
            </w:r>
          </w:p>
        </w:tc>
      </w:tr>
      <w:tr w:rsidR="002C2CE5" w:rsidRPr="006C5808" w14:paraId="5EDE3AC6" w14:textId="77777777" w:rsidTr="00F608E6">
        <w:trPr>
          <w:trHeight w:hRule="exact" w:val="288"/>
        </w:trPr>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395F64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7B15E79E"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126392D6"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1104C7BA"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7F6EF5F2"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640 / 659 (97.1%)</w:t>
            </w:r>
          </w:p>
        </w:tc>
      </w:tr>
      <w:tr w:rsidR="002C2CE5" w:rsidRPr="006C5808" w14:paraId="1B248382" w14:textId="77777777" w:rsidTr="00F608E6">
        <w:trPr>
          <w:trHeight w:hRule="exact" w:val="288"/>
        </w:trPr>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F608E6" w:rsidRDefault="002C2CE5" w:rsidP="00A7225E">
            <w:pPr>
              <w:widowControl w:val="0"/>
              <w:spacing w:after="0" w:line="240" w:lineRule="auto"/>
              <w:ind w:left="100"/>
              <w:jc w:val="both"/>
              <w:rPr>
                <w:rFonts w:ascii="Arial" w:eastAsia="Arial" w:hAnsi="Arial" w:cs="Arial"/>
                <w:sz w:val="16"/>
                <w:szCs w:val="16"/>
              </w:rPr>
            </w:pPr>
            <w:r w:rsidRPr="00F608E6">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20CFC264"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5D61331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4F20578"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03C8C010"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77CD5D7" w14:textId="77777777" w:rsidR="002C2CE5" w:rsidRPr="00F608E6" w:rsidRDefault="002C2CE5" w:rsidP="00212D50">
            <w:pPr>
              <w:widowControl w:val="0"/>
              <w:spacing w:after="0" w:line="240" w:lineRule="auto"/>
              <w:jc w:val="center"/>
              <w:rPr>
                <w:rFonts w:ascii="Arial" w:eastAsia="Arial" w:hAnsi="Arial" w:cs="Arial"/>
                <w:sz w:val="16"/>
                <w:szCs w:val="16"/>
              </w:rPr>
            </w:pPr>
            <w:r w:rsidRPr="00F608E6">
              <w:rPr>
                <w:rFonts w:ascii="Arial" w:eastAsia="Arial" w:hAnsi="Arial" w:cs="Arial"/>
                <w:sz w:val="16"/>
                <w:szCs w:val="16"/>
              </w:rPr>
              <w:t>685 / 710 (96.5%)</w:t>
            </w:r>
          </w:p>
        </w:tc>
      </w:tr>
    </w:tbl>
    <w:p w14:paraId="71C6D26D" w14:textId="77777777" w:rsidR="00F608E6" w:rsidRDefault="00F608E6" w:rsidP="00A7225E">
      <w:pPr>
        <w:spacing w:after="0" w:line="240" w:lineRule="auto"/>
        <w:jc w:val="both"/>
        <w:rPr>
          <w:rFonts w:ascii="Arial" w:eastAsia="Arial" w:hAnsi="Arial" w:cs="Arial"/>
          <w:color w:val="0032CC"/>
          <w:sz w:val="20"/>
          <w:szCs w:val="20"/>
        </w:rPr>
      </w:pPr>
    </w:p>
    <w:p w14:paraId="5330E969" w14:textId="08D63B04" w:rsidR="00F608E6" w:rsidRDefault="00F608E6" w:rsidP="00A7225E">
      <w:pPr>
        <w:spacing w:after="0" w:line="240" w:lineRule="auto"/>
        <w:jc w:val="both"/>
        <w:rPr>
          <w:rFonts w:ascii="Arial" w:eastAsia="Arial" w:hAnsi="Arial" w:cs="Arial"/>
          <w:color w:val="0032CC"/>
          <w:sz w:val="20"/>
          <w:szCs w:val="20"/>
        </w:rPr>
      </w:pPr>
    </w:p>
    <w:p w14:paraId="1DA2B08B" w14:textId="77777777" w:rsidR="00467956" w:rsidRDefault="00467956" w:rsidP="00A7225E">
      <w:pPr>
        <w:spacing w:after="0" w:line="240" w:lineRule="auto"/>
        <w:jc w:val="both"/>
        <w:rPr>
          <w:rFonts w:ascii="Arial" w:eastAsia="Arial" w:hAnsi="Arial" w:cs="Arial"/>
          <w:color w:val="0032CC"/>
          <w:sz w:val="20"/>
          <w:szCs w:val="20"/>
        </w:rPr>
      </w:pPr>
    </w:p>
    <w:p w14:paraId="58377144" w14:textId="40068AEB" w:rsidR="00467956" w:rsidRDefault="00467956" w:rsidP="00A7225E">
      <w:pPr>
        <w:spacing w:after="0" w:line="240" w:lineRule="auto"/>
        <w:jc w:val="both"/>
        <w:rPr>
          <w:rFonts w:ascii="Arial" w:eastAsia="Arial" w:hAnsi="Arial" w:cs="Arial"/>
          <w:color w:val="0032CC"/>
          <w:sz w:val="20"/>
          <w:szCs w:val="20"/>
        </w:rPr>
      </w:pPr>
      <w:r w:rsidRPr="00C63D60">
        <w:rPr>
          <w:rFonts w:ascii="Arial" w:eastAsia="Arial" w:hAnsi="Arial" w:cs="Arial"/>
          <w:noProof/>
          <w:color w:val="0032CC"/>
          <w:sz w:val="20"/>
          <w:szCs w:val="20"/>
        </w:rPr>
        <w:drawing>
          <wp:anchor distT="114300" distB="114300" distL="114300" distR="114300" simplePos="0" relativeHeight="251740160" behindDoc="0" locked="0" layoutInCell="1" hidden="0" allowOverlap="1" wp14:anchorId="63B8B9BC" wp14:editId="2E3D82F8">
            <wp:simplePos x="0" y="0"/>
            <wp:positionH relativeFrom="margin">
              <wp:posOffset>31750</wp:posOffset>
            </wp:positionH>
            <wp:positionV relativeFrom="margin">
              <wp:posOffset>2363470</wp:posOffset>
            </wp:positionV>
            <wp:extent cx="6793865" cy="4046220"/>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793865" cy="4046220"/>
                    </a:xfrm>
                    <a:prstGeom prst="rect">
                      <a:avLst/>
                    </a:prstGeom>
                    <a:ln/>
                  </pic:spPr>
                </pic:pic>
              </a:graphicData>
            </a:graphic>
            <wp14:sizeRelH relativeFrom="margin">
              <wp14:pctWidth>0</wp14:pctWidth>
            </wp14:sizeRelH>
            <wp14:sizeRelV relativeFrom="margin">
              <wp14:pctHeight>0</wp14:pctHeight>
            </wp14:sizeRelV>
          </wp:anchor>
        </w:drawing>
      </w:r>
    </w:p>
    <w:p w14:paraId="3CB343D5" w14:textId="0C67F506" w:rsidR="002C2CE5" w:rsidRPr="004F10DD" w:rsidRDefault="008243C1" w:rsidP="00A7225E">
      <w:pPr>
        <w:spacing w:after="0" w:line="240" w:lineRule="auto"/>
        <w:jc w:val="both"/>
        <w:rPr>
          <w:rFonts w:ascii="Arial" w:hAnsi="Arial" w:cs="Arial"/>
          <w:color w:val="0033CC"/>
          <w:sz w:val="20"/>
          <w:szCs w:val="20"/>
        </w:rPr>
      </w:pPr>
      <w:r w:rsidRPr="00F608E6">
        <w:rPr>
          <w:rFonts w:ascii="Arial" w:eastAsia="Arial" w:hAnsi="Arial" w:cs="Arial"/>
          <w:b/>
          <w:color w:val="0033CC"/>
          <w:sz w:val="20"/>
          <w:szCs w:val="20"/>
        </w:rPr>
        <w:t xml:space="preserve">Response to Reviewers </w:t>
      </w:r>
      <w:r w:rsidR="00B4071F" w:rsidRPr="00F608E6">
        <w:rPr>
          <w:rFonts w:ascii="Arial" w:hAnsi="Arial" w:cs="Arial"/>
          <w:b/>
          <w:color w:val="0033CC"/>
          <w:sz w:val="20"/>
          <w:szCs w:val="20"/>
        </w:rPr>
        <w:t xml:space="preserve">Figure </w:t>
      </w:r>
      <w:r w:rsidR="00333B36" w:rsidRPr="00F608E6">
        <w:rPr>
          <w:rFonts w:ascii="Arial" w:hAnsi="Arial" w:cs="Arial"/>
          <w:b/>
          <w:color w:val="0033CC"/>
          <w:sz w:val="20"/>
          <w:szCs w:val="20"/>
        </w:rPr>
        <w:t>7</w:t>
      </w:r>
      <w:r w:rsidR="00F608E6">
        <w:rPr>
          <w:rFonts w:ascii="Arial" w:hAnsi="Arial" w:cs="Arial"/>
          <w:b/>
          <w:color w:val="0033CC"/>
          <w:sz w:val="20"/>
          <w:szCs w:val="20"/>
        </w:rPr>
        <w:t xml:space="preserve"> </w:t>
      </w:r>
      <w:r w:rsidR="00FD41C8" w:rsidRPr="00F608E6">
        <w:rPr>
          <w:rFonts w:ascii="Arial" w:hAnsi="Arial" w:cs="Arial"/>
          <w:b/>
          <w:color w:val="0033CC"/>
          <w:sz w:val="20"/>
          <w:szCs w:val="20"/>
        </w:rPr>
        <w:t>(</w:t>
      </w:r>
      <w:r w:rsidR="00FD41C8" w:rsidRPr="00F608E6">
        <w:rPr>
          <w:rFonts w:ascii="Arial" w:hAnsi="Arial" w:cs="Arial"/>
          <w:b/>
          <w:color w:val="0033CC"/>
          <w:sz w:val="20"/>
          <w:szCs w:val="20"/>
          <w:highlight w:val="yellow"/>
        </w:rPr>
        <w:t xml:space="preserve">Supplementary Fig. </w:t>
      </w:r>
      <w:r w:rsidR="00707656">
        <w:rPr>
          <w:rFonts w:ascii="Arial" w:hAnsi="Arial" w:cs="Arial"/>
          <w:b/>
          <w:color w:val="0033CC"/>
          <w:sz w:val="20"/>
          <w:szCs w:val="20"/>
          <w:highlight w:val="yellow"/>
        </w:rPr>
        <w:t>RR7</w:t>
      </w:r>
      <w:r w:rsidR="00F608E6">
        <w:rPr>
          <w:rFonts w:ascii="Arial" w:hAnsi="Arial" w:cs="Arial"/>
          <w:b/>
          <w:color w:val="0033CC"/>
          <w:sz w:val="20"/>
          <w:szCs w:val="20"/>
        </w:rPr>
        <w:t xml:space="preserve"> o</w:t>
      </w:r>
      <w:r w:rsidR="00F608E6" w:rsidRPr="00F608E6">
        <w:rPr>
          <w:rFonts w:ascii="Arial" w:hAnsi="Arial" w:cs="Arial"/>
          <w:b/>
          <w:color w:val="0033CC"/>
          <w:sz w:val="20"/>
          <w:szCs w:val="20"/>
        </w:rPr>
        <w:t>f the revised manuscript</w:t>
      </w:r>
      <w:r w:rsidR="00FD41C8" w:rsidRPr="00F608E6">
        <w:rPr>
          <w:rFonts w:ascii="Arial" w:hAnsi="Arial" w:cs="Arial"/>
          <w:b/>
          <w:color w:val="0033CC"/>
          <w:sz w:val="20"/>
          <w:szCs w:val="20"/>
        </w:rPr>
        <w:t>)</w:t>
      </w:r>
      <w:r w:rsidR="00B4071F" w:rsidRPr="00F608E6">
        <w:rPr>
          <w:rFonts w:ascii="Arial" w:hAnsi="Arial" w:cs="Arial"/>
          <w:b/>
          <w:color w:val="0033CC"/>
          <w:sz w:val="20"/>
          <w:szCs w:val="20"/>
        </w:rPr>
        <w:t>: Comparison of mean target sequencing depth and error rate distribution across the cancer cohorts and healthy controls.</w:t>
      </w:r>
      <w:r w:rsidR="00B4071F" w:rsidRPr="00F608E6">
        <w:rPr>
          <w:rFonts w:ascii="Arial" w:hAnsi="Arial" w:cs="Arial"/>
          <w:color w:val="0033CC"/>
          <w:sz w:val="20"/>
          <w:szCs w:val="20"/>
        </w:rPr>
        <w:t xml:space="preserve"> Shown are the distributions of (a) deduplicated and uncollapsed mean target sequence depth</w:t>
      </w:r>
      <w:r w:rsidR="005D3BAF" w:rsidRPr="00F608E6">
        <w:rPr>
          <w:rFonts w:ascii="Arial" w:hAnsi="Arial" w:cs="Arial"/>
          <w:color w:val="0033CC"/>
          <w:sz w:val="20"/>
          <w:szCs w:val="20"/>
        </w:rPr>
        <w:t xml:space="preserve"> and</w:t>
      </w:r>
      <w:r w:rsidR="00B4071F" w:rsidRPr="00F608E6">
        <w:rPr>
          <w:rFonts w:ascii="Arial" w:hAnsi="Arial" w:cs="Arial"/>
          <w:color w:val="0033CC"/>
          <w:sz w:val="20"/>
          <w:szCs w:val="20"/>
        </w:rPr>
        <w:t xml:space="preserve"> (b) deduplicated </w:t>
      </w:r>
      <w:r w:rsidR="00B4071F" w:rsidRPr="004F10DD">
        <w:rPr>
          <w:rFonts w:ascii="Arial" w:hAnsi="Arial" w:cs="Arial"/>
          <w:color w:val="0033CC"/>
          <w:sz w:val="20"/>
          <w:szCs w:val="20"/>
        </w:rPr>
        <w:t>and collapsed mean target sequence depth</w:t>
      </w:r>
      <w:r w:rsidR="005D3BAF" w:rsidRPr="004F10DD">
        <w:rPr>
          <w:rFonts w:ascii="Arial" w:hAnsi="Arial" w:cs="Arial"/>
          <w:color w:val="0033CC"/>
          <w:sz w:val="20"/>
          <w:szCs w:val="20"/>
        </w:rPr>
        <w:t xml:space="preserve">. Panel </w:t>
      </w:r>
      <w:r w:rsidR="00B4071F" w:rsidRPr="004F10DD">
        <w:rPr>
          <w:rFonts w:ascii="Arial" w:hAnsi="Arial" w:cs="Arial"/>
          <w:color w:val="0033CC"/>
          <w:sz w:val="20"/>
          <w:szCs w:val="20"/>
        </w:rPr>
        <w:t>(c)</w:t>
      </w:r>
      <w:r w:rsidR="005D3BAF" w:rsidRPr="004F10DD">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4F10DD">
        <w:rPr>
          <w:rFonts w:ascii="Arial" w:hAnsi="Arial" w:cs="Arial"/>
          <w:color w:val="0033CC"/>
          <w:sz w:val="20"/>
          <w:szCs w:val="20"/>
        </w:rPr>
        <w:t>substitution error rate and substitution and indel error rate</w:t>
      </w:r>
      <w:r w:rsidR="005D3BAF" w:rsidRPr="004F10DD">
        <w:rPr>
          <w:rFonts w:ascii="Arial" w:hAnsi="Arial" w:cs="Arial"/>
          <w:color w:val="0033CC"/>
          <w:sz w:val="20"/>
          <w:szCs w:val="20"/>
        </w:rPr>
        <w:t>, respectively across the different cohorts</w:t>
      </w:r>
      <w:r w:rsidR="00B4071F" w:rsidRPr="004F10DD">
        <w:rPr>
          <w:rFonts w:ascii="Arial" w:hAnsi="Arial" w:cs="Arial"/>
          <w:color w:val="0033CC"/>
          <w:sz w:val="20"/>
          <w:szCs w:val="20"/>
        </w:rPr>
        <w:t>.</w:t>
      </w:r>
      <w:r w:rsidR="005D3BAF" w:rsidRPr="004F10DD">
        <w:rPr>
          <w:rFonts w:ascii="Arial" w:hAnsi="Arial" w:cs="Arial"/>
          <w:color w:val="0033CC"/>
          <w:sz w:val="20"/>
          <w:szCs w:val="20"/>
        </w:rPr>
        <w:t xml:space="preserve"> In (a), the p-values were obtained using paired two-sided Mann-Whitney </w:t>
      </w:r>
      <w:r w:rsidR="005D3BAF" w:rsidRPr="004F10DD">
        <w:rPr>
          <w:rFonts w:ascii="Arial" w:hAnsi="Arial" w:cs="Arial"/>
          <w:i/>
          <w:color w:val="0033CC"/>
          <w:sz w:val="20"/>
          <w:szCs w:val="20"/>
        </w:rPr>
        <w:t>U</w:t>
      </w:r>
      <w:r w:rsidR="005D3BAF" w:rsidRPr="004F10DD">
        <w:rPr>
          <w:rFonts w:ascii="Arial" w:hAnsi="Arial" w:cs="Arial"/>
          <w:color w:val="0033CC"/>
          <w:sz w:val="20"/>
          <w:szCs w:val="20"/>
        </w:rPr>
        <w:t>-tests</w:t>
      </w:r>
      <w:r w:rsidR="00A304E7" w:rsidRPr="004F10DD">
        <w:rPr>
          <w:rFonts w:ascii="Arial" w:hAnsi="Arial" w:cs="Arial"/>
          <w:color w:val="0033CC"/>
          <w:sz w:val="20"/>
          <w:szCs w:val="20"/>
        </w:rPr>
        <w:t xml:space="preserve">. In (b) and (d)-(f), the p-values were obtained from pairwise comparisons using a two-sided Mann-Whitney </w:t>
      </w:r>
      <w:r w:rsidR="00A304E7" w:rsidRPr="004F10DD">
        <w:rPr>
          <w:rFonts w:ascii="Arial" w:hAnsi="Arial" w:cs="Arial"/>
          <w:i/>
          <w:color w:val="0033CC"/>
          <w:sz w:val="20"/>
          <w:szCs w:val="20"/>
        </w:rPr>
        <w:t>U</w:t>
      </w:r>
      <w:r w:rsidR="00A304E7" w:rsidRPr="004F10DD">
        <w:rPr>
          <w:rFonts w:ascii="Arial" w:hAnsi="Arial" w:cs="Arial"/>
          <w:color w:val="0033CC"/>
          <w:sz w:val="20"/>
          <w:szCs w:val="20"/>
        </w:rPr>
        <w:t xml:space="preserve">-test and adjusted for multiple testing using the Bonferroni method. </w:t>
      </w:r>
      <w:r w:rsidR="005D3BAF" w:rsidRPr="004F10DD">
        <w:rPr>
          <w:rFonts w:ascii="Arial" w:hAnsi="Arial" w:cs="Arial"/>
          <w:color w:val="0033CC"/>
          <w:sz w:val="20"/>
          <w:szCs w:val="20"/>
        </w:rPr>
        <w:t xml:space="preserve">In (c), the diagonal line represents a linear regression with 99% confidence intervals. The p-value was obtained using an </w:t>
      </w:r>
      <w:r w:rsidR="005D3BAF" w:rsidRPr="004F10DD">
        <w:rPr>
          <w:rFonts w:ascii="Arial" w:hAnsi="Arial" w:cs="Arial"/>
          <w:i/>
          <w:color w:val="0033CC"/>
          <w:sz w:val="20"/>
          <w:szCs w:val="20"/>
        </w:rPr>
        <w:t>F</w:t>
      </w:r>
      <w:r w:rsidR="005D3BAF" w:rsidRPr="004F10DD">
        <w:rPr>
          <w:rFonts w:ascii="Arial" w:hAnsi="Arial" w:cs="Arial"/>
          <w:color w:val="0033CC"/>
          <w:sz w:val="20"/>
          <w:szCs w:val="20"/>
        </w:rPr>
        <w:t xml:space="preserve">-test. </w:t>
      </w:r>
      <w:r w:rsidR="00B4071F" w:rsidRPr="004F10DD">
        <w:rPr>
          <w:rFonts w:ascii="Arial" w:hAnsi="Arial" w:cs="Arial"/>
          <w:color w:val="0033CC"/>
          <w:sz w:val="20"/>
          <w:szCs w:val="20"/>
        </w:rPr>
        <w:t>In (</w:t>
      </w:r>
      <w:r w:rsidR="005D3BAF" w:rsidRPr="004F10DD">
        <w:rPr>
          <w:rFonts w:ascii="Arial" w:hAnsi="Arial" w:cs="Arial"/>
          <w:color w:val="0033CC"/>
          <w:sz w:val="20"/>
          <w:szCs w:val="20"/>
        </w:rPr>
        <w:t>e</w:t>
      </w:r>
      <w:r w:rsidR="00B4071F" w:rsidRPr="004F10DD">
        <w:rPr>
          <w:rFonts w:ascii="Arial" w:hAnsi="Arial" w:cs="Arial"/>
          <w:color w:val="0033CC"/>
          <w:sz w:val="20"/>
          <w:szCs w:val="20"/>
        </w:rPr>
        <w:t>), the substitution error rate represents the percentage of collapsed bases with non-reference base. Similarly, in (</w:t>
      </w:r>
      <w:r w:rsidR="005D3BAF" w:rsidRPr="004F10DD">
        <w:rPr>
          <w:rFonts w:ascii="Arial" w:hAnsi="Arial" w:cs="Arial"/>
          <w:color w:val="0033CC"/>
          <w:sz w:val="20"/>
          <w:szCs w:val="20"/>
        </w:rPr>
        <w:t>f</w:t>
      </w:r>
      <w:r w:rsidR="00B4071F" w:rsidRPr="004F10DD">
        <w:rPr>
          <w:rFonts w:ascii="Arial" w:hAnsi="Arial" w:cs="Arial"/>
          <w:color w:val="0033CC"/>
          <w:sz w:val="20"/>
          <w:szCs w:val="20"/>
        </w:rPr>
        <w:t>) the combined error rate represents the percentage of collapsed bases with non-reference base or indels.</w:t>
      </w:r>
    </w:p>
    <w:p w14:paraId="6FAF4E0A" w14:textId="77777777" w:rsidR="00413E5F" w:rsidRPr="004F10DD" w:rsidRDefault="00B4071F" w:rsidP="00A7225E">
      <w:pPr>
        <w:spacing w:after="0" w:line="240" w:lineRule="auto"/>
        <w:jc w:val="both"/>
        <w:rPr>
          <w:rFonts w:ascii="Arial" w:eastAsia="Arial" w:hAnsi="Arial" w:cs="Arial"/>
          <w:color w:val="0033CC"/>
        </w:rPr>
      </w:pPr>
      <w:r w:rsidRPr="00F608E6">
        <w:rPr>
          <w:rFonts w:ascii="Arial" w:hAnsi="Arial" w:cs="Arial"/>
          <w:color w:val="0033CC"/>
        </w:rPr>
        <w:br w:type="page"/>
      </w:r>
    </w:p>
    <w:p w14:paraId="2CACEF22" w14:textId="5C8748C6" w:rsidR="00413E5F" w:rsidRPr="004F10DD" w:rsidRDefault="008243C1" w:rsidP="00A7225E">
      <w:pPr>
        <w:spacing w:after="0" w:line="240" w:lineRule="auto"/>
        <w:jc w:val="both"/>
        <w:rPr>
          <w:rFonts w:ascii="Arial" w:hAnsi="Arial" w:cs="Arial"/>
          <w:color w:val="0033CC"/>
        </w:rPr>
      </w:pPr>
      <w:r w:rsidRPr="00823D0B">
        <w:rPr>
          <w:rFonts w:ascii="Arial" w:eastAsia="Arial" w:hAnsi="Arial" w:cs="Arial"/>
          <w:b/>
          <w:color w:val="0033CC"/>
          <w:sz w:val="20"/>
          <w:szCs w:val="20"/>
        </w:rPr>
        <w:lastRenderedPageBreak/>
        <w:t xml:space="preserve">Response to Reviewers </w:t>
      </w:r>
      <w:r w:rsidR="00B4071F" w:rsidRPr="00823D0B">
        <w:rPr>
          <w:rFonts w:ascii="Arial" w:hAnsi="Arial" w:cs="Arial"/>
          <w:noProof/>
          <w:color w:val="0033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823D0B">
        <w:rPr>
          <w:rFonts w:ascii="Arial" w:hAnsi="Arial" w:cs="Arial"/>
          <w:b/>
          <w:color w:val="0033CC"/>
          <w:sz w:val="20"/>
          <w:szCs w:val="20"/>
        </w:rPr>
        <w:t>Figure 8</w:t>
      </w:r>
      <w:r w:rsidR="00FD41C8" w:rsidRPr="00823D0B">
        <w:rPr>
          <w:rFonts w:ascii="Arial" w:hAnsi="Arial" w:cs="Arial"/>
          <w:b/>
          <w:color w:val="0033CC"/>
          <w:sz w:val="20"/>
          <w:szCs w:val="20"/>
        </w:rPr>
        <w:t xml:space="preserve"> </w:t>
      </w:r>
      <w:r w:rsidR="00FD41C8" w:rsidRPr="00823D0B">
        <w:rPr>
          <w:rFonts w:ascii="Arial" w:eastAsia="Arial" w:hAnsi="Arial" w:cs="Arial"/>
          <w:b/>
          <w:color w:val="0033CC"/>
          <w:sz w:val="20"/>
          <w:szCs w:val="20"/>
        </w:rPr>
        <w:t>(</w:t>
      </w:r>
      <w:r w:rsidR="00707656">
        <w:rPr>
          <w:rFonts w:ascii="Arial" w:eastAsia="Arial" w:hAnsi="Arial" w:cs="Arial"/>
          <w:b/>
          <w:color w:val="0033CC"/>
          <w:sz w:val="20"/>
          <w:szCs w:val="20"/>
          <w:highlight w:val="yellow"/>
        </w:rPr>
        <w:t>Supplementary</w:t>
      </w:r>
      <w:r w:rsidR="00FD41C8" w:rsidRPr="00F608E6">
        <w:rPr>
          <w:rFonts w:ascii="Arial" w:eastAsia="Arial" w:hAnsi="Arial" w:cs="Arial"/>
          <w:b/>
          <w:color w:val="0033CC"/>
          <w:sz w:val="20"/>
          <w:szCs w:val="20"/>
          <w:highlight w:val="yellow"/>
        </w:rPr>
        <w:t xml:space="preserve"> Fig. </w:t>
      </w:r>
      <w:r w:rsidR="00707656">
        <w:rPr>
          <w:rFonts w:ascii="Arial" w:eastAsia="Arial" w:hAnsi="Arial" w:cs="Arial"/>
          <w:b/>
          <w:color w:val="0033CC"/>
          <w:sz w:val="20"/>
          <w:szCs w:val="20"/>
          <w:highlight w:val="yellow"/>
        </w:rPr>
        <w:t>RR8</w:t>
      </w:r>
      <w:r w:rsidR="00F608E6">
        <w:rPr>
          <w:rFonts w:ascii="Arial" w:eastAsia="Arial" w:hAnsi="Arial" w:cs="Arial"/>
          <w:b/>
          <w:color w:val="0033CC"/>
          <w:sz w:val="20"/>
          <w:szCs w:val="20"/>
        </w:rPr>
        <w:t xml:space="preserve"> of the revised manuscript)</w:t>
      </w:r>
      <w:r w:rsidR="00B4071F" w:rsidRPr="00823D0B">
        <w:rPr>
          <w:rFonts w:ascii="Arial" w:hAnsi="Arial" w:cs="Arial"/>
          <w:b/>
          <w:color w:val="0033CC"/>
          <w:sz w:val="20"/>
          <w:szCs w:val="20"/>
        </w:rPr>
        <w:t>:</w:t>
      </w:r>
      <w:r w:rsidR="00B4071F" w:rsidRPr="004F10DD">
        <w:rPr>
          <w:rFonts w:ascii="Arial" w:hAnsi="Arial" w:cs="Arial"/>
          <w:b/>
          <w:color w:val="0033CC"/>
          <w:sz w:val="20"/>
          <w:szCs w:val="20"/>
        </w:rPr>
        <w:t xml:space="preserve"> Reproducibility of cfDNA targeted sequencing assay</w:t>
      </w:r>
      <w:r w:rsidR="00B4071F" w:rsidRPr="004F10DD">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WBC-matched or noise. In all panels, the samples are labelled on top</w:t>
      </w:r>
      <w:r w:rsidR="00B4071F" w:rsidRPr="004F10DD">
        <w:rPr>
          <w:rFonts w:ascii="Arial" w:hAnsi="Arial" w:cs="Arial"/>
          <w:color w:val="0033CC"/>
        </w:rPr>
        <w:t>.</w:t>
      </w:r>
    </w:p>
    <w:p w14:paraId="015EB097" w14:textId="77777777" w:rsidR="00413E5F" w:rsidRPr="004F10DD" w:rsidRDefault="00B4071F" w:rsidP="00A7225E">
      <w:pPr>
        <w:spacing w:after="0" w:line="240" w:lineRule="auto"/>
        <w:jc w:val="both"/>
        <w:rPr>
          <w:rFonts w:ascii="Arial" w:eastAsia="Arial" w:hAnsi="Arial" w:cs="Arial"/>
          <w:color w:val="0033CC"/>
        </w:rPr>
      </w:pPr>
      <w:r w:rsidRPr="00823D0B">
        <w:rPr>
          <w:rFonts w:ascii="Arial" w:hAnsi="Arial" w:cs="Arial"/>
          <w:color w:val="0033CC"/>
        </w:rPr>
        <w:br w:type="page"/>
      </w:r>
    </w:p>
    <w:p w14:paraId="28A93E0A" w14:textId="26F7E604" w:rsidR="00413E5F" w:rsidRPr="004F10DD" w:rsidRDefault="007C0F66" w:rsidP="00A7225E">
      <w:pPr>
        <w:spacing w:after="0" w:line="240" w:lineRule="auto"/>
        <w:jc w:val="both"/>
        <w:rPr>
          <w:rFonts w:ascii="Arial" w:hAnsi="Arial" w:cs="Arial"/>
          <w:color w:val="0033CC"/>
          <w:sz w:val="20"/>
          <w:szCs w:val="20"/>
        </w:rPr>
      </w:pPr>
      <w:r w:rsidRPr="00823D0B">
        <w:rPr>
          <w:rFonts w:ascii="Arial" w:hAnsi="Arial" w:cs="Arial"/>
          <w:noProof/>
          <w:color w:val="0033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0"/>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823D0B">
        <w:rPr>
          <w:rFonts w:ascii="Arial" w:eastAsia="Arial" w:hAnsi="Arial" w:cs="Arial"/>
          <w:b/>
          <w:color w:val="0033CC"/>
          <w:sz w:val="20"/>
          <w:szCs w:val="20"/>
        </w:rPr>
        <w:t xml:space="preserve">Response to Reviewers </w:t>
      </w:r>
      <w:r w:rsidR="00B4071F" w:rsidRPr="004F10DD">
        <w:rPr>
          <w:rFonts w:ascii="Arial" w:hAnsi="Arial" w:cs="Arial"/>
          <w:b/>
          <w:color w:val="0033CC"/>
          <w:sz w:val="20"/>
          <w:szCs w:val="20"/>
        </w:rPr>
        <w:t>Figure 9</w:t>
      </w:r>
      <w:r w:rsidR="00CB6412" w:rsidRPr="004F10DD">
        <w:rPr>
          <w:rFonts w:ascii="Arial" w:hAnsi="Arial" w:cs="Arial"/>
          <w:b/>
          <w:color w:val="0033CC"/>
          <w:sz w:val="20"/>
          <w:szCs w:val="20"/>
        </w:rPr>
        <w:t xml:space="preserve"> (</w:t>
      </w:r>
      <w:r w:rsidR="00CB6412" w:rsidRPr="00F608E6">
        <w:rPr>
          <w:rFonts w:ascii="Arial" w:hAnsi="Arial" w:cs="Arial"/>
          <w:b/>
          <w:color w:val="0033CC"/>
          <w:sz w:val="20"/>
          <w:szCs w:val="20"/>
          <w:highlight w:val="yellow"/>
        </w:rPr>
        <w:t>Figs. 1</w:t>
      </w:r>
      <w:r w:rsidR="00F608E6" w:rsidRPr="00F608E6">
        <w:rPr>
          <w:rFonts w:ascii="Arial" w:hAnsi="Arial" w:cs="Arial"/>
          <w:b/>
          <w:color w:val="0033CC"/>
          <w:sz w:val="20"/>
          <w:szCs w:val="20"/>
          <w:highlight w:val="yellow"/>
        </w:rPr>
        <w:t>X</w:t>
      </w:r>
      <w:r w:rsidR="00CB6412" w:rsidRPr="00F608E6">
        <w:rPr>
          <w:rFonts w:ascii="Arial" w:hAnsi="Arial" w:cs="Arial"/>
          <w:b/>
          <w:color w:val="0033CC"/>
          <w:sz w:val="20"/>
          <w:szCs w:val="20"/>
          <w:highlight w:val="yellow"/>
        </w:rPr>
        <w:t xml:space="preserve"> and 4</w:t>
      </w:r>
      <w:r w:rsidR="00F608E6" w:rsidRPr="00F608E6">
        <w:rPr>
          <w:rFonts w:ascii="Arial" w:hAnsi="Arial" w:cs="Arial"/>
          <w:b/>
          <w:color w:val="0033CC"/>
          <w:sz w:val="20"/>
          <w:szCs w:val="20"/>
          <w:highlight w:val="yellow"/>
        </w:rPr>
        <w:t>X</w:t>
      </w:r>
      <w:r w:rsidR="00CB6412" w:rsidRPr="004F10DD">
        <w:rPr>
          <w:rFonts w:ascii="Arial" w:hAnsi="Arial" w:cs="Arial"/>
          <w:b/>
          <w:color w:val="0033CC"/>
          <w:sz w:val="20"/>
          <w:szCs w:val="20"/>
        </w:rPr>
        <w:t xml:space="preserve"> of the revised manuscript)</w:t>
      </w:r>
      <w:r w:rsidR="00B4071F" w:rsidRPr="004F10DD">
        <w:rPr>
          <w:rFonts w:ascii="Arial" w:hAnsi="Arial" w:cs="Arial"/>
          <w:b/>
          <w:color w:val="0033CC"/>
          <w:sz w:val="20"/>
          <w:szCs w:val="20"/>
        </w:rPr>
        <w:t xml:space="preserve">: Orthogonal validation of tumor-matched and </w:t>
      </w:r>
      <w:proofErr w:type="spellStart"/>
      <w:r w:rsidR="00B4071F" w:rsidRPr="004F10DD">
        <w:rPr>
          <w:rFonts w:ascii="Arial" w:hAnsi="Arial" w:cs="Arial"/>
          <w:b/>
          <w:color w:val="0033CC"/>
          <w:sz w:val="20"/>
          <w:szCs w:val="20"/>
        </w:rPr>
        <w:t>VUSo</w:t>
      </w:r>
      <w:proofErr w:type="spellEnd"/>
      <w:r w:rsidR="00B4071F" w:rsidRPr="004F10DD">
        <w:rPr>
          <w:rFonts w:ascii="Arial" w:hAnsi="Arial" w:cs="Arial"/>
          <w:b/>
          <w:color w:val="0033CC"/>
          <w:sz w:val="20"/>
          <w:szCs w:val="20"/>
        </w:rPr>
        <w:t xml:space="preserve"> detected in cfDNA using </w:t>
      </w:r>
      <w:proofErr w:type="spellStart"/>
      <w:r w:rsidR="00B4071F" w:rsidRPr="004F10DD">
        <w:rPr>
          <w:rFonts w:ascii="Arial" w:hAnsi="Arial" w:cs="Arial"/>
          <w:b/>
          <w:color w:val="0033CC"/>
          <w:sz w:val="20"/>
          <w:szCs w:val="20"/>
        </w:rPr>
        <w:t>ddPCR</w:t>
      </w:r>
      <w:proofErr w:type="spellEnd"/>
      <w:r w:rsidR="00B4071F" w:rsidRPr="004F10DD">
        <w:rPr>
          <w:rFonts w:ascii="Arial" w:hAnsi="Arial" w:cs="Arial"/>
          <w:b/>
          <w:color w:val="0033CC"/>
          <w:sz w:val="20"/>
          <w:szCs w:val="20"/>
        </w:rPr>
        <w:t>.</w:t>
      </w:r>
      <w:r w:rsidR="00B4071F" w:rsidRPr="004F10DD">
        <w:rPr>
          <w:rFonts w:ascii="Arial" w:hAnsi="Arial" w:cs="Arial"/>
          <w:color w:val="0033CC"/>
          <w:sz w:val="20"/>
          <w:szCs w:val="20"/>
        </w:rPr>
        <w:t xml:space="preserve"> Comparison of VAF measured using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x</w:t>
      </w:r>
      <w:r w:rsidR="00B4071F" w:rsidRPr="004F10DD">
        <w:rPr>
          <w:rFonts w:ascii="Arial" w:hAnsi="Arial" w:cs="Arial"/>
          <w:color w:val="0033CC"/>
          <w:sz w:val="20"/>
          <w:szCs w:val="20"/>
        </w:rPr>
        <w:t>-axis) and the cfDNA targeted assay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for (a) tumor-matched canonical hotspot mutations and (b) low VAF (&lt;10%) </w:t>
      </w:r>
      <w:proofErr w:type="gramStart"/>
      <w:r w:rsidR="00B4071F" w:rsidRPr="004F10DD">
        <w:rPr>
          <w:rFonts w:ascii="Arial" w:hAnsi="Arial" w:cs="Arial"/>
          <w:color w:val="0033CC"/>
          <w:sz w:val="20"/>
          <w:szCs w:val="20"/>
        </w:rPr>
        <w:t>non tumor</w:t>
      </w:r>
      <w:proofErr w:type="gramEnd"/>
      <w:r w:rsidR="00B4071F" w:rsidRPr="004F10DD">
        <w:rPr>
          <w:rFonts w:ascii="Arial" w:hAnsi="Arial" w:cs="Arial"/>
          <w:color w:val="0033CC"/>
          <w:sz w:val="20"/>
          <w:szCs w:val="20"/>
        </w:rPr>
        <w:t xml:space="preserve">-matched somatic mutations detected in cfDNA i.e.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In (a), plasma cfDNA samples from five patients with hotspot tumor-matched mutations were subjected to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target variants were not detected by sequencing were used as negative controls. Four negative libraries were used for each </w:t>
      </w:r>
      <w:proofErr w:type="spellStart"/>
      <w:r w:rsidR="00B4071F" w:rsidRPr="004F10DD">
        <w:rPr>
          <w:rFonts w:ascii="Arial" w:hAnsi="Arial" w:cs="Arial"/>
          <w:color w:val="0033CC"/>
          <w:sz w:val="20"/>
          <w:szCs w:val="20"/>
        </w:rPr>
        <w:t>ddPCR</w:t>
      </w:r>
      <w:proofErr w:type="spellEnd"/>
      <w:r w:rsidR="00B4071F" w:rsidRPr="004F10DD">
        <w:rPr>
          <w:rFonts w:ascii="Arial" w:hAnsi="Arial" w:cs="Arial"/>
          <w:color w:val="0033CC"/>
          <w:sz w:val="20"/>
          <w:szCs w:val="20"/>
        </w:rPr>
        <w:t xml:space="preserve"> assay and all experiments were performed in triplicate.</w:t>
      </w:r>
    </w:p>
    <w:p w14:paraId="584BB072" w14:textId="61E2AF18" w:rsidR="00BE09C2" w:rsidRDefault="00BE09C2" w:rsidP="00A7225E">
      <w:pPr>
        <w:spacing w:after="0" w:line="240" w:lineRule="auto"/>
        <w:jc w:val="both"/>
        <w:rPr>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64DBFFA9" w:rsidR="008243C1"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E40CA2"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E40CA2" w:rsidRPr="004F10DD">
        <w:rPr>
          <w:rFonts w:ascii="Arial" w:eastAsia="Arial" w:hAnsi="Arial" w:cs="Arial"/>
          <w:color w:val="0033CC"/>
        </w:rPr>
        <w:t xml:space="preserve"> for this comment</w:t>
      </w:r>
      <w:r w:rsidR="000A3839" w:rsidRPr="004F10DD">
        <w:rPr>
          <w:rFonts w:ascii="Arial" w:eastAsia="Arial" w:hAnsi="Arial" w:cs="Arial"/>
          <w:color w:val="0033CC"/>
        </w:rPr>
        <w:t xml:space="preserve"> </w:t>
      </w:r>
      <w:r w:rsidR="008243C1" w:rsidRPr="004F10DD">
        <w:rPr>
          <w:rFonts w:ascii="Arial" w:eastAsia="Arial" w:hAnsi="Arial" w:cs="Arial"/>
          <w:color w:val="0033CC"/>
        </w:rPr>
        <w:t>and apologize for the lack of clarity. F</w:t>
      </w:r>
      <w:r w:rsidR="00FE0653" w:rsidRPr="004F10DD">
        <w:rPr>
          <w:rFonts w:ascii="Arial" w:eastAsia="Arial" w:hAnsi="Arial" w:cs="Arial"/>
          <w:color w:val="0033CC"/>
        </w:rPr>
        <w:t>irst</w:t>
      </w:r>
      <w:r w:rsidR="008243C1" w:rsidRPr="004F10DD">
        <w:rPr>
          <w:rFonts w:ascii="Arial" w:eastAsia="Arial" w:hAnsi="Arial" w:cs="Arial"/>
          <w:color w:val="0033CC"/>
        </w:rPr>
        <w:t>, we</w:t>
      </w:r>
      <w:r w:rsidR="00FE0653" w:rsidRPr="004F10DD">
        <w:rPr>
          <w:rFonts w:ascii="Arial" w:eastAsia="Arial" w:hAnsi="Arial" w:cs="Arial"/>
          <w:color w:val="0033CC"/>
        </w:rPr>
        <w:t xml:space="preserve"> would like to highlight that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w:t>
      </w:r>
      <w:r w:rsidR="00C80ED4" w:rsidRPr="004F10DD">
        <w:rPr>
          <w:rFonts w:ascii="Arial" w:eastAsia="Arial" w:hAnsi="Arial" w:cs="Arial"/>
          <w:b/>
          <w:color w:val="0033CC"/>
        </w:rPr>
        <w:t>5</w:t>
      </w:r>
      <w:r w:rsidR="00FE0653" w:rsidRPr="004F10DD">
        <w:rPr>
          <w:rFonts w:ascii="Arial" w:eastAsia="Arial" w:hAnsi="Arial" w:cs="Arial"/>
          <w:b/>
          <w:color w:val="0033CC"/>
        </w:rPr>
        <w:t>a</w:t>
      </w:r>
      <w:r w:rsidRPr="004F10DD">
        <w:rPr>
          <w:rFonts w:ascii="Arial" w:eastAsia="Arial" w:hAnsi="Arial" w:cs="Arial"/>
          <w:color w:val="0033CC"/>
        </w:rPr>
        <w:t xml:space="preserve"> of the </w:t>
      </w:r>
      <w:r w:rsidR="008243C1" w:rsidRPr="004F10DD">
        <w:rPr>
          <w:rFonts w:ascii="Arial" w:eastAsia="Arial" w:hAnsi="Arial" w:cs="Arial"/>
          <w:color w:val="0033CC"/>
        </w:rPr>
        <w:t xml:space="preserve">original </w:t>
      </w:r>
      <w:r w:rsidRPr="004F10DD">
        <w:rPr>
          <w:rFonts w:ascii="Arial" w:eastAsia="Arial" w:hAnsi="Arial" w:cs="Arial"/>
          <w:color w:val="0033CC"/>
        </w:rPr>
        <w:t>manuscript does not depict results from cfDNA but instead, was generated from CH-related mutations detected in WBC</w:t>
      </w:r>
      <w:r w:rsidR="00E40CA2" w:rsidRPr="004F10DD">
        <w:rPr>
          <w:rFonts w:ascii="Arial" w:eastAsia="Arial" w:hAnsi="Arial" w:cs="Arial"/>
          <w:color w:val="0033CC"/>
        </w:rPr>
        <w:t xml:space="preserve">. </w:t>
      </w:r>
      <w:r w:rsidR="00C80ED4" w:rsidRPr="004F10DD">
        <w:rPr>
          <w:rFonts w:ascii="Arial" w:eastAsia="Arial" w:hAnsi="Arial" w:cs="Arial"/>
          <w:color w:val="0033CC"/>
        </w:rPr>
        <w:t>The</w:t>
      </w:r>
      <w:r w:rsidRPr="004F10DD">
        <w:rPr>
          <w:rFonts w:ascii="Arial" w:eastAsia="Arial" w:hAnsi="Arial" w:cs="Arial"/>
          <w:color w:val="0033CC"/>
        </w:rPr>
        <w:t xml:space="preserve"> cfDNA </w:t>
      </w:r>
      <w:r w:rsidR="00E40CA2" w:rsidRPr="004F10DD">
        <w:rPr>
          <w:rFonts w:ascii="Arial" w:eastAsia="Arial" w:hAnsi="Arial" w:cs="Arial"/>
          <w:color w:val="0033CC"/>
        </w:rPr>
        <w:t xml:space="preserve">results are only used </w:t>
      </w:r>
      <w:r w:rsidRPr="004F10DD">
        <w:rPr>
          <w:rFonts w:ascii="Arial" w:eastAsia="Arial" w:hAnsi="Arial" w:cs="Arial"/>
          <w:color w:val="0033CC"/>
        </w:rPr>
        <w:t xml:space="preserve">to estimate the overlap between CH-derived mutations in WBC and WBC-matched variants in cfDNA. The comparisons between cancer and control or RT/CT and no prior history of RT/CT presented in </w:t>
      </w:r>
      <w:r w:rsidRPr="004F10DD">
        <w:rPr>
          <w:rFonts w:ascii="Arial" w:eastAsia="Arial" w:hAnsi="Arial" w:cs="Arial"/>
          <w:b/>
          <w:color w:val="0033CC"/>
        </w:rPr>
        <w:t>Fig</w:t>
      </w:r>
      <w:r w:rsidR="004975B7">
        <w:rPr>
          <w:rFonts w:ascii="Arial" w:eastAsia="Arial" w:hAnsi="Arial" w:cs="Arial"/>
          <w:b/>
          <w:color w:val="0033CC"/>
        </w:rPr>
        <w:t>.</w:t>
      </w:r>
      <w:r w:rsidR="00FE0653" w:rsidRPr="004F10DD">
        <w:rPr>
          <w:rFonts w:ascii="Arial" w:eastAsia="Arial" w:hAnsi="Arial" w:cs="Arial"/>
          <w:b/>
          <w:color w:val="0033CC"/>
        </w:rPr>
        <w:t xml:space="preserve"> 5b</w:t>
      </w:r>
      <w:r w:rsidR="00FE0653" w:rsidRPr="004F10DD">
        <w:rPr>
          <w:rFonts w:ascii="Arial" w:eastAsia="Arial" w:hAnsi="Arial" w:cs="Arial"/>
          <w:color w:val="0033CC"/>
        </w:rPr>
        <w:t xml:space="preserve"> and </w:t>
      </w:r>
      <w:r w:rsidR="00FE0653" w:rsidRPr="004F10DD">
        <w:rPr>
          <w:rFonts w:ascii="Arial" w:eastAsia="Arial" w:hAnsi="Arial" w:cs="Arial"/>
          <w:b/>
          <w:color w:val="0033CC"/>
        </w:rPr>
        <w:t>5c</w:t>
      </w:r>
      <w:r w:rsidR="00A304E7" w:rsidRPr="004F10DD">
        <w:rPr>
          <w:rFonts w:ascii="Arial" w:eastAsia="Arial" w:hAnsi="Arial" w:cs="Arial"/>
          <w:color w:val="0033CC"/>
        </w:rPr>
        <w:t xml:space="preserve"> </w:t>
      </w:r>
      <w:r w:rsidRPr="004F10DD">
        <w:rPr>
          <w:rFonts w:ascii="Arial" w:eastAsia="Arial" w:hAnsi="Arial" w:cs="Arial"/>
          <w:color w:val="0033CC"/>
        </w:rPr>
        <w:t>of the</w:t>
      </w:r>
      <w:r w:rsidR="008243C1" w:rsidRPr="004F10DD">
        <w:rPr>
          <w:rFonts w:ascii="Arial" w:eastAsia="Arial" w:hAnsi="Arial" w:cs="Arial"/>
          <w:color w:val="0033CC"/>
        </w:rPr>
        <w:t xml:space="preserve"> original</w:t>
      </w:r>
      <w:r w:rsidRPr="004F10DD">
        <w:rPr>
          <w:rFonts w:ascii="Arial" w:eastAsia="Arial" w:hAnsi="Arial" w:cs="Arial"/>
          <w:color w:val="0033CC"/>
        </w:rPr>
        <w:t xml:space="preserve"> manuscript were </w:t>
      </w:r>
      <w:r w:rsidR="008243C1" w:rsidRPr="004F10DD">
        <w:rPr>
          <w:rFonts w:ascii="Arial" w:eastAsia="Arial" w:hAnsi="Arial" w:cs="Arial"/>
          <w:color w:val="0033CC"/>
        </w:rPr>
        <w:t>drawn utilizing solely the</w:t>
      </w:r>
      <w:r w:rsidR="00A304E7" w:rsidRPr="004F10DD">
        <w:rPr>
          <w:rFonts w:ascii="Arial" w:eastAsia="Arial" w:hAnsi="Arial" w:cs="Arial"/>
          <w:color w:val="0033CC"/>
        </w:rPr>
        <w:t xml:space="preserve"> </w:t>
      </w:r>
      <w:r w:rsidRPr="004F10DD">
        <w:rPr>
          <w:rFonts w:ascii="Arial" w:eastAsia="Arial" w:hAnsi="Arial" w:cs="Arial"/>
          <w:color w:val="0033CC"/>
        </w:rPr>
        <w:t>CH-derived mutations detected in WBC.</w:t>
      </w:r>
    </w:p>
    <w:p w14:paraId="38E381CA" w14:textId="77777777" w:rsidR="008243C1" w:rsidRPr="004F10DD" w:rsidRDefault="008243C1" w:rsidP="00A7225E">
      <w:pPr>
        <w:spacing w:after="0" w:line="240" w:lineRule="auto"/>
        <w:jc w:val="both"/>
        <w:rPr>
          <w:rFonts w:ascii="Arial" w:eastAsia="Arial" w:hAnsi="Arial" w:cs="Arial"/>
          <w:color w:val="0033CC"/>
        </w:rPr>
      </w:pPr>
    </w:p>
    <w:p w14:paraId="0C996E1F" w14:textId="6419CA22" w:rsidR="00413E5F"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We</w:t>
      </w:r>
      <w:r w:rsidR="00B4071F" w:rsidRPr="004F10DD">
        <w:rPr>
          <w:rFonts w:ascii="Arial" w:eastAsia="Arial" w:hAnsi="Arial" w:cs="Arial"/>
          <w:color w:val="0033CC"/>
        </w:rPr>
        <w:t xml:space="preserve"> acknowledge the differences in </w:t>
      </w:r>
      <w:r w:rsidR="00BE09C2" w:rsidRPr="004F10DD">
        <w:rPr>
          <w:rFonts w:ascii="Arial" w:eastAsia="Arial" w:hAnsi="Arial" w:cs="Arial"/>
          <w:color w:val="0033CC"/>
        </w:rPr>
        <w:t xml:space="preserve">the </w:t>
      </w:r>
      <w:r w:rsidR="00B4071F" w:rsidRPr="004F10DD">
        <w:rPr>
          <w:rFonts w:ascii="Arial" w:eastAsia="Arial" w:hAnsi="Arial" w:cs="Arial"/>
          <w:color w:val="0033CC"/>
        </w:rPr>
        <w:t>mean collapsed sequencing depth</w:t>
      </w:r>
      <w:r w:rsidR="00BE09C2" w:rsidRPr="004F10DD">
        <w:rPr>
          <w:rFonts w:ascii="Arial" w:eastAsia="Arial" w:hAnsi="Arial" w:cs="Arial"/>
          <w:color w:val="0033CC"/>
        </w:rPr>
        <w:t>s</w:t>
      </w:r>
      <w:r w:rsidR="00B4071F" w:rsidRPr="004F10DD">
        <w:rPr>
          <w:rFonts w:ascii="Arial" w:eastAsia="Arial" w:hAnsi="Arial" w:cs="Arial"/>
          <w:color w:val="0033CC"/>
        </w:rPr>
        <w:t xml:space="preserve"> of cfDNA between cancer patients and healthy controls. As shown </w:t>
      </w:r>
      <w:r w:rsidR="008243C1" w:rsidRPr="004F10DD">
        <w:rPr>
          <w:rFonts w:ascii="Arial" w:eastAsia="Arial" w:hAnsi="Arial" w:cs="Arial"/>
          <w:color w:val="0033CC"/>
        </w:rPr>
        <w:t>in response to the previous comment (</w:t>
      </w:r>
      <w:r w:rsidR="007C0F66" w:rsidRPr="004F10DD">
        <w:rPr>
          <w:rFonts w:ascii="Arial" w:eastAsia="Arial" w:hAnsi="Arial" w:cs="Arial"/>
          <w:color w:val="0033CC"/>
        </w:rPr>
        <w:t xml:space="preserve">see </w:t>
      </w:r>
      <w:r w:rsidR="008243C1" w:rsidRPr="004F10DD">
        <w:rPr>
          <w:rFonts w:ascii="Arial" w:eastAsia="Arial" w:hAnsi="Arial" w:cs="Arial"/>
          <w:b/>
          <w:color w:val="0033CC"/>
        </w:rPr>
        <w:t xml:space="preserve">Response to Reviewers </w:t>
      </w:r>
      <w:r w:rsidR="00C80ED4" w:rsidRPr="004F10DD">
        <w:rPr>
          <w:rFonts w:ascii="Arial" w:eastAsia="Arial" w:hAnsi="Arial" w:cs="Arial"/>
          <w:b/>
          <w:color w:val="0033CC"/>
        </w:rPr>
        <w:t xml:space="preserve">Figure </w:t>
      </w:r>
      <w:r w:rsidR="00C63D60" w:rsidRPr="004F10DD">
        <w:rPr>
          <w:rFonts w:ascii="Arial" w:eastAsia="Arial" w:hAnsi="Arial" w:cs="Arial"/>
          <w:b/>
          <w:color w:val="0033CC"/>
        </w:rPr>
        <w:t>7</w:t>
      </w:r>
      <w:r w:rsidR="008243C1" w:rsidRPr="004F10DD">
        <w:rPr>
          <w:rFonts w:ascii="Arial" w:eastAsia="Arial" w:hAnsi="Arial" w:cs="Arial"/>
          <w:color w:val="0033CC"/>
        </w:rPr>
        <w:t>)</w:t>
      </w:r>
      <w:r w:rsidR="00B4071F" w:rsidRPr="004F10DD">
        <w:rPr>
          <w:rFonts w:ascii="Arial" w:eastAsia="Arial" w:hAnsi="Arial" w:cs="Arial"/>
          <w:color w:val="0033CC"/>
        </w:rPr>
        <w:t xml:space="preserve">, however, the mean </w:t>
      </w:r>
      <w:r w:rsidR="00D558BA" w:rsidRPr="004F10DD">
        <w:rPr>
          <w:rFonts w:ascii="Arial" w:eastAsia="Arial" w:hAnsi="Arial" w:cs="Arial"/>
          <w:color w:val="0033CC"/>
        </w:rPr>
        <w:t>un</w:t>
      </w:r>
      <w:r w:rsidR="00B4071F" w:rsidRPr="004F10DD">
        <w:rPr>
          <w:rFonts w:ascii="Arial" w:eastAsia="Arial" w:hAnsi="Arial" w:cs="Arial"/>
          <w:color w:val="0033CC"/>
        </w:rPr>
        <w:t>collapsed sequencing depth of WBC</w:t>
      </w:r>
      <w:r w:rsidR="00D558BA" w:rsidRPr="004F10DD">
        <w:rPr>
          <w:rFonts w:ascii="Arial" w:eastAsia="Arial" w:hAnsi="Arial" w:cs="Arial"/>
          <w:color w:val="0033CC"/>
        </w:rPr>
        <w:t xml:space="preserve"> </w:t>
      </w:r>
      <w:r w:rsidR="00B4071F" w:rsidRPr="004F10DD">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4F10DD" w:rsidRDefault="00413E5F" w:rsidP="00A7225E">
      <w:pPr>
        <w:spacing w:after="0" w:line="240" w:lineRule="auto"/>
        <w:jc w:val="both"/>
        <w:rPr>
          <w:rFonts w:ascii="Arial" w:eastAsia="Arial" w:hAnsi="Arial" w:cs="Arial"/>
          <w:color w:val="0033CC"/>
        </w:rPr>
      </w:pPr>
    </w:p>
    <w:p w14:paraId="500B138E" w14:textId="12109E47" w:rsidR="0006154C" w:rsidRPr="004F10DD" w:rsidRDefault="00E40CA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The </w:t>
      </w:r>
      <w:r w:rsidR="00D558BA" w:rsidRPr="004F10DD">
        <w:rPr>
          <w:rFonts w:ascii="Arial" w:eastAsia="Arial" w:hAnsi="Arial" w:cs="Arial"/>
          <w:color w:val="0033CC"/>
        </w:rPr>
        <w:t>R</w:t>
      </w:r>
      <w:r w:rsidRPr="004F10DD">
        <w:rPr>
          <w:rFonts w:ascii="Arial" w:eastAsia="Arial" w:hAnsi="Arial" w:cs="Arial"/>
          <w:color w:val="0033CC"/>
        </w:rPr>
        <w:t>eviewer is absolutely correct</w:t>
      </w:r>
      <w:r w:rsidR="008243C1" w:rsidRPr="004F10DD">
        <w:rPr>
          <w:rFonts w:ascii="Arial" w:eastAsia="Arial" w:hAnsi="Arial" w:cs="Arial"/>
          <w:color w:val="0033CC"/>
        </w:rPr>
        <w:t xml:space="preserve"> in</w:t>
      </w:r>
      <w:r w:rsidRPr="004F10DD">
        <w:rPr>
          <w:rFonts w:ascii="Arial" w:eastAsia="Arial" w:hAnsi="Arial" w:cs="Arial"/>
          <w:color w:val="0033CC"/>
        </w:rPr>
        <w:t xml:space="preserve"> that other potential confounders such as ag</w:t>
      </w:r>
      <w:r w:rsidR="00936A78" w:rsidRPr="004F10DD">
        <w:rPr>
          <w:rFonts w:ascii="Arial" w:eastAsia="Arial" w:hAnsi="Arial" w:cs="Arial"/>
          <w:color w:val="0033CC"/>
        </w:rPr>
        <w:t>e and</w:t>
      </w:r>
      <w:r w:rsidRPr="004F10DD">
        <w:rPr>
          <w:rFonts w:ascii="Arial" w:eastAsia="Arial" w:hAnsi="Arial" w:cs="Arial"/>
          <w:color w:val="0033CC"/>
        </w:rPr>
        <w:t xml:space="preserve"> smoking history could </w:t>
      </w:r>
      <w:r w:rsidR="00BE5978" w:rsidRPr="004F10DD">
        <w:rPr>
          <w:rFonts w:ascii="Arial" w:eastAsia="Arial" w:hAnsi="Arial" w:cs="Arial"/>
          <w:color w:val="0033CC"/>
        </w:rPr>
        <w:t xml:space="preserve">have </w:t>
      </w:r>
      <w:r w:rsidRPr="004F10DD">
        <w:rPr>
          <w:rFonts w:ascii="Arial" w:eastAsia="Arial" w:hAnsi="Arial" w:cs="Arial"/>
          <w:color w:val="0033CC"/>
        </w:rPr>
        <w:t>affect</w:t>
      </w:r>
      <w:r w:rsidR="00BE5978" w:rsidRPr="004F10DD">
        <w:rPr>
          <w:rFonts w:ascii="Arial" w:eastAsia="Arial" w:hAnsi="Arial" w:cs="Arial"/>
          <w:color w:val="0033CC"/>
        </w:rPr>
        <w:t>ed</w:t>
      </w:r>
      <w:r w:rsidRPr="004F10DD">
        <w:rPr>
          <w:rFonts w:ascii="Arial" w:eastAsia="Arial" w:hAnsi="Arial" w:cs="Arial"/>
          <w:color w:val="0033CC"/>
        </w:rPr>
        <w:t xml:space="preserve"> the results of this analysis. Hence, </w:t>
      </w:r>
      <w:r w:rsidR="008243C1" w:rsidRPr="004F10DD">
        <w:rPr>
          <w:rFonts w:ascii="Arial" w:eastAsia="Arial" w:hAnsi="Arial" w:cs="Arial"/>
          <w:color w:val="0033CC"/>
        </w:rPr>
        <w:t xml:space="preserve">following </w:t>
      </w:r>
      <w:r w:rsidR="00C80ED4" w:rsidRPr="004F10DD">
        <w:rPr>
          <w:rFonts w:ascii="Arial" w:eastAsia="Arial" w:hAnsi="Arial" w:cs="Arial"/>
          <w:color w:val="0033CC"/>
        </w:rPr>
        <w:t>the</w:t>
      </w:r>
      <w:r w:rsidR="00B4071F" w:rsidRPr="004F10DD">
        <w:rPr>
          <w:rFonts w:ascii="Arial" w:eastAsia="Arial" w:hAnsi="Arial" w:cs="Arial"/>
          <w:color w:val="0033CC"/>
        </w:rPr>
        <w:t xml:space="preserve"> Reviewer’s </w:t>
      </w:r>
      <w:r w:rsidR="00BE5978" w:rsidRPr="004F10DD">
        <w:rPr>
          <w:rFonts w:ascii="Arial" w:eastAsia="Arial" w:hAnsi="Arial" w:cs="Arial"/>
          <w:color w:val="0033CC"/>
        </w:rPr>
        <w:t>recommendation</w:t>
      </w:r>
      <w:r w:rsidR="00B4071F" w:rsidRPr="004F10DD">
        <w:rPr>
          <w:rFonts w:ascii="Arial" w:eastAsia="Arial" w:hAnsi="Arial" w:cs="Arial"/>
          <w:color w:val="0033CC"/>
        </w:rPr>
        <w:t xml:space="preserve">, prior smoking history </w:t>
      </w:r>
      <w:r w:rsidR="00B4071F" w:rsidRPr="004F10DD">
        <w:rPr>
          <w:rFonts w:ascii="Arial" w:eastAsia="Arial" w:hAnsi="Arial" w:cs="Arial"/>
          <w:color w:val="0033CC"/>
        </w:rPr>
        <w:lastRenderedPageBreak/>
        <w:t xml:space="preserve">was retrieved from the records of patients included in this study. </w:t>
      </w:r>
      <w:r w:rsidR="00A304E7" w:rsidRPr="004F10DD">
        <w:rPr>
          <w:rFonts w:ascii="Arial" w:eastAsia="Arial" w:hAnsi="Arial" w:cs="Arial"/>
          <w:color w:val="0033CC"/>
        </w:rPr>
        <w:t>T</w:t>
      </w:r>
      <w:r w:rsidR="00B4071F" w:rsidRPr="004F10DD">
        <w:rPr>
          <w:rFonts w:ascii="Arial" w:eastAsia="Arial" w:hAnsi="Arial" w:cs="Arial"/>
          <w:color w:val="0033CC"/>
        </w:rPr>
        <w:t>he healthy control</w:t>
      </w:r>
      <w:r w:rsidR="007C0F66" w:rsidRPr="004F10DD">
        <w:rPr>
          <w:rFonts w:ascii="Arial" w:eastAsia="Arial" w:hAnsi="Arial" w:cs="Arial"/>
          <w:color w:val="0033CC"/>
        </w:rPr>
        <w:t>s</w:t>
      </w:r>
      <w:r w:rsidR="00B4071F" w:rsidRPr="004F10DD">
        <w:rPr>
          <w:rFonts w:ascii="Arial" w:eastAsia="Arial" w:hAnsi="Arial" w:cs="Arial"/>
          <w:color w:val="0033CC"/>
        </w:rPr>
        <w:t xml:space="preserve"> </w:t>
      </w:r>
      <w:r w:rsidR="00BF2B27" w:rsidRPr="004F10DD">
        <w:rPr>
          <w:rFonts w:ascii="Arial" w:eastAsia="Arial" w:hAnsi="Arial" w:cs="Arial"/>
          <w:color w:val="0033CC"/>
        </w:rPr>
        <w:t>accrued th</w:t>
      </w:r>
      <w:r w:rsidR="00BE5978" w:rsidRPr="004F10DD">
        <w:rPr>
          <w:rFonts w:ascii="Arial" w:eastAsia="Arial" w:hAnsi="Arial" w:cs="Arial"/>
          <w:color w:val="0033CC"/>
        </w:rPr>
        <w:t>r</w:t>
      </w:r>
      <w:r w:rsidR="00BF2B27" w:rsidRPr="004F10DD">
        <w:rPr>
          <w:rFonts w:ascii="Arial" w:eastAsia="Arial" w:hAnsi="Arial" w:cs="Arial"/>
          <w:color w:val="0033CC"/>
        </w:rPr>
        <w:t>ough the San Diego Blood Bank</w:t>
      </w:r>
      <w:r w:rsidR="00B4071F" w:rsidRPr="004F10DD">
        <w:rPr>
          <w:rFonts w:ascii="Arial" w:eastAsia="Arial" w:hAnsi="Arial" w:cs="Arial"/>
          <w:color w:val="0033CC"/>
        </w:rPr>
        <w:t xml:space="preserve"> d</w:t>
      </w:r>
      <w:r w:rsidR="008243C1" w:rsidRPr="004F10DD">
        <w:rPr>
          <w:rFonts w:ascii="Arial" w:eastAsia="Arial" w:hAnsi="Arial" w:cs="Arial"/>
          <w:color w:val="0033CC"/>
        </w:rPr>
        <w:t>id</w:t>
      </w:r>
      <w:r w:rsidR="00B4071F" w:rsidRPr="004F10DD">
        <w:rPr>
          <w:rFonts w:ascii="Arial" w:eastAsia="Arial" w:hAnsi="Arial" w:cs="Arial"/>
          <w:color w:val="0033CC"/>
        </w:rPr>
        <w:t xml:space="preserve"> not have a recorded smoking history and this information</w:t>
      </w:r>
      <w:r w:rsidR="008243C1" w:rsidRPr="004F10DD">
        <w:rPr>
          <w:rFonts w:ascii="Arial" w:eastAsia="Arial" w:hAnsi="Arial" w:cs="Arial"/>
          <w:color w:val="0033CC"/>
        </w:rPr>
        <w:t xml:space="preserve">, unfortunately, could not </w:t>
      </w:r>
      <w:r w:rsidR="00B4071F" w:rsidRPr="004F10DD">
        <w:rPr>
          <w:rFonts w:ascii="Arial" w:eastAsia="Arial" w:hAnsi="Arial" w:cs="Arial"/>
          <w:color w:val="0033CC"/>
        </w:rPr>
        <w:t>be obtained retrospectively.</w:t>
      </w:r>
      <w:r w:rsidR="00BE09C2" w:rsidRPr="004F10DD">
        <w:rPr>
          <w:rFonts w:ascii="Arial" w:eastAsia="Arial" w:hAnsi="Arial" w:cs="Arial"/>
          <w:color w:val="0033CC"/>
        </w:rPr>
        <w:t xml:space="preserve"> In the</w:t>
      </w:r>
      <w:r w:rsidR="00FB2721" w:rsidRPr="004F10DD">
        <w:rPr>
          <w:rFonts w:ascii="Arial" w:eastAsia="Arial" w:hAnsi="Arial" w:cs="Arial"/>
          <w:b/>
          <w:color w:val="0033CC"/>
        </w:rPr>
        <w:t xml:space="preserve"> </w:t>
      </w:r>
      <w:r w:rsidR="000C2865" w:rsidRPr="004F10DD">
        <w:rPr>
          <w:rFonts w:ascii="Arial" w:eastAsia="Arial" w:hAnsi="Arial" w:cs="Arial"/>
          <w:b/>
          <w:color w:val="0033CC"/>
        </w:rPr>
        <w:t xml:space="preserve">Response to Reviewers </w:t>
      </w:r>
      <w:r w:rsidR="00B4071F" w:rsidRPr="004F10DD">
        <w:rPr>
          <w:rFonts w:ascii="Arial" w:eastAsia="Arial" w:hAnsi="Arial" w:cs="Arial"/>
          <w:b/>
          <w:color w:val="0033CC"/>
        </w:rPr>
        <w:t>Figure</w:t>
      </w:r>
      <w:r w:rsidR="00BF2B27" w:rsidRPr="004F10DD">
        <w:rPr>
          <w:rFonts w:ascii="Arial" w:eastAsia="Arial" w:hAnsi="Arial" w:cs="Arial"/>
          <w:b/>
          <w:color w:val="0033CC"/>
        </w:rPr>
        <w:t>s</w:t>
      </w:r>
      <w:r w:rsidR="00B4071F" w:rsidRPr="004F10DD">
        <w:rPr>
          <w:rFonts w:ascii="Arial" w:eastAsia="Arial" w:hAnsi="Arial" w:cs="Arial"/>
          <w:b/>
          <w:color w:val="0033CC"/>
        </w:rPr>
        <w:t xml:space="preserve"> 10</w:t>
      </w:r>
      <w:r w:rsidR="0006154C" w:rsidRPr="004F10DD">
        <w:rPr>
          <w:rFonts w:ascii="Arial" w:eastAsia="Arial" w:hAnsi="Arial" w:cs="Arial"/>
          <w:b/>
          <w:color w:val="0033CC"/>
        </w:rPr>
        <w:t>a</w:t>
      </w:r>
      <w:r w:rsidR="0006154C" w:rsidRPr="004F10DD">
        <w:rPr>
          <w:rFonts w:ascii="Arial" w:eastAsia="Arial" w:hAnsi="Arial" w:cs="Arial"/>
          <w:color w:val="0033CC"/>
        </w:rPr>
        <w:t xml:space="preserve"> and </w:t>
      </w:r>
      <w:r w:rsidR="00BF2B27" w:rsidRPr="004F10DD">
        <w:rPr>
          <w:rFonts w:ascii="Arial" w:eastAsia="Arial" w:hAnsi="Arial" w:cs="Arial"/>
          <w:b/>
          <w:color w:val="0033CC"/>
        </w:rPr>
        <w:t>10b</w:t>
      </w:r>
      <w:r w:rsidR="00BE09C2" w:rsidRPr="004F10DD">
        <w:rPr>
          <w:rFonts w:ascii="Arial" w:eastAsia="Arial" w:hAnsi="Arial" w:cs="Arial"/>
          <w:color w:val="0033CC"/>
        </w:rPr>
        <w:t xml:space="preserve">, comparisons of </w:t>
      </w:r>
      <w:r w:rsidR="00B4071F" w:rsidRPr="004F10DD">
        <w:rPr>
          <w:rFonts w:ascii="Arial" w:eastAsia="Arial" w:hAnsi="Arial" w:cs="Arial"/>
          <w:color w:val="0033CC"/>
        </w:rPr>
        <w:t>the age distribution in cancer patients and healthy control</w:t>
      </w:r>
      <w:r w:rsidR="0006154C" w:rsidRPr="004F10DD">
        <w:rPr>
          <w:rFonts w:ascii="Arial" w:eastAsia="Arial" w:hAnsi="Arial" w:cs="Arial"/>
          <w:color w:val="0033CC"/>
        </w:rPr>
        <w:t xml:space="preserve">s </w:t>
      </w:r>
      <w:r w:rsidR="00B4071F" w:rsidRPr="004F10DD">
        <w:rPr>
          <w:rFonts w:ascii="Arial" w:eastAsia="Arial" w:hAnsi="Arial" w:cs="Arial"/>
          <w:color w:val="0033CC"/>
        </w:rPr>
        <w:t xml:space="preserve">and between the different treatment arms </w:t>
      </w:r>
      <w:r w:rsidR="00BE09C2" w:rsidRPr="004F10DD">
        <w:rPr>
          <w:rFonts w:ascii="Arial" w:eastAsia="Arial" w:hAnsi="Arial" w:cs="Arial"/>
          <w:color w:val="0033CC"/>
        </w:rPr>
        <w:t>(</w:t>
      </w:r>
      <w:r w:rsidR="00B4071F" w:rsidRPr="004F10DD">
        <w:rPr>
          <w:rFonts w:ascii="Arial" w:eastAsia="Arial" w:hAnsi="Arial" w:cs="Arial"/>
          <w:color w:val="0033CC"/>
        </w:rPr>
        <w:t>i.e. RT/CT versus no RT/CT</w:t>
      </w:r>
      <w:r w:rsidR="00BE09C2" w:rsidRPr="004F10DD">
        <w:rPr>
          <w:rFonts w:ascii="Arial" w:eastAsia="Arial" w:hAnsi="Arial" w:cs="Arial"/>
          <w:color w:val="0033CC"/>
        </w:rPr>
        <w:t>) are presented</w:t>
      </w:r>
      <w:r w:rsidR="00B4071F" w:rsidRPr="004F10DD">
        <w:rPr>
          <w:rFonts w:ascii="Arial" w:eastAsia="Arial" w:hAnsi="Arial" w:cs="Arial"/>
          <w:color w:val="0033CC"/>
        </w:rPr>
        <w:t xml:space="preserve">. There </w:t>
      </w:r>
      <w:r w:rsidR="0006154C" w:rsidRPr="004F10DD">
        <w:rPr>
          <w:rFonts w:ascii="Arial" w:eastAsia="Arial" w:hAnsi="Arial" w:cs="Arial"/>
          <w:color w:val="0033CC"/>
        </w:rPr>
        <w:t>was</w:t>
      </w:r>
      <w:r w:rsidR="00B4071F" w:rsidRPr="004F10DD">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4F10DD">
        <w:rPr>
          <w:rFonts w:ascii="Arial" w:eastAsia="Arial" w:hAnsi="Arial" w:cs="Arial"/>
          <w:color w:val="0033CC"/>
        </w:rPr>
        <w:t>was</w:t>
      </w:r>
      <w:r w:rsidR="00B4071F" w:rsidRPr="004F10DD">
        <w:rPr>
          <w:rFonts w:ascii="Arial" w:eastAsia="Arial" w:hAnsi="Arial" w:cs="Arial"/>
          <w:color w:val="0033CC"/>
        </w:rPr>
        <w:t xml:space="preserve"> not statistically different. </w:t>
      </w:r>
      <w:r w:rsidR="0006154C" w:rsidRPr="004F10DD">
        <w:rPr>
          <w:rFonts w:ascii="Arial" w:eastAsia="Arial" w:hAnsi="Arial" w:cs="Arial"/>
          <w:color w:val="0033CC"/>
        </w:rPr>
        <w:t xml:space="preserve">Nevertheless, given the strong association of CH with age and </w:t>
      </w:r>
      <w:r w:rsidR="00B4071F" w:rsidRPr="004F10DD">
        <w:rPr>
          <w:rFonts w:ascii="Arial" w:eastAsia="Arial" w:hAnsi="Arial" w:cs="Arial"/>
          <w:color w:val="0033CC"/>
        </w:rPr>
        <w:t xml:space="preserve">previously reported </w:t>
      </w:r>
      <w:r w:rsidR="0006154C" w:rsidRPr="004F10DD">
        <w:rPr>
          <w:rFonts w:ascii="Arial" w:eastAsia="Arial" w:hAnsi="Arial" w:cs="Arial"/>
          <w:color w:val="0033CC"/>
        </w:rPr>
        <w:t xml:space="preserve">association </w:t>
      </w:r>
      <w:r w:rsidR="00B4071F" w:rsidRPr="004F10DD">
        <w:rPr>
          <w:rFonts w:ascii="Arial" w:eastAsia="Arial" w:hAnsi="Arial" w:cs="Arial"/>
          <w:color w:val="0033CC"/>
        </w:rPr>
        <w:t>with tobacco use (</w:t>
      </w:r>
      <w:r w:rsidR="000C2865" w:rsidRPr="004F10DD">
        <w:rPr>
          <w:rFonts w:ascii="Arial" w:eastAsia="Arial" w:hAnsi="Arial" w:cs="Arial"/>
          <w:color w:val="0033CC"/>
        </w:rPr>
        <w:t xml:space="preserve">PMID: </w:t>
      </w:r>
      <w:r w:rsidR="0006154C" w:rsidRPr="004F10DD">
        <w:rPr>
          <w:rFonts w:ascii="Arial" w:hAnsi="Arial" w:cs="Arial"/>
          <w:color w:val="0033CC"/>
        </w:rPr>
        <w:t>28803919</w:t>
      </w:r>
      <w:r w:rsidR="00C80ED4" w:rsidRPr="004F10DD">
        <w:rPr>
          <w:rFonts w:ascii="Arial" w:eastAsia="Arial" w:hAnsi="Arial" w:cs="Arial"/>
          <w:color w:val="0033CC"/>
        </w:rPr>
        <w:t>),</w:t>
      </w:r>
      <w:r w:rsidR="00BE5978" w:rsidRPr="00823D0B">
        <w:rPr>
          <w:rFonts w:ascii="Arial" w:eastAsia="Arial" w:hAnsi="Arial" w:cs="Arial"/>
          <w:color w:val="0033CC"/>
        </w:rPr>
        <w:t xml:space="preserve"> </w:t>
      </w:r>
      <w:r w:rsidR="0006154C" w:rsidRPr="004F10DD">
        <w:rPr>
          <w:rFonts w:ascii="Arial" w:eastAsia="Arial" w:hAnsi="Arial" w:cs="Arial"/>
          <w:color w:val="0033CC"/>
        </w:rPr>
        <w:t>we further adjusted the analys</w:t>
      </w:r>
      <w:r w:rsidR="00BE5978" w:rsidRPr="004F10DD">
        <w:rPr>
          <w:rFonts w:ascii="Arial" w:eastAsia="Arial" w:hAnsi="Arial" w:cs="Arial"/>
          <w:color w:val="0033CC"/>
        </w:rPr>
        <w:t>e</w:t>
      </w:r>
      <w:r w:rsidR="0006154C" w:rsidRPr="004F10DD">
        <w:rPr>
          <w:rFonts w:ascii="Arial" w:eastAsia="Arial" w:hAnsi="Arial" w:cs="Arial"/>
          <w:color w:val="0033CC"/>
        </w:rPr>
        <w:t xml:space="preserve">s presented in </w:t>
      </w:r>
      <w:r w:rsidR="0006154C" w:rsidRPr="004F10DD">
        <w:rPr>
          <w:rFonts w:ascii="Arial" w:eastAsia="Arial" w:hAnsi="Arial" w:cs="Arial"/>
          <w:b/>
          <w:color w:val="0033CC"/>
        </w:rPr>
        <w:t>Fig</w:t>
      </w:r>
      <w:r w:rsidR="004975B7">
        <w:rPr>
          <w:rFonts w:ascii="Arial" w:eastAsia="Arial" w:hAnsi="Arial" w:cs="Arial"/>
          <w:b/>
          <w:color w:val="0033CC"/>
        </w:rPr>
        <w:t>.</w:t>
      </w:r>
      <w:r w:rsidR="0006154C" w:rsidRPr="004F10DD">
        <w:rPr>
          <w:rFonts w:ascii="Arial" w:eastAsia="Arial" w:hAnsi="Arial" w:cs="Arial"/>
          <w:b/>
          <w:color w:val="0033CC"/>
        </w:rPr>
        <w:t xml:space="preserve"> 5</w:t>
      </w:r>
      <w:r w:rsidR="00BE5978" w:rsidRPr="004F10DD">
        <w:rPr>
          <w:rFonts w:ascii="Arial" w:eastAsia="Arial" w:hAnsi="Arial" w:cs="Arial"/>
          <w:b/>
          <w:color w:val="0033CC"/>
        </w:rPr>
        <w:t>b</w:t>
      </w:r>
      <w:r w:rsidR="0006154C" w:rsidRPr="004F10DD">
        <w:rPr>
          <w:rFonts w:ascii="Arial" w:eastAsia="Arial" w:hAnsi="Arial" w:cs="Arial"/>
          <w:color w:val="0033CC"/>
        </w:rPr>
        <w:t xml:space="preserve"> of the</w:t>
      </w:r>
      <w:r w:rsidR="000C2865" w:rsidRPr="004F10DD">
        <w:rPr>
          <w:rFonts w:ascii="Arial" w:eastAsia="Arial" w:hAnsi="Arial" w:cs="Arial"/>
          <w:color w:val="0033CC"/>
        </w:rPr>
        <w:t xml:space="preserve"> original</w:t>
      </w:r>
      <w:r w:rsidR="0006154C" w:rsidRPr="004F10DD">
        <w:rPr>
          <w:rFonts w:ascii="Arial" w:eastAsia="Arial" w:hAnsi="Arial" w:cs="Arial"/>
          <w:color w:val="0033CC"/>
        </w:rPr>
        <w:t xml:space="preserve"> manuscript </w:t>
      </w:r>
      <w:r w:rsidR="0076751D" w:rsidRPr="004F10DD">
        <w:rPr>
          <w:rFonts w:ascii="Arial" w:eastAsia="Arial" w:hAnsi="Arial" w:cs="Arial"/>
          <w:color w:val="0033CC"/>
        </w:rPr>
        <w:t xml:space="preserve">using a </w:t>
      </w:r>
      <w:proofErr w:type="gramStart"/>
      <w:r w:rsidR="00B6666B" w:rsidRPr="004F10DD">
        <w:rPr>
          <w:rFonts w:ascii="Arial" w:eastAsia="Arial" w:hAnsi="Arial" w:cs="Arial"/>
          <w:color w:val="0033CC"/>
        </w:rPr>
        <w:t>permutation</w:t>
      </w:r>
      <w:r w:rsidR="00501219" w:rsidRPr="004F10DD">
        <w:rPr>
          <w:rFonts w:ascii="Arial" w:eastAsia="Arial" w:hAnsi="Arial" w:cs="Arial"/>
          <w:color w:val="0033CC"/>
        </w:rPr>
        <w:t xml:space="preserve"> based</w:t>
      </w:r>
      <w:proofErr w:type="gramEnd"/>
      <w:r w:rsidR="00B6666B" w:rsidRPr="004F10DD">
        <w:rPr>
          <w:rFonts w:ascii="Arial" w:eastAsia="Arial" w:hAnsi="Arial" w:cs="Arial"/>
          <w:color w:val="0033CC"/>
        </w:rPr>
        <w:t xml:space="preserve"> </w:t>
      </w:r>
      <w:r w:rsidR="00664C13" w:rsidRPr="004F10DD">
        <w:rPr>
          <w:rFonts w:ascii="Arial" w:eastAsia="Arial" w:hAnsi="Arial" w:cs="Arial"/>
          <w:color w:val="0033CC"/>
        </w:rPr>
        <w:t xml:space="preserve">Likelihood ratio test to compute the p-value of a </w:t>
      </w:r>
      <w:r w:rsidR="0076751D" w:rsidRPr="004F10DD">
        <w:rPr>
          <w:rFonts w:ascii="Arial" w:eastAsia="Arial" w:hAnsi="Arial" w:cs="Arial"/>
          <w:color w:val="0033CC"/>
        </w:rPr>
        <w:t xml:space="preserve">logistic regression model with </w:t>
      </w:r>
      <w:r w:rsidR="0006154C" w:rsidRPr="004F10DD">
        <w:rPr>
          <w:rFonts w:ascii="Arial" w:eastAsia="Arial" w:hAnsi="Arial" w:cs="Arial"/>
          <w:color w:val="0033CC"/>
        </w:rPr>
        <w:t xml:space="preserve">age </w:t>
      </w:r>
      <w:r w:rsidR="00FB2721" w:rsidRPr="004F10DD">
        <w:rPr>
          <w:rFonts w:ascii="Arial" w:eastAsia="Arial" w:hAnsi="Arial" w:cs="Arial"/>
          <w:color w:val="0033CC"/>
        </w:rPr>
        <w:t xml:space="preserve">or </w:t>
      </w:r>
      <w:r w:rsidR="0006154C" w:rsidRPr="004F10DD">
        <w:rPr>
          <w:rFonts w:ascii="Arial" w:eastAsia="Arial" w:hAnsi="Arial" w:cs="Arial"/>
          <w:color w:val="0033CC"/>
        </w:rPr>
        <w:t>history of smoking</w:t>
      </w:r>
      <w:r w:rsidR="0076751D" w:rsidRPr="004F10DD">
        <w:rPr>
          <w:rFonts w:ascii="Arial" w:eastAsia="Arial" w:hAnsi="Arial" w:cs="Arial"/>
          <w:color w:val="0033CC"/>
        </w:rPr>
        <w:t xml:space="preserve"> as covariates</w:t>
      </w:r>
      <w:r w:rsidR="0006154C" w:rsidRPr="004F10DD">
        <w:rPr>
          <w:rFonts w:ascii="Arial" w:eastAsia="Arial" w:hAnsi="Arial" w:cs="Arial"/>
          <w:color w:val="0033CC"/>
        </w:rPr>
        <w:t xml:space="preserve">. </w:t>
      </w:r>
      <w:r w:rsidR="0035105C" w:rsidRPr="004F10DD">
        <w:rPr>
          <w:rFonts w:ascii="Arial" w:eastAsia="Arial" w:hAnsi="Arial" w:cs="Arial"/>
          <w:color w:val="0033CC"/>
        </w:rPr>
        <w:t>For the age adjusted models, t</w:t>
      </w:r>
      <w:r w:rsidR="0006154C" w:rsidRPr="004F10DD">
        <w:rPr>
          <w:rFonts w:ascii="Arial" w:eastAsia="Arial" w:hAnsi="Arial" w:cs="Arial"/>
          <w:color w:val="0033CC"/>
        </w:rPr>
        <w:t xml:space="preserve">he results remained unchanged with cancer patients overall having a higher rate of </w:t>
      </w:r>
      <w:r w:rsidR="0076751D" w:rsidRPr="004F10DD">
        <w:rPr>
          <w:rFonts w:ascii="Arial" w:eastAsia="Arial" w:hAnsi="Arial" w:cs="Arial"/>
          <w:color w:val="0033CC"/>
        </w:rPr>
        <w:t xml:space="preserve">CH mutations in </w:t>
      </w:r>
      <w:r w:rsidR="0076751D" w:rsidRPr="004F10DD">
        <w:rPr>
          <w:rFonts w:ascii="Arial" w:eastAsia="Arial" w:hAnsi="Arial" w:cs="Arial"/>
          <w:i/>
          <w:color w:val="0033CC"/>
        </w:rPr>
        <w:t>PPM1D</w:t>
      </w:r>
      <w:r w:rsidR="0076751D" w:rsidRPr="004F10DD">
        <w:rPr>
          <w:rFonts w:ascii="Arial" w:eastAsia="Arial" w:hAnsi="Arial" w:cs="Arial"/>
          <w:color w:val="0033CC"/>
        </w:rPr>
        <w:t xml:space="preserve"> </w:t>
      </w:r>
      <w:r w:rsidR="0006154C" w:rsidRPr="004F10DD">
        <w:rPr>
          <w:rFonts w:ascii="Arial" w:eastAsia="Arial" w:hAnsi="Arial" w:cs="Arial"/>
          <w:color w:val="0033CC"/>
        </w:rPr>
        <w:t>than controls</w:t>
      </w:r>
      <w:r w:rsidR="00191549" w:rsidRPr="004F10DD">
        <w:rPr>
          <w:rFonts w:ascii="Arial" w:eastAsia="Arial" w:hAnsi="Arial" w:cs="Arial"/>
          <w:color w:val="0033CC"/>
        </w:rPr>
        <w:t xml:space="preserve"> </w:t>
      </w:r>
      <w:r w:rsidR="0006154C" w:rsidRPr="004F10DD">
        <w:rPr>
          <w:rFonts w:ascii="Arial" w:eastAsia="Arial" w:hAnsi="Arial" w:cs="Arial"/>
          <w:color w:val="0033CC"/>
        </w:rPr>
        <w:t>(</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35105C" w:rsidRPr="004F10DD">
        <w:rPr>
          <w:rFonts w:ascii="Arial" w:eastAsia="Arial" w:hAnsi="Arial" w:cs="Arial"/>
          <w:color w:val="0033CC"/>
        </w:rPr>
        <w:t>1.1</w:t>
      </w:r>
      <w:r w:rsidR="00664C13" w:rsidRPr="004F10DD">
        <w:rPr>
          <w:rFonts w:ascii="Arial" w:eastAsia="Arial" w:hAnsi="Arial" w:cs="Arial"/>
          <w:color w:val="0033CC"/>
        </w:rPr>
        <w:t>5</w:t>
      </w:r>
      <w:r w:rsidR="0035105C" w:rsidRPr="004F10DD">
        <w:rPr>
          <w:rFonts w:ascii="Arial" w:eastAsia="Arial" w:hAnsi="Arial" w:cs="Arial"/>
          <w:color w:val="0033CC"/>
        </w:rPr>
        <w:t>e-2</w:t>
      </w:r>
      <w:r w:rsidR="0006154C" w:rsidRPr="004F10DD">
        <w:rPr>
          <w:rFonts w:ascii="Arial" w:eastAsia="Arial" w:hAnsi="Arial" w:cs="Arial"/>
          <w:color w:val="0033CC"/>
        </w:rPr>
        <w:t>) and prior RT/CT being associated with increased rate of CH</w:t>
      </w:r>
      <w:r w:rsidR="0035105C" w:rsidRPr="004F10DD">
        <w:rPr>
          <w:rFonts w:ascii="Arial" w:eastAsia="Arial" w:hAnsi="Arial" w:cs="Arial"/>
          <w:color w:val="0033CC"/>
        </w:rPr>
        <w:t xml:space="preserve"> mutations in </w:t>
      </w:r>
      <w:r w:rsidR="0035105C" w:rsidRPr="004F10DD">
        <w:rPr>
          <w:rFonts w:ascii="Arial" w:eastAsia="Arial" w:hAnsi="Arial" w:cs="Arial"/>
          <w:i/>
          <w:color w:val="0033CC"/>
        </w:rPr>
        <w:t>TET2</w:t>
      </w:r>
      <w:r w:rsidR="0035105C" w:rsidRPr="004F10DD">
        <w:rPr>
          <w:rFonts w:ascii="Arial" w:eastAsia="Arial" w:hAnsi="Arial" w:cs="Arial"/>
          <w:color w:val="0033CC"/>
        </w:rPr>
        <w:t xml:space="preserve"> and </w:t>
      </w:r>
      <w:r w:rsidR="0035105C" w:rsidRPr="004F10DD">
        <w:rPr>
          <w:rFonts w:ascii="Arial" w:eastAsia="Arial" w:hAnsi="Arial" w:cs="Arial"/>
          <w:i/>
          <w:color w:val="0033CC"/>
        </w:rPr>
        <w:t>PPM1D</w:t>
      </w:r>
      <w:r w:rsidR="0006154C" w:rsidRPr="004F10DD">
        <w:rPr>
          <w:rFonts w:ascii="Arial" w:eastAsia="Arial" w:hAnsi="Arial" w:cs="Arial"/>
          <w:color w:val="0033CC"/>
        </w:rPr>
        <w:t xml:space="preserve"> (</w:t>
      </w:r>
      <w:r w:rsidR="00BE5978" w:rsidRPr="004F10DD">
        <w:rPr>
          <w:rFonts w:ascii="Arial" w:eastAsia="Arial" w:hAnsi="Arial" w:cs="Arial"/>
          <w:color w:val="0033CC"/>
        </w:rPr>
        <w:t xml:space="preserve">age </w:t>
      </w:r>
      <w:r w:rsidR="0006154C" w:rsidRPr="004F10DD">
        <w:rPr>
          <w:rFonts w:ascii="Arial" w:eastAsia="Arial" w:hAnsi="Arial" w:cs="Arial"/>
          <w:color w:val="0033CC"/>
        </w:rPr>
        <w:t>adjusted p</w:t>
      </w:r>
      <w:r w:rsidR="00C80ED4" w:rsidRPr="004F10DD">
        <w:rPr>
          <w:rFonts w:ascii="Arial" w:eastAsia="Arial" w:hAnsi="Arial" w:cs="Arial"/>
          <w:color w:val="0033CC"/>
        </w:rPr>
        <w:t xml:space="preserve"> = </w:t>
      </w:r>
      <w:r w:rsidR="006D3A4C" w:rsidRPr="004F10DD">
        <w:rPr>
          <w:rFonts w:ascii="Arial" w:eastAsia="Arial" w:hAnsi="Arial" w:cs="Arial"/>
          <w:color w:val="0033CC"/>
        </w:rPr>
        <w:t>2</w:t>
      </w:r>
      <w:r w:rsidR="0035105C" w:rsidRPr="004F10DD">
        <w:rPr>
          <w:rFonts w:ascii="Arial" w:eastAsia="Arial" w:hAnsi="Arial" w:cs="Arial"/>
          <w:color w:val="0033CC"/>
        </w:rPr>
        <w:t>.</w:t>
      </w:r>
      <w:r w:rsidR="006D3A4C" w:rsidRPr="004F10DD">
        <w:rPr>
          <w:rFonts w:ascii="Arial" w:eastAsia="Arial" w:hAnsi="Arial" w:cs="Arial"/>
          <w:color w:val="0033CC"/>
        </w:rPr>
        <w:t>9</w:t>
      </w:r>
      <w:r w:rsidR="0035105C" w:rsidRPr="004F10DD">
        <w:rPr>
          <w:rFonts w:ascii="Arial" w:eastAsia="Arial" w:hAnsi="Arial" w:cs="Arial"/>
          <w:color w:val="0033CC"/>
        </w:rPr>
        <w:t xml:space="preserve">e-3 and p = </w:t>
      </w:r>
      <w:r w:rsidR="006D3A4C" w:rsidRPr="004F10DD">
        <w:rPr>
          <w:rFonts w:ascii="Arial" w:eastAsia="Arial" w:hAnsi="Arial" w:cs="Arial"/>
          <w:color w:val="0033CC"/>
        </w:rPr>
        <w:t>6</w:t>
      </w:r>
      <w:r w:rsidR="0035105C" w:rsidRPr="004F10DD">
        <w:rPr>
          <w:rFonts w:ascii="Arial" w:eastAsia="Arial" w:hAnsi="Arial" w:cs="Arial"/>
          <w:color w:val="0033CC"/>
        </w:rPr>
        <w:t>.</w:t>
      </w:r>
      <w:r w:rsidR="006D3A4C" w:rsidRPr="004F10DD">
        <w:rPr>
          <w:rFonts w:ascii="Arial" w:eastAsia="Arial" w:hAnsi="Arial" w:cs="Arial"/>
          <w:color w:val="0033CC"/>
        </w:rPr>
        <w:t>61</w:t>
      </w:r>
      <w:r w:rsidR="0035105C" w:rsidRPr="004F10DD">
        <w:rPr>
          <w:rFonts w:ascii="Arial" w:eastAsia="Arial" w:hAnsi="Arial" w:cs="Arial"/>
          <w:color w:val="0033CC"/>
        </w:rPr>
        <w:t>e-2, respectively</w:t>
      </w:r>
      <w:r w:rsidR="0006154C" w:rsidRPr="004F10DD">
        <w:rPr>
          <w:rFonts w:ascii="Arial" w:eastAsia="Arial" w:hAnsi="Arial" w:cs="Arial"/>
          <w:color w:val="0033CC"/>
        </w:rPr>
        <w:t>).</w:t>
      </w:r>
      <w:r w:rsidR="0035105C" w:rsidRPr="004F10DD">
        <w:rPr>
          <w:rFonts w:ascii="Arial" w:eastAsia="Arial" w:hAnsi="Arial" w:cs="Arial"/>
          <w:color w:val="0033CC"/>
        </w:rPr>
        <w:t xml:space="preserve"> Due to missing smoking history f</w:t>
      </w:r>
      <w:r w:rsidR="00FB2721" w:rsidRPr="004F10DD">
        <w:rPr>
          <w:rFonts w:ascii="Arial" w:eastAsia="Arial" w:hAnsi="Arial" w:cs="Arial"/>
          <w:color w:val="0033CC"/>
        </w:rPr>
        <w:t>or the</w:t>
      </w:r>
      <w:r w:rsidR="0035105C" w:rsidRPr="004F10DD">
        <w:rPr>
          <w:rFonts w:ascii="Arial" w:eastAsia="Arial" w:hAnsi="Arial" w:cs="Arial"/>
          <w:color w:val="0033CC"/>
        </w:rPr>
        <w:t xml:space="preserve"> </w:t>
      </w:r>
      <w:r w:rsidR="00FB2721" w:rsidRPr="004F10DD">
        <w:rPr>
          <w:rFonts w:ascii="Arial" w:eastAsia="Arial" w:hAnsi="Arial" w:cs="Arial"/>
          <w:color w:val="0033CC"/>
        </w:rPr>
        <w:t xml:space="preserve">healthy </w:t>
      </w:r>
      <w:r w:rsidR="0035105C" w:rsidRPr="004F10DD">
        <w:rPr>
          <w:rFonts w:ascii="Arial" w:eastAsia="Arial" w:hAnsi="Arial" w:cs="Arial"/>
          <w:color w:val="0033CC"/>
        </w:rPr>
        <w:t>controls,</w:t>
      </w:r>
      <w:r w:rsidR="00FB2721" w:rsidRPr="004F10DD">
        <w:rPr>
          <w:rFonts w:ascii="Arial" w:eastAsia="Arial" w:hAnsi="Arial" w:cs="Arial"/>
          <w:color w:val="0033CC"/>
        </w:rPr>
        <w:t xml:space="preserve"> the age and smoking history could only be used as covariates comparing prior RT/CT after discarding observations with missing information. The corresponding p-values were </w:t>
      </w:r>
      <w:bookmarkStart w:id="16" w:name="_Hlk13922437"/>
      <w:r w:rsidR="00FB2721" w:rsidRPr="004F10DD">
        <w:rPr>
          <w:rFonts w:ascii="Arial" w:eastAsia="Arial" w:hAnsi="Arial" w:cs="Arial"/>
          <w:color w:val="0033CC"/>
        </w:rPr>
        <w:t xml:space="preserve">p = </w:t>
      </w:r>
      <w:r w:rsidR="006D3A4C" w:rsidRPr="004F10DD">
        <w:rPr>
          <w:rFonts w:ascii="Arial" w:eastAsia="Arial" w:hAnsi="Arial" w:cs="Arial"/>
          <w:color w:val="0033CC"/>
        </w:rPr>
        <w:t>8</w:t>
      </w:r>
      <w:r w:rsidR="00FB2721" w:rsidRPr="004F10DD">
        <w:rPr>
          <w:rFonts w:ascii="Arial" w:eastAsia="Arial" w:hAnsi="Arial" w:cs="Arial"/>
          <w:color w:val="0033CC"/>
        </w:rPr>
        <w:t>e-4</w:t>
      </w:r>
      <w:bookmarkEnd w:id="16"/>
      <w:r w:rsidR="00FB2721" w:rsidRPr="004F10DD">
        <w:rPr>
          <w:rFonts w:ascii="Arial" w:eastAsia="Arial" w:hAnsi="Arial" w:cs="Arial"/>
          <w:color w:val="0033CC"/>
        </w:rPr>
        <w:t xml:space="preserve"> and p = 0.6</w:t>
      </w:r>
      <w:r w:rsidR="006D3A4C" w:rsidRPr="004F10DD">
        <w:rPr>
          <w:rFonts w:ascii="Arial" w:eastAsia="Arial" w:hAnsi="Arial" w:cs="Arial"/>
          <w:color w:val="0033CC"/>
        </w:rPr>
        <w:t>69</w:t>
      </w:r>
      <w:r w:rsidR="00FB2721" w:rsidRPr="004F10DD">
        <w:rPr>
          <w:rFonts w:ascii="Arial" w:eastAsia="Arial" w:hAnsi="Arial" w:cs="Arial"/>
          <w:color w:val="0033CC"/>
        </w:rPr>
        <w:t xml:space="preserve"> for </w:t>
      </w:r>
      <w:r w:rsidR="00A7184A" w:rsidRPr="004F10DD">
        <w:rPr>
          <w:rFonts w:ascii="Arial" w:eastAsia="Arial" w:hAnsi="Arial" w:cs="Arial"/>
          <w:i/>
          <w:color w:val="0033CC"/>
        </w:rPr>
        <w:t xml:space="preserve">PPM1D </w:t>
      </w:r>
      <w:r w:rsidR="00A7184A" w:rsidRPr="004F10DD">
        <w:rPr>
          <w:rFonts w:ascii="Arial" w:eastAsia="Arial" w:hAnsi="Arial" w:cs="Arial"/>
          <w:color w:val="0033CC"/>
        </w:rPr>
        <w:t xml:space="preserve">and </w:t>
      </w:r>
      <w:r w:rsidR="00FB2721" w:rsidRPr="004F10DD">
        <w:rPr>
          <w:rFonts w:ascii="Arial" w:eastAsia="Arial" w:hAnsi="Arial" w:cs="Arial"/>
          <w:i/>
          <w:color w:val="0033CC"/>
        </w:rPr>
        <w:t>TET2</w:t>
      </w:r>
      <w:r w:rsidR="00FB2721" w:rsidRPr="004F10DD">
        <w:rPr>
          <w:rFonts w:ascii="Arial" w:eastAsia="Arial" w:hAnsi="Arial" w:cs="Arial"/>
          <w:color w:val="0033CC"/>
        </w:rPr>
        <w:t>, respectively.</w:t>
      </w:r>
      <w:r w:rsidR="0006154C" w:rsidRPr="004F10DD">
        <w:rPr>
          <w:rFonts w:ascii="Arial" w:eastAsia="Arial" w:hAnsi="Arial" w:cs="Arial"/>
          <w:color w:val="0033CC"/>
        </w:rPr>
        <w:t xml:space="preserve"> We have updated </w:t>
      </w:r>
      <w:r w:rsidR="00C80ED4" w:rsidRPr="004F10DD">
        <w:rPr>
          <w:rFonts w:ascii="Arial" w:eastAsia="Arial" w:hAnsi="Arial" w:cs="Arial"/>
          <w:color w:val="0033CC"/>
        </w:rPr>
        <w:t xml:space="preserve">the </w:t>
      </w:r>
      <w:r w:rsidR="0006154C" w:rsidRPr="004F10DD">
        <w:rPr>
          <w:rFonts w:ascii="Arial" w:eastAsia="Arial" w:hAnsi="Arial" w:cs="Arial"/>
          <w:color w:val="0033CC"/>
        </w:rPr>
        <w:t>manuscript accordingly to reflect this updated analysis</w:t>
      </w:r>
      <w:r w:rsidR="00191549"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191549" w:rsidRPr="004F10DD">
        <w:rPr>
          <w:rFonts w:ascii="Arial" w:eastAsia="Arial" w:hAnsi="Arial" w:cs="Arial"/>
          <w:color w:val="0033CC"/>
          <w:highlight w:val="yellow"/>
        </w:rPr>
        <w:t>age XX</w:t>
      </w:r>
      <w:r w:rsidR="0035105C" w:rsidRPr="004F10DD">
        <w:rPr>
          <w:rFonts w:ascii="Arial" w:eastAsia="Arial" w:hAnsi="Arial" w:cs="Arial"/>
          <w:color w:val="0033CC"/>
          <w:highlight w:val="yellow"/>
        </w:rPr>
        <w:t xml:space="preserve">, </w:t>
      </w:r>
      <w:r w:rsidR="004975B7">
        <w:rPr>
          <w:rFonts w:ascii="Arial" w:eastAsia="Arial" w:hAnsi="Arial" w:cs="Arial"/>
          <w:color w:val="0033CC"/>
          <w:highlight w:val="yellow"/>
        </w:rPr>
        <w:t>lines</w:t>
      </w:r>
      <w:r w:rsidR="00191549" w:rsidRPr="004F10DD">
        <w:rPr>
          <w:rFonts w:ascii="Arial" w:eastAsia="Arial" w:hAnsi="Arial" w:cs="Arial"/>
          <w:color w:val="0033CC"/>
          <w:highlight w:val="yellow"/>
        </w:rPr>
        <w:t xml:space="preserve"> XX</w:t>
      </w:r>
      <w:r w:rsidR="00191549" w:rsidRPr="004F10DD">
        <w:rPr>
          <w:rFonts w:ascii="Arial" w:eastAsia="Arial" w:hAnsi="Arial" w:cs="Arial"/>
          <w:color w:val="0033CC"/>
        </w:rPr>
        <w:t>)</w:t>
      </w:r>
      <w:r w:rsidR="000C2865" w:rsidRPr="004F10DD">
        <w:rPr>
          <w:rFonts w:ascii="Arial" w:eastAsia="Arial" w:hAnsi="Arial" w:cs="Arial"/>
          <w:color w:val="0033CC"/>
        </w:rPr>
        <w:t>.</w:t>
      </w:r>
    </w:p>
    <w:p w14:paraId="388FA160" w14:textId="45718032" w:rsidR="0006154C" w:rsidRPr="004F10DD" w:rsidRDefault="0006154C" w:rsidP="00A7225E">
      <w:pPr>
        <w:spacing w:after="0" w:line="240" w:lineRule="auto"/>
        <w:jc w:val="both"/>
        <w:rPr>
          <w:rFonts w:ascii="Arial" w:eastAsia="Arial" w:hAnsi="Arial" w:cs="Arial"/>
          <w:color w:val="0033CC"/>
        </w:rPr>
      </w:pPr>
    </w:p>
    <w:p w14:paraId="0B79226A" w14:textId="33AD1E3E" w:rsidR="004F0618" w:rsidRPr="004F10DD" w:rsidRDefault="0006154C"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Additionally, we further adjusted the analysis presented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w:t>
      </w:r>
      <w:r w:rsidR="000C2865" w:rsidRPr="004F10DD">
        <w:rPr>
          <w:rFonts w:ascii="Arial" w:eastAsia="Arial" w:hAnsi="Arial" w:cs="Arial"/>
          <w:color w:val="0033CC"/>
        </w:rPr>
        <w:t xml:space="preserve">original </w:t>
      </w:r>
      <w:r w:rsidRPr="004F10DD">
        <w:rPr>
          <w:rFonts w:ascii="Arial" w:eastAsia="Arial" w:hAnsi="Arial" w:cs="Arial"/>
          <w:color w:val="0033CC"/>
        </w:rPr>
        <w:t xml:space="preserve">manuscript </w:t>
      </w:r>
      <w:r w:rsidR="00A304E7" w:rsidRPr="004F10DD">
        <w:rPr>
          <w:rFonts w:ascii="Arial" w:eastAsia="Arial" w:hAnsi="Arial" w:cs="Arial"/>
          <w:color w:val="0033CC"/>
        </w:rPr>
        <w:t xml:space="preserve">showing </w:t>
      </w:r>
      <w:r w:rsidR="00B4071F" w:rsidRPr="004F10DD">
        <w:rPr>
          <w:rFonts w:ascii="Arial" w:eastAsia="Arial" w:hAnsi="Arial" w:cs="Arial"/>
          <w:color w:val="0033CC"/>
        </w:rPr>
        <w:t xml:space="preserve">the association of age and number of somatic mutations in cfDNA categorized into WBC-matched, </w:t>
      </w:r>
      <w:proofErr w:type="spellStart"/>
      <w:r w:rsidR="00B4071F" w:rsidRPr="004F10DD">
        <w:rPr>
          <w:rFonts w:ascii="Arial" w:eastAsia="Arial" w:hAnsi="Arial" w:cs="Arial"/>
          <w:color w:val="0033CC"/>
        </w:rPr>
        <w:t>VUSo</w:t>
      </w:r>
      <w:proofErr w:type="spellEnd"/>
      <w:r w:rsidR="00B4071F" w:rsidRPr="004F10DD">
        <w:rPr>
          <w:rFonts w:ascii="Arial" w:eastAsia="Arial" w:hAnsi="Arial" w:cs="Arial"/>
          <w:color w:val="0033CC"/>
        </w:rPr>
        <w:t>, Biopsy-matched and Biopsy-subthreshold</w:t>
      </w:r>
      <w:r w:rsidRPr="004F10DD">
        <w:rPr>
          <w:rFonts w:ascii="Arial" w:eastAsia="Arial" w:hAnsi="Arial" w:cs="Arial"/>
          <w:color w:val="0033CC"/>
        </w:rPr>
        <w:t xml:space="preserve"> for smoking history</w:t>
      </w:r>
      <w:r w:rsidR="00BE5978" w:rsidRPr="004F10DD">
        <w:rPr>
          <w:rFonts w:ascii="Arial" w:eastAsia="Arial" w:hAnsi="Arial" w:cs="Arial"/>
          <w:color w:val="0033CC"/>
        </w:rPr>
        <w:t xml:space="preserve"> and found all the r</w:t>
      </w:r>
      <w:r w:rsidRPr="004F10DD">
        <w:rPr>
          <w:rFonts w:ascii="Arial" w:eastAsia="Arial" w:hAnsi="Arial" w:cs="Arial"/>
          <w:color w:val="0033CC"/>
        </w:rPr>
        <w:t xml:space="preserve">esults </w:t>
      </w:r>
      <w:r w:rsidR="00BE5978" w:rsidRPr="004F10DD">
        <w:rPr>
          <w:rFonts w:ascii="Arial" w:eastAsia="Arial" w:hAnsi="Arial" w:cs="Arial"/>
          <w:color w:val="0033CC"/>
        </w:rPr>
        <w:t xml:space="preserve">to </w:t>
      </w:r>
      <w:r w:rsidRPr="004F10DD">
        <w:rPr>
          <w:rFonts w:ascii="Arial" w:eastAsia="Arial" w:hAnsi="Arial" w:cs="Arial"/>
          <w:color w:val="0033CC"/>
        </w:rPr>
        <w:t xml:space="preserve">remain unchanged. Please see the updated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4c</w:t>
      </w:r>
      <w:r w:rsidRPr="004F10DD">
        <w:rPr>
          <w:rFonts w:ascii="Arial" w:eastAsia="Arial" w:hAnsi="Arial" w:cs="Arial"/>
          <w:color w:val="0033CC"/>
        </w:rPr>
        <w:t xml:space="preserve"> of the manuscript presented below as </w:t>
      </w:r>
      <w:r w:rsidR="000C2865" w:rsidRPr="004F10DD">
        <w:rPr>
          <w:rFonts w:ascii="Arial" w:eastAsia="Arial" w:hAnsi="Arial" w:cs="Arial"/>
          <w:b/>
          <w:color w:val="0033CC"/>
        </w:rPr>
        <w:t xml:space="preserve">Response to Reviewer </w:t>
      </w:r>
      <w:r w:rsidR="00C80ED4" w:rsidRPr="004F10DD">
        <w:rPr>
          <w:rFonts w:ascii="Arial" w:eastAsia="Arial" w:hAnsi="Arial" w:cs="Arial"/>
          <w:b/>
          <w:color w:val="0033CC"/>
        </w:rPr>
        <w:t>Figure</w:t>
      </w:r>
      <w:r w:rsidR="00B4071F" w:rsidRPr="004F10DD">
        <w:rPr>
          <w:rFonts w:ascii="Arial" w:eastAsia="Arial" w:hAnsi="Arial" w:cs="Arial"/>
          <w:b/>
          <w:color w:val="0033CC"/>
        </w:rPr>
        <w:t xml:space="preserve"> 11</w:t>
      </w:r>
      <w:r w:rsidR="00B4071F" w:rsidRPr="004F10DD">
        <w:rPr>
          <w:rFonts w:ascii="Arial" w:eastAsia="Arial" w:hAnsi="Arial" w:cs="Arial"/>
          <w:color w:val="0033CC"/>
        </w:rPr>
        <w:t>.</w:t>
      </w:r>
      <w:r w:rsidR="000C2865" w:rsidRPr="004F10DD">
        <w:rPr>
          <w:rFonts w:ascii="Arial" w:eastAsia="Arial" w:hAnsi="Arial" w:cs="Arial"/>
          <w:color w:val="0033CC"/>
        </w:rPr>
        <w:t xml:space="preserve"> We have updated the manuscript accordingly to reflect this updated analysis (</w:t>
      </w:r>
      <w:r w:rsidR="007B4E09" w:rsidRPr="004F10DD">
        <w:rPr>
          <w:rFonts w:ascii="Arial" w:eastAsia="Arial" w:hAnsi="Arial" w:cs="Arial"/>
          <w:color w:val="0033CC"/>
          <w:highlight w:val="yellow"/>
        </w:rPr>
        <w:t>p</w:t>
      </w:r>
      <w:r w:rsidR="000C2865" w:rsidRPr="004F10DD">
        <w:rPr>
          <w:rFonts w:ascii="Arial" w:eastAsia="Arial" w:hAnsi="Arial" w:cs="Arial"/>
          <w:color w:val="0033CC"/>
          <w:highlight w:val="yellow"/>
        </w:rPr>
        <w:t>age XX</w:t>
      </w:r>
      <w:r w:rsidR="0000400E" w:rsidRPr="004F10DD">
        <w:rPr>
          <w:rFonts w:ascii="Arial" w:eastAsia="Arial" w:hAnsi="Arial" w:cs="Arial"/>
          <w:color w:val="0033CC"/>
          <w:highlight w:val="yellow"/>
        </w:rPr>
        <w:t xml:space="preserve">, </w:t>
      </w:r>
      <w:r w:rsidR="00B27DA3" w:rsidRPr="004F10DD">
        <w:rPr>
          <w:rFonts w:ascii="Arial" w:eastAsia="Arial" w:hAnsi="Arial" w:cs="Arial"/>
          <w:color w:val="0033CC"/>
          <w:highlight w:val="yellow"/>
        </w:rPr>
        <w:t xml:space="preserve">lines </w:t>
      </w:r>
      <w:r w:rsidR="000C2865" w:rsidRPr="004F10DD">
        <w:rPr>
          <w:rFonts w:ascii="Arial" w:eastAsia="Arial" w:hAnsi="Arial" w:cs="Arial"/>
          <w:color w:val="0033CC"/>
          <w:highlight w:val="yellow"/>
        </w:rPr>
        <w:t>XX</w:t>
      </w:r>
      <w:r w:rsidR="000C2865" w:rsidRPr="004F10DD">
        <w:rPr>
          <w:rFonts w:ascii="Arial" w:eastAsia="Arial" w:hAnsi="Arial" w:cs="Arial"/>
          <w:color w:val="0033CC"/>
        </w:rPr>
        <w:t>).</w:t>
      </w:r>
    </w:p>
    <w:p w14:paraId="419CF3BC" w14:textId="1247EA2D" w:rsidR="00E670A8" w:rsidRDefault="00E670A8" w:rsidP="00A7225E">
      <w:pPr>
        <w:spacing w:after="0" w:line="240" w:lineRule="auto"/>
        <w:jc w:val="both"/>
        <w:rPr>
          <w:rFonts w:ascii="Arial" w:eastAsia="Arial" w:hAnsi="Arial" w:cs="Arial"/>
          <w:color w:val="0033CC"/>
        </w:rPr>
      </w:pPr>
    </w:p>
    <w:p w14:paraId="6BEF6FA0" w14:textId="77777777" w:rsidR="00C04A03" w:rsidRPr="004F10DD" w:rsidRDefault="00C04A03" w:rsidP="00A7225E">
      <w:pPr>
        <w:spacing w:after="0" w:line="240" w:lineRule="auto"/>
        <w:jc w:val="both"/>
        <w:rPr>
          <w:rFonts w:ascii="Arial" w:eastAsia="Arial" w:hAnsi="Arial" w:cs="Arial"/>
          <w:color w:val="0033CC"/>
        </w:rPr>
      </w:pPr>
    </w:p>
    <w:p w14:paraId="7A3A4839" w14:textId="52848987" w:rsidR="00A4608E" w:rsidRPr="004F10DD" w:rsidRDefault="00A4608E" w:rsidP="00A7225E">
      <w:pPr>
        <w:spacing w:after="0" w:line="240" w:lineRule="auto"/>
        <w:jc w:val="both"/>
        <w:rPr>
          <w:rFonts w:ascii="Arial" w:eastAsia="Arial" w:hAnsi="Arial" w:cs="Arial"/>
          <w:color w:val="0033CC"/>
        </w:rPr>
      </w:pPr>
      <w:r w:rsidRPr="00823D0B">
        <w:rPr>
          <w:rFonts w:ascii="Arial" w:hAnsi="Arial" w:cs="Arial"/>
          <w:noProof/>
          <w:color w:val="0033CC"/>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4F10DD" w:rsidRDefault="000C2865" w:rsidP="00A7225E">
      <w:pPr>
        <w:spacing w:after="0" w:line="240" w:lineRule="auto"/>
        <w:jc w:val="both"/>
        <w:rPr>
          <w:rFonts w:ascii="Arial" w:hAnsi="Arial" w:cs="Arial"/>
          <w:color w:val="0033CC"/>
          <w:sz w:val="20"/>
          <w:szCs w:val="20"/>
        </w:rPr>
      </w:pPr>
      <w:r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10: Age and smoking as confounding factors.</w:t>
      </w:r>
      <w:r w:rsidR="00B4071F" w:rsidRPr="004F10DD">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4F10DD">
        <w:rPr>
          <w:rFonts w:ascii="Arial" w:hAnsi="Arial" w:cs="Arial"/>
          <w:i/>
          <w:color w:val="0033CC"/>
          <w:sz w:val="20"/>
          <w:szCs w:val="20"/>
        </w:rPr>
        <w:t>U</w:t>
      </w:r>
      <w:r w:rsidR="00B4071F" w:rsidRPr="004F10DD">
        <w:rPr>
          <w:rFonts w:ascii="Arial" w:hAnsi="Arial" w:cs="Arial"/>
          <w:color w:val="0033CC"/>
          <w:sz w:val="20"/>
          <w:szCs w:val="20"/>
        </w:rPr>
        <w:t>-test. In (c), the p-value was computed using Fisher exact test.</w:t>
      </w:r>
    </w:p>
    <w:p w14:paraId="7C2309F0" w14:textId="0F8A5229" w:rsidR="00E670A8" w:rsidRPr="004F10DD" w:rsidRDefault="00E670A8">
      <w:pPr>
        <w:rPr>
          <w:rFonts w:ascii="Arial" w:hAnsi="Arial" w:cs="Arial"/>
          <w:color w:val="0033CC"/>
        </w:rPr>
      </w:pPr>
      <w:r w:rsidRPr="004F10DD">
        <w:rPr>
          <w:rFonts w:ascii="Arial" w:hAnsi="Arial" w:cs="Arial"/>
          <w:color w:val="0033CC"/>
        </w:rPr>
        <w:br w:type="page"/>
      </w:r>
    </w:p>
    <w:p w14:paraId="62F6D458" w14:textId="12E55425" w:rsidR="00413E5F" w:rsidRPr="004F10DD" w:rsidRDefault="00F45BF8" w:rsidP="00A7225E">
      <w:pPr>
        <w:spacing w:after="0" w:line="240" w:lineRule="auto"/>
        <w:jc w:val="both"/>
        <w:rPr>
          <w:rFonts w:ascii="Arial" w:hAnsi="Arial" w:cs="Arial"/>
          <w:color w:val="0033CC"/>
          <w:sz w:val="20"/>
          <w:szCs w:val="20"/>
        </w:rPr>
      </w:pPr>
      <w:commentRangeStart w:id="17"/>
      <w:r w:rsidRPr="00FC5E20">
        <w:rPr>
          <w:rFonts w:ascii="Arial" w:hAnsi="Arial" w:cs="Arial"/>
          <w:noProof/>
          <w:color w:val="0033CC"/>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4F10DD">
        <w:rPr>
          <w:rFonts w:ascii="Arial" w:hAnsi="Arial" w:cs="Arial"/>
          <w:b/>
          <w:color w:val="0033CC"/>
          <w:sz w:val="20"/>
          <w:szCs w:val="20"/>
        </w:rPr>
        <w:t xml:space="preserve">Response to Reviewers </w:t>
      </w:r>
      <w:r w:rsidR="00B4071F" w:rsidRPr="004F10DD">
        <w:rPr>
          <w:rFonts w:ascii="Arial" w:hAnsi="Arial" w:cs="Arial"/>
          <w:b/>
          <w:color w:val="0033CC"/>
          <w:sz w:val="20"/>
          <w:szCs w:val="20"/>
        </w:rPr>
        <w:t>Figure 11</w:t>
      </w:r>
      <w:r w:rsidR="00B27DA3" w:rsidRPr="004F10DD">
        <w:rPr>
          <w:rFonts w:ascii="Arial" w:hAnsi="Arial" w:cs="Arial"/>
          <w:b/>
          <w:color w:val="0033CC"/>
          <w:sz w:val="20"/>
          <w:szCs w:val="20"/>
        </w:rPr>
        <w:t xml:space="preserve"> (</w:t>
      </w:r>
      <w:r w:rsidR="00B27DA3" w:rsidRPr="00623441">
        <w:rPr>
          <w:rFonts w:ascii="Arial" w:hAnsi="Arial" w:cs="Arial"/>
          <w:b/>
          <w:color w:val="0033CC"/>
          <w:sz w:val="20"/>
          <w:szCs w:val="20"/>
          <w:highlight w:val="yellow"/>
        </w:rPr>
        <w:t>Fig. 4c</w:t>
      </w:r>
      <w:r w:rsidR="004975B7">
        <w:rPr>
          <w:rFonts w:ascii="Arial" w:hAnsi="Arial" w:cs="Arial"/>
          <w:b/>
          <w:color w:val="0033CC"/>
          <w:sz w:val="20"/>
          <w:szCs w:val="20"/>
        </w:rPr>
        <w:t xml:space="preserve"> of the revised manuscript</w:t>
      </w:r>
      <w:r w:rsidR="00B27DA3" w:rsidRPr="004F10DD">
        <w:rPr>
          <w:rFonts w:ascii="Arial" w:hAnsi="Arial" w:cs="Arial"/>
          <w:b/>
          <w:color w:val="0033CC"/>
          <w:sz w:val="20"/>
          <w:szCs w:val="20"/>
        </w:rPr>
        <w:t>)</w:t>
      </w:r>
      <w:r w:rsidR="00B4071F" w:rsidRPr="004F10DD">
        <w:rPr>
          <w:rFonts w:ascii="Arial" w:hAnsi="Arial" w:cs="Arial"/>
          <w:b/>
          <w:color w:val="0033CC"/>
          <w:sz w:val="20"/>
          <w:szCs w:val="20"/>
        </w:rPr>
        <w:t>: Association of age and mutational burden in cfDNA.</w:t>
      </w:r>
      <w:r w:rsidR="00B4071F" w:rsidRPr="004F10DD">
        <w:rPr>
          <w:rFonts w:ascii="Arial" w:hAnsi="Arial" w:cs="Arial"/>
          <w:color w:val="0033CC"/>
          <w:sz w:val="20"/>
          <w:szCs w:val="20"/>
        </w:rPr>
        <w:t xml:space="preserve"> Shown are the association of age and number of somatic cfDNA variants categorized as </w:t>
      </w:r>
      <w:r w:rsidR="00530E17" w:rsidRPr="004F10DD">
        <w:rPr>
          <w:rFonts w:ascii="Arial" w:hAnsi="Arial" w:cs="Arial"/>
          <w:color w:val="0033CC"/>
          <w:sz w:val="20"/>
          <w:szCs w:val="20"/>
        </w:rPr>
        <w:t xml:space="preserve">(a) </w:t>
      </w:r>
      <w:r w:rsidR="00B4071F" w:rsidRPr="004F10DD">
        <w:rPr>
          <w:rFonts w:ascii="Arial" w:hAnsi="Arial" w:cs="Arial"/>
          <w:color w:val="0033CC"/>
          <w:sz w:val="20"/>
          <w:szCs w:val="20"/>
        </w:rPr>
        <w:t xml:space="preserve">WBC-matched, </w:t>
      </w:r>
      <w:r w:rsidR="00530E17" w:rsidRPr="004F10DD">
        <w:rPr>
          <w:rFonts w:ascii="Arial" w:hAnsi="Arial" w:cs="Arial"/>
          <w:color w:val="0033CC"/>
          <w:sz w:val="20"/>
          <w:szCs w:val="20"/>
        </w:rPr>
        <w:t xml:space="preserve">(b) </w:t>
      </w:r>
      <w:proofErr w:type="spellStart"/>
      <w:r w:rsidR="00B4071F" w:rsidRPr="004F10DD">
        <w:rPr>
          <w:rFonts w:ascii="Arial" w:hAnsi="Arial" w:cs="Arial"/>
          <w:color w:val="0033CC"/>
          <w:sz w:val="20"/>
          <w:szCs w:val="20"/>
        </w:rPr>
        <w:t>VUSo</w:t>
      </w:r>
      <w:proofErr w:type="spellEnd"/>
      <w:r w:rsidR="00B4071F" w:rsidRPr="004F10DD">
        <w:rPr>
          <w:rFonts w:ascii="Arial" w:hAnsi="Arial" w:cs="Arial"/>
          <w:color w:val="0033CC"/>
          <w:sz w:val="20"/>
          <w:szCs w:val="20"/>
        </w:rPr>
        <w:t xml:space="preserve">, </w:t>
      </w:r>
      <w:r w:rsidR="00530E17" w:rsidRPr="004F10DD">
        <w:rPr>
          <w:rFonts w:ascii="Arial" w:hAnsi="Arial" w:cs="Arial"/>
          <w:color w:val="0033CC"/>
          <w:sz w:val="20"/>
          <w:szCs w:val="20"/>
        </w:rPr>
        <w:t xml:space="preserve">(c) </w:t>
      </w:r>
      <w:r w:rsidR="00B4071F" w:rsidRPr="004F10DD">
        <w:rPr>
          <w:rFonts w:ascii="Arial" w:hAnsi="Arial" w:cs="Arial"/>
          <w:color w:val="0033CC"/>
          <w:sz w:val="20"/>
          <w:szCs w:val="20"/>
        </w:rPr>
        <w:t xml:space="preserve">tumor biopsy-matched and </w:t>
      </w:r>
      <w:r w:rsidR="00530E17" w:rsidRPr="004F10DD">
        <w:rPr>
          <w:rFonts w:ascii="Arial" w:hAnsi="Arial" w:cs="Arial"/>
          <w:color w:val="0033CC"/>
          <w:sz w:val="20"/>
          <w:szCs w:val="20"/>
        </w:rPr>
        <w:t xml:space="preserve">(d) </w:t>
      </w:r>
      <w:r w:rsidR="00B4071F" w:rsidRPr="004F10DD">
        <w:rPr>
          <w:rFonts w:ascii="Arial" w:hAnsi="Arial" w:cs="Arial"/>
          <w:color w:val="0033CC"/>
          <w:sz w:val="20"/>
          <w:szCs w:val="20"/>
        </w:rPr>
        <w:t>biopsy-subthreshold</w:t>
      </w:r>
      <w:r w:rsidR="00530E17" w:rsidRPr="004F10DD">
        <w:rPr>
          <w:rFonts w:ascii="Arial" w:hAnsi="Arial" w:cs="Arial"/>
          <w:color w:val="0033CC"/>
          <w:sz w:val="20"/>
          <w:szCs w:val="20"/>
        </w:rPr>
        <w:t xml:space="preserve">. </w:t>
      </w:r>
      <w:r w:rsidR="00B4071F" w:rsidRPr="004F10DD">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sidRPr="004F10DD">
        <w:rPr>
          <w:rFonts w:ascii="Arial" w:hAnsi="Arial" w:cs="Arial"/>
          <w:color w:val="0033CC"/>
          <w:sz w:val="20"/>
          <w:szCs w:val="20"/>
        </w:rPr>
        <w:t>covariate</w:t>
      </w:r>
      <w:r w:rsidR="00B4071F" w:rsidRPr="004F10DD">
        <w:rPr>
          <w:rFonts w:ascii="Arial" w:hAnsi="Arial" w:cs="Arial"/>
          <w:color w:val="0033CC"/>
          <w:sz w:val="20"/>
          <w:szCs w:val="20"/>
        </w:rPr>
        <w:t>. In (</w:t>
      </w:r>
      <w:r w:rsidR="00530E17" w:rsidRPr="004F10DD">
        <w:rPr>
          <w:rFonts w:ascii="Arial" w:hAnsi="Arial" w:cs="Arial"/>
          <w:color w:val="0033CC"/>
          <w:sz w:val="20"/>
          <w:szCs w:val="20"/>
        </w:rPr>
        <w:t>a</w:t>
      </w:r>
      <w:r w:rsidR="00B4071F" w:rsidRPr="004F10DD">
        <w:rPr>
          <w:rFonts w:ascii="Arial" w:hAnsi="Arial" w:cs="Arial"/>
          <w:color w:val="0033CC"/>
          <w:sz w:val="20"/>
          <w:szCs w:val="20"/>
        </w:rPr>
        <w:t>) and (</w:t>
      </w:r>
      <w:r w:rsidR="00530E17" w:rsidRPr="004F10DD">
        <w:rPr>
          <w:rFonts w:ascii="Arial" w:hAnsi="Arial" w:cs="Arial"/>
          <w:color w:val="0033CC"/>
          <w:sz w:val="20"/>
          <w:szCs w:val="20"/>
        </w:rPr>
        <w:t>b</w:t>
      </w:r>
      <w:r w:rsidR="00B4071F" w:rsidRPr="004F10DD">
        <w:rPr>
          <w:rFonts w:ascii="Arial" w:hAnsi="Arial" w:cs="Arial"/>
          <w:color w:val="0033CC"/>
          <w:sz w:val="20"/>
          <w:szCs w:val="20"/>
        </w:rPr>
        <w:t>), the smoking history of the healthy control individuals were treated as not available in the regression.</w:t>
      </w:r>
      <w:commentRangeEnd w:id="17"/>
      <w:r w:rsidR="00B27DA3" w:rsidRPr="00FC5E20">
        <w:rPr>
          <w:rStyle w:val="CommentReference"/>
          <w:color w:val="0033CC"/>
        </w:rPr>
        <w:commentReference w:id="17"/>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72FC45D1" w:rsidR="00025A7D"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Authors:</w:t>
      </w:r>
      <w:r w:rsidR="009402FC" w:rsidRPr="00C554E4">
        <w:rPr>
          <w:rFonts w:ascii="Arial" w:eastAsia="Arial" w:hAnsi="Arial" w:cs="Arial"/>
          <w:color w:val="0033CC"/>
        </w:rPr>
        <w:t xml:space="preserve"> We </w:t>
      </w:r>
      <w:r w:rsidR="00025A7D" w:rsidRPr="004F10DD">
        <w:rPr>
          <w:rFonts w:ascii="Arial" w:eastAsia="Arial" w:hAnsi="Arial" w:cs="Arial"/>
          <w:color w:val="0033CC"/>
        </w:rPr>
        <w:t xml:space="preserve">apologize for the lack of clarity in the original version of the manuscript and </w:t>
      </w:r>
      <w:r w:rsidR="009402FC" w:rsidRPr="004F10DD">
        <w:rPr>
          <w:rFonts w:ascii="Arial" w:eastAsia="Arial" w:hAnsi="Arial" w:cs="Arial"/>
          <w:color w:val="0033CC"/>
        </w:rPr>
        <w:t>thank the Reviewer for th</w:t>
      </w:r>
      <w:r w:rsidR="00025A7D" w:rsidRPr="004F10DD">
        <w:rPr>
          <w:rFonts w:ascii="Arial" w:eastAsia="Arial" w:hAnsi="Arial" w:cs="Arial"/>
          <w:color w:val="0033CC"/>
        </w:rPr>
        <w:t>is</w:t>
      </w:r>
      <w:r w:rsidR="009402FC" w:rsidRPr="004F10DD">
        <w:rPr>
          <w:rFonts w:ascii="Arial" w:eastAsia="Arial" w:hAnsi="Arial" w:cs="Arial"/>
          <w:color w:val="0033CC"/>
        </w:rPr>
        <w:t xml:space="preserve"> opportunity</w:t>
      </w:r>
      <w:r w:rsidR="00025A7D" w:rsidRPr="004F10DD">
        <w:rPr>
          <w:rFonts w:ascii="Arial" w:eastAsia="Arial" w:hAnsi="Arial" w:cs="Arial"/>
          <w:color w:val="0033CC"/>
        </w:rPr>
        <w:t xml:space="preserve"> to further elaborate. The assumption of independence in the contingency table requires only that one subject be assigned uniquely to one category when drawn from the relevant population and that this is not influenced by other subjects. Each subject in this case is a patient or healthy control, and each patient or healthy control is assigned to a unique category based on the mutation with highest VAF in CH genes within that patient. No patient or healthy control appears twice in </w:t>
      </w:r>
      <w:r w:rsidR="007A743E" w:rsidRPr="004975B7">
        <w:rPr>
          <w:rFonts w:ascii="Arial" w:eastAsia="Arial" w:hAnsi="Arial" w:cs="Arial"/>
          <w:b/>
          <w:color w:val="0033CC"/>
        </w:rPr>
        <w:t>Fig. 5</w:t>
      </w:r>
      <w:r w:rsidR="004975B7">
        <w:rPr>
          <w:rFonts w:ascii="Arial" w:eastAsia="Arial" w:hAnsi="Arial" w:cs="Arial"/>
          <w:b/>
          <w:color w:val="0033CC"/>
        </w:rPr>
        <w:t>b</w:t>
      </w:r>
      <w:r w:rsidR="004975B7">
        <w:rPr>
          <w:rFonts w:ascii="Arial" w:eastAsia="Arial" w:hAnsi="Arial" w:cs="Arial"/>
          <w:color w:val="0033CC"/>
        </w:rPr>
        <w:t xml:space="preserve"> </w:t>
      </w:r>
      <w:r w:rsidR="00025A7D" w:rsidRPr="00C554E4">
        <w:rPr>
          <w:rFonts w:ascii="Arial" w:eastAsia="Arial" w:hAnsi="Arial" w:cs="Arial"/>
          <w:color w:val="0033CC"/>
        </w:rPr>
        <w:t>based on having more than one mutation, so the cell counts i</w:t>
      </w:r>
      <w:r w:rsidR="00025A7D" w:rsidRPr="004F10DD">
        <w:rPr>
          <w:rFonts w:ascii="Arial" w:eastAsia="Arial" w:hAnsi="Arial" w:cs="Arial"/>
          <w:color w:val="0033CC"/>
        </w:rPr>
        <w:t xml:space="preserve">n the contingency table </w:t>
      </w:r>
      <w:r w:rsidR="007A743E" w:rsidRPr="004F10DD">
        <w:rPr>
          <w:rFonts w:ascii="Arial" w:eastAsia="Arial" w:hAnsi="Arial" w:cs="Arial"/>
          <w:color w:val="0033CC"/>
        </w:rPr>
        <w:t xml:space="preserve">utilized to generate this figure </w:t>
      </w:r>
      <w:r w:rsidR="00025A7D" w:rsidRPr="004F10DD">
        <w:rPr>
          <w:rFonts w:ascii="Arial" w:eastAsia="Arial" w:hAnsi="Arial" w:cs="Arial"/>
          <w:color w:val="0033CC"/>
        </w:rPr>
        <w:t>satisfy independence. Fisher's exact test is a standard choice in this situation for comparing differences in marginal frequencies.</w:t>
      </w:r>
      <w:r w:rsidR="00963EC7" w:rsidRPr="004F10DD">
        <w:rPr>
          <w:rFonts w:ascii="Arial" w:eastAsia="Arial" w:hAnsi="Arial" w:cs="Arial"/>
          <w:color w:val="0033CC"/>
        </w:rPr>
        <w:t xml:space="preserve"> </w:t>
      </w:r>
      <w:r w:rsidR="00262604" w:rsidRPr="004F10DD">
        <w:rPr>
          <w:rFonts w:ascii="Arial" w:eastAsia="Arial" w:hAnsi="Arial" w:cs="Arial"/>
          <w:color w:val="0033CC"/>
        </w:rPr>
        <w:t xml:space="preserve">We repeated these analyses using permutations to calculate the p values, and the results remained unchanged. </w:t>
      </w:r>
      <w:r w:rsidR="00963EC7" w:rsidRPr="004F10DD">
        <w:rPr>
          <w:rFonts w:ascii="Arial" w:eastAsia="Arial" w:hAnsi="Arial" w:cs="Arial"/>
          <w:color w:val="0033CC"/>
        </w:rPr>
        <w:t>Nonetheless, following the Reviewer’s suggestion</w:t>
      </w:r>
      <w:r w:rsidR="007A743E" w:rsidRPr="004F10DD">
        <w:rPr>
          <w:rFonts w:ascii="Arial" w:eastAsia="Arial" w:hAnsi="Arial" w:cs="Arial"/>
          <w:color w:val="0033CC"/>
        </w:rPr>
        <w:t xml:space="preserve"> in </w:t>
      </w:r>
      <w:r w:rsidR="004975B7">
        <w:rPr>
          <w:rFonts w:ascii="Arial" w:eastAsia="Arial" w:hAnsi="Arial" w:cs="Arial"/>
          <w:color w:val="0033CC"/>
        </w:rPr>
        <w:t>C</w:t>
      </w:r>
      <w:r w:rsidR="007A743E" w:rsidRPr="004F10DD">
        <w:rPr>
          <w:rFonts w:ascii="Arial" w:eastAsia="Arial" w:hAnsi="Arial" w:cs="Arial"/>
          <w:color w:val="0033CC"/>
        </w:rPr>
        <w:t>omment #11</w:t>
      </w:r>
      <w:r w:rsidR="00963EC7" w:rsidRPr="004F10DD">
        <w:rPr>
          <w:rFonts w:ascii="Arial" w:eastAsia="Arial" w:hAnsi="Arial" w:cs="Arial"/>
          <w:color w:val="0033CC"/>
        </w:rPr>
        <w:t xml:space="preserve">, we redid these analyses using </w:t>
      </w:r>
      <w:r w:rsidR="007A743E" w:rsidRPr="004F10DD">
        <w:rPr>
          <w:rFonts w:ascii="Arial" w:eastAsia="Arial" w:hAnsi="Arial" w:cs="Arial"/>
          <w:color w:val="0033CC"/>
        </w:rPr>
        <w:t>logistic regression models adjusted for age and smoking history (when available) and calculated p</w:t>
      </w:r>
      <w:r w:rsidR="004975B7">
        <w:rPr>
          <w:rFonts w:ascii="Arial" w:eastAsia="Arial" w:hAnsi="Arial" w:cs="Arial"/>
          <w:color w:val="0033CC"/>
        </w:rPr>
        <w:t>-</w:t>
      </w:r>
      <w:r w:rsidR="007A743E" w:rsidRPr="004F10DD">
        <w:rPr>
          <w:rFonts w:ascii="Arial" w:eastAsia="Arial" w:hAnsi="Arial" w:cs="Arial"/>
          <w:color w:val="0033CC"/>
        </w:rPr>
        <w:t xml:space="preserve">values utilizing </w:t>
      </w:r>
      <w:proofErr w:type="gramStart"/>
      <w:r w:rsidR="00963EC7" w:rsidRPr="004F10DD">
        <w:rPr>
          <w:rFonts w:ascii="Arial" w:eastAsia="Arial" w:hAnsi="Arial" w:cs="Arial"/>
          <w:color w:val="0033CC"/>
        </w:rPr>
        <w:t>permutation based</w:t>
      </w:r>
      <w:proofErr w:type="gramEnd"/>
      <w:r w:rsidR="00963EC7" w:rsidRPr="004F10DD">
        <w:rPr>
          <w:rFonts w:ascii="Arial" w:eastAsia="Arial" w:hAnsi="Arial" w:cs="Arial"/>
          <w:color w:val="0033CC"/>
        </w:rPr>
        <w:t xml:space="preserve"> </w:t>
      </w:r>
      <w:r w:rsidR="004975B7">
        <w:rPr>
          <w:rFonts w:ascii="Arial" w:eastAsia="Arial" w:hAnsi="Arial" w:cs="Arial"/>
          <w:color w:val="0033CC"/>
        </w:rPr>
        <w:t>l</w:t>
      </w:r>
      <w:r w:rsidR="00963EC7" w:rsidRPr="004F10DD">
        <w:rPr>
          <w:rFonts w:ascii="Arial" w:eastAsia="Arial" w:hAnsi="Arial" w:cs="Arial"/>
          <w:color w:val="0033CC"/>
        </w:rPr>
        <w:t>ikelihood ratio test</w:t>
      </w:r>
      <w:r w:rsidR="007A743E" w:rsidRPr="004F10DD">
        <w:rPr>
          <w:rFonts w:ascii="Arial" w:eastAsia="Arial" w:hAnsi="Arial" w:cs="Arial"/>
          <w:color w:val="0033CC"/>
        </w:rPr>
        <w:t>s</w:t>
      </w:r>
      <w:r w:rsidR="00963EC7" w:rsidRPr="004F10DD">
        <w:rPr>
          <w:rFonts w:ascii="Arial" w:eastAsia="Arial" w:hAnsi="Arial" w:cs="Arial"/>
          <w:color w:val="0033CC"/>
        </w:rPr>
        <w:t xml:space="preserve">. The updated results are presented in our response to </w:t>
      </w:r>
      <w:r w:rsidR="007B4E09" w:rsidRPr="004F10DD">
        <w:rPr>
          <w:rFonts w:ascii="Arial" w:eastAsia="Arial" w:hAnsi="Arial" w:cs="Arial"/>
          <w:color w:val="0033CC"/>
        </w:rPr>
        <w:t>point</w:t>
      </w:r>
      <w:r w:rsidR="00963EC7" w:rsidRPr="004F10DD">
        <w:rPr>
          <w:rFonts w:ascii="Arial" w:eastAsia="Arial" w:hAnsi="Arial" w:cs="Arial"/>
          <w:color w:val="0033CC"/>
        </w:rPr>
        <w:t xml:space="preserve"> </w:t>
      </w:r>
      <w:r w:rsidR="007B4E09" w:rsidRPr="004F10DD">
        <w:rPr>
          <w:rFonts w:ascii="Arial" w:eastAsia="Arial" w:hAnsi="Arial" w:cs="Arial"/>
          <w:color w:val="0033CC"/>
        </w:rPr>
        <w:t>#</w:t>
      </w:r>
      <w:r w:rsidR="00963EC7" w:rsidRPr="004F10DD">
        <w:rPr>
          <w:rFonts w:ascii="Arial" w:eastAsia="Arial" w:hAnsi="Arial" w:cs="Arial"/>
          <w:color w:val="0033CC"/>
        </w:rPr>
        <w:t>11 of this Reviewer’s comments.</w:t>
      </w:r>
    </w:p>
    <w:p w14:paraId="6B76492F" w14:textId="77777777" w:rsidR="00413E5F" w:rsidRPr="004F10DD" w:rsidRDefault="00413E5F" w:rsidP="00A7225E">
      <w:pPr>
        <w:spacing w:after="0" w:line="240" w:lineRule="auto"/>
        <w:jc w:val="both"/>
        <w:rPr>
          <w:rFonts w:ascii="Arial" w:eastAsia="Arial" w:hAnsi="Arial" w:cs="Arial"/>
          <w:color w:val="0033CC"/>
        </w:rPr>
      </w:pPr>
    </w:p>
    <w:p w14:paraId="33E28051" w14:textId="6CB3B112"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007F153E" w:rsidRPr="004F10DD">
        <w:rPr>
          <w:rFonts w:ascii="Arial" w:eastAsia="Arial" w:hAnsi="Arial" w:cs="Arial"/>
          <w:b/>
          <w:color w:val="0033CC"/>
        </w:rPr>
        <w:t>c</w:t>
      </w:r>
      <w:r w:rsidRPr="004F10DD">
        <w:rPr>
          <w:rFonts w:ascii="Arial" w:eastAsia="Arial" w:hAnsi="Arial" w:cs="Arial"/>
          <w:color w:val="0033CC"/>
        </w:rPr>
        <w:t xml:space="preserve"> of the </w:t>
      </w:r>
      <w:r w:rsidR="009402FC" w:rsidRPr="004F10DD">
        <w:rPr>
          <w:rFonts w:ascii="Arial" w:eastAsia="Arial" w:hAnsi="Arial" w:cs="Arial"/>
          <w:color w:val="0033CC"/>
        </w:rPr>
        <w:t xml:space="preserve">original </w:t>
      </w:r>
      <w:r w:rsidRPr="004F10DD">
        <w:rPr>
          <w:rFonts w:ascii="Arial" w:eastAsia="Arial" w:hAnsi="Arial" w:cs="Arial"/>
          <w:color w:val="0033CC"/>
        </w:rPr>
        <w:t>manuscript, the frequency of mutations in the 15 canonical CH-related genes is expressed as a function of the number of cancer patients and healthy controls in the given arm.</w:t>
      </w:r>
      <w:r w:rsidR="004D4C5D" w:rsidRPr="004F10DD">
        <w:rPr>
          <w:rFonts w:ascii="Arial" w:eastAsia="Arial" w:hAnsi="Arial" w:cs="Arial"/>
          <w:color w:val="0033CC"/>
        </w:rPr>
        <w:t xml:space="preserve"> The</w:t>
      </w:r>
      <w:r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w:t>
      </w:r>
      <w:r w:rsidR="00E218AA" w:rsidRPr="004F10DD">
        <w:rPr>
          <w:rFonts w:ascii="Arial" w:eastAsia="Arial" w:hAnsi="Arial" w:cs="Arial"/>
          <w:b/>
          <w:color w:val="0033CC"/>
        </w:rPr>
        <w:t xml:space="preserve">Figure 12 </w:t>
      </w:r>
      <w:r w:rsidR="00262604" w:rsidRPr="00467956">
        <w:rPr>
          <w:rFonts w:ascii="Arial" w:eastAsia="Arial" w:hAnsi="Arial" w:cs="Arial"/>
          <w:color w:val="0033CC"/>
        </w:rPr>
        <w:t>(</w:t>
      </w:r>
      <w:r w:rsidR="00262604" w:rsidRPr="004975B7">
        <w:rPr>
          <w:rFonts w:ascii="Arial" w:eastAsia="Arial" w:hAnsi="Arial" w:cs="Arial"/>
          <w:b/>
          <w:color w:val="0033CC"/>
          <w:highlight w:val="yellow"/>
        </w:rPr>
        <w:t>Supplementary Fig</w:t>
      </w:r>
      <w:r w:rsidR="004975B7" w:rsidRPr="004975B7">
        <w:rPr>
          <w:rFonts w:ascii="Arial" w:eastAsia="Arial" w:hAnsi="Arial" w:cs="Arial"/>
          <w:b/>
          <w:color w:val="0033CC"/>
          <w:highlight w:val="yellow"/>
        </w:rPr>
        <w:t xml:space="preserve">. </w:t>
      </w:r>
      <w:r w:rsidR="00397C20">
        <w:rPr>
          <w:rFonts w:ascii="Arial" w:eastAsia="Arial" w:hAnsi="Arial" w:cs="Arial"/>
          <w:b/>
          <w:color w:val="0033CC"/>
          <w:highlight w:val="yellow"/>
        </w:rPr>
        <w:t>RR12</w:t>
      </w:r>
      <w:r w:rsidR="00262604" w:rsidRPr="004F10DD">
        <w:rPr>
          <w:rFonts w:ascii="Arial" w:eastAsia="Arial" w:hAnsi="Arial" w:cs="Arial"/>
          <w:b/>
          <w:color w:val="0033CC"/>
        </w:rPr>
        <w:t xml:space="preserve"> of the revised manuscript</w:t>
      </w:r>
      <w:r w:rsidR="00262604" w:rsidRPr="00467956">
        <w:rPr>
          <w:rFonts w:ascii="Arial" w:eastAsia="Arial" w:hAnsi="Arial" w:cs="Arial"/>
          <w:color w:val="0033CC"/>
        </w:rPr>
        <w:t>)</w:t>
      </w:r>
      <w:r w:rsidR="00262604" w:rsidRPr="004F10DD">
        <w:rPr>
          <w:rFonts w:ascii="Arial" w:eastAsia="Arial" w:hAnsi="Arial" w:cs="Arial"/>
          <w:b/>
          <w:color w:val="0033CC"/>
        </w:rPr>
        <w:t xml:space="preserve"> </w:t>
      </w:r>
      <w:r w:rsidR="00730A45" w:rsidRPr="004F10DD">
        <w:rPr>
          <w:rFonts w:ascii="Arial" w:eastAsia="Arial" w:hAnsi="Arial" w:cs="Arial"/>
          <w:color w:val="0033CC"/>
        </w:rPr>
        <w:t>demonstrat</w:t>
      </w:r>
      <w:r w:rsidR="00B06F9A" w:rsidRPr="004F10DD">
        <w:rPr>
          <w:rFonts w:ascii="Arial" w:eastAsia="Arial" w:hAnsi="Arial" w:cs="Arial"/>
          <w:color w:val="0033CC"/>
        </w:rPr>
        <w:t>es</w:t>
      </w:r>
      <w:r w:rsidR="00730A45" w:rsidRPr="004F10DD">
        <w:rPr>
          <w:rFonts w:ascii="Arial" w:eastAsia="Arial" w:hAnsi="Arial" w:cs="Arial"/>
          <w:color w:val="0033CC"/>
        </w:rPr>
        <w:t xml:space="preserve"> </w:t>
      </w:r>
      <w:bookmarkStart w:id="18" w:name="_Hlk13923240"/>
      <w:r w:rsidRPr="004F10DD">
        <w:rPr>
          <w:rFonts w:ascii="Arial" w:eastAsia="Arial" w:hAnsi="Arial" w:cs="Arial"/>
          <w:color w:val="0033CC"/>
        </w:rPr>
        <w:t xml:space="preserve">that many of the </w:t>
      </w:r>
      <w:r w:rsidR="00262604" w:rsidRPr="004F10DD">
        <w:rPr>
          <w:rFonts w:ascii="Arial" w:eastAsia="Arial" w:hAnsi="Arial" w:cs="Arial"/>
          <w:color w:val="0033CC"/>
        </w:rPr>
        <w:t xml:space="preserve">patients may have had more than </w:t>
      </w:r>
      <w:r w:rsidR="004975B7">
        <w:rPr>
          <w:rFonts w:ascii="Arial" w:eastAsia="Arial" w:hAnsi="Arial" w:cs="Arial"/>
          <w:color w:val="0033CC"/>
        </w:rPr>
        <w:t>one</w:t>
      </w:r>
      <w:r w:rsidR="00262604" w:rsidRPr="004F10DD">
        <w:rPr>
          <w:rFonts w:ascii="Arial" w:eastAsia="Arial" w:hAnsi="Arial" w:cs="Arial"/>
          <w:color w:val="0033CC"/>
        </w:rPr>
        <w:t xml:space="preserve"> variant affecting </w:t>
      </w:r>
      <w:r w:rsidR="004975B7">
        <w:rPr>
          <w:rFonts w:ascii="Arial" w:eastAsia="Arial" w:hAnsi="Arial" w:cs="Arial"/>
          <w:color w:val="0033CC"/>
        </w:rPr>
        <w:t xml:space="preserve">the same </w:t>
      </w:r>
      <w:r w:rsidR="00262604" w:rsidRPr="004F10DD">
        <w:rPr>
          <w:rFonts w:ascii="Arial" w:eastAsia="Arial" w:hAnsi="Arial" w:cs="Arial"/>
          <w:color w:val="0033CC"/>
        </w:rPr>
        <w:t>canonical CH genes (</w:t>
      </w:r>
      <w:r w:rsidRPr="004F10DD">
        <w:rPr>
          <w:rFonts w:ascii="Arial" w:eastAsia="Arial" w:hAnsi="Arial" w:cs="Arial"/>
          <w:color w:val="0033CC"/>
        </w:rPr>
        <w:t xml:space="preserve">e.g. </w:t>
      </w:r>
      <w:r w:rsidRPr="004F10DD">
        <w:rPr>
          <w:rFonts w:ascii="Arial" w:eastAsia="Arial" w:hAnsi="Arial" w:cs="Arial"/>
          <w:i/>
          <w:color w:val="0033CC"/>
        </w:rPr>
        <w:t>DNMT3A</w:t>
      </w:r>
      <w:r w:rsidRPr="004F10DD">
        <w:rPr>
          <w:rFonts w:ascii="Arial" w:eastAsia="Arial" w:hAnsi="Arial" w:cs="Arial"/>
          <w:color w:val="0033CC"/>
        </w:rPr>
        <w:t xml:space="preserve">, </w:t>
      </w:r>
      <w:r w:rsidRPr="004F10DD">
        <w:rPr>
          <w:rFonts w:ascii="Arial" w:eastAsia="Arial" w:hAnsi="Arial" w:cs="Arial"/>
          <w:i/>
          <w:color w:val="0033CC"/>
        </w:rPr>
        <w:t>TET2</w:t>
      </w:r>
      <w:r w:rsidRPr="004F10DD">
        <w:rPr>
          <w:rFonts w:ascii="Arial" w:eastAsia="Arial" w:hAnsi="Arial" w:cs="Arial"/>
          <w:color w:val="0033CC"/>
        </w:rPr>
        <w:t xml:space="preserve">, </w:t>
      </w:r>
      <w:r w:rsidRPr="004F10DD">
        <w:rPr>
          <w:rFonts w:ascii="Arial" w:eastAsia="Arial" w:hAnsi="Arial" w:cs="Arial"/>
          <w:i/>
          <w:color w:val="0033CC"/>
        </w:rPr>
        <w:t>PPM1D</w:t>
      </w:r>
      <w:r w:rsidRPr="004F10DD">
        <w:rPr>
          <w:rFonts w:ascii="Arial" w:eastAsia="Arial" w:hAnsi="Arial" w:cs="Arial"/>
          <w:color w:val="0033CC"/>
        </w:rPr>
        <w:t xml:space="preserve">, and </w:t>
      </w:r>
      <w:r w:rsidRPr="004F10DD">
        <w:rPr>
          <w:rFonts w:ascii="Arial" w:eastAsia="Arial" w:hAnsi="Arial" w:cs="Arial"/>
          <w:i/>
          <w:color w:val="0033CC"/>
        </w:rPr>
        <w:t>ASXL1</w:t>
      </w:r>
      <w:r w:rsidR="004975B7" w:rsidRPr="004975B7">
        <w:rPr>
          <w:rFonts w:ascii="Arial" w:eastAsia="Arial" w:hAnsi="Arial" w:cs="Arial"/>
          <w:color w:val="0033CC"/>
        </w:rPr>
        <w:t>)</w:t>
      </w:r>
      <w:r w:rsidR="00C80ED4" w:rsidRPr="004F10DD">
        <w:rPr>
          <w:rFonts w:ascii="Arial" w:eastAsia="Arial" w:hAnsi="Arial" w:cs="Arial"/>
          <w:color w:val="0033CC"/>
        </w:rPr>
        <w:t>.</w:t>
      </w:r>
      <w:r w:rsidR="00730A45" w:rsidRPr="004F10DD">
        <w:rPr>
          <w:rFonts w:ascii="Arial" w:eastAsia="Arial" w:hAnsi="Arial" w:cs="Arial"/>
          <w:color w:val="0033CC"/>
        </w:rPr>
        <w:t xml:space="preserve"> </w:t>
      </w:r>
      <w:r w:rsidRPr="004F10DD">
        <w:rPr>
          <w:rFonts w:ascii="Arial" w:eastAsia="Arial" w:hAnsi="Arial" w:cs="Arial"/>
          <w:color w:val="0033CC"/>
        </w:rPr>
        <w:t>The</w:t>
      </w:r>
      <w:r w:rsidR="00262604" w:rsidRPr="004F10DD">
        <w:rPr>
          <w:rFonts w:ascii="Arial" w:eastAsia="Arial" w:hAnsi="Arial" w:cs="Arial"/>
          <w:color w:val="0033CC"/>
        </w:rPr>
        <w:t xml:space="preserve">refore, the </w:t>
      </w:r>
      <w:r w:rsidRPr="004F10DD">
        <w:rPr>
          <w:rFonts w:ascii="Arial" w:eastAsia="Arial" w:hAnsi="Arial" w:cs="Arial"/>
          <w:color w:val="0033CC"/>
        </w:rPr>
        <w:t xml:space="preserve">size of the circles can exceed 100%. Separately, the color scale provides an indication of the ratio of truncating to missense mutations in those genes displayed. </w:t>
      </w:r>
      <w:bookmarkEnd w:id="18"/>
      <w:r w:rsidRPr="004F10DD">
        <w:rPr>
          <w:rFonts w:ascii="Arial" w:eastAsia="Arial" w:hAnsi="Arial" w:cs="Arial"/>
          <w:color w:val="0033CC"/>
        </w:rPr>
        <w:t xml:space="preserve">This information is not conveyed by other panels in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w:t>
      </w:r>
      <w:r w:rsidR="00730A45" w:rsidRPr="004F10DD">
        <w:rPr>
          <w:rFonts w:ascii="Arial" w:eastAsia="Arial" w:hAnsi="Arial" w:cs="Arial"/>
          <w:color w:val="0033CC"/>
        </w:rPr>
        <w:t xml:space="preserve">We agree that this </w:t>
      </w:r>
      <w:r w:rsidR="00B06F9A" w:rsidRPr="004F10DD">
        <w:rPr>
          <w:rFonts w:ascii="Arial" w:eastAsia="Arial" w:hAnsi="Arial" w:cs="Arial"/>
          <w:color w:val="0033CC"/>
        </w:rPr>
        <w:t xml:space="preserve">was </w:t>
      </w:r>
      <w:r w:rsidRPr="004F10DD">
        <w:rPr>
          <w:rFonts w:ascii="Arial" w:eastAsia="Arial" w:hAnsi="Arial" w:cs="Arial"/>
          <w:color w:val="0033CC"/>
        </w:rPr>
        <w:t xml:space="preserve">insufficiently described </w:t>
      </w:r>
      <w:r w:rsidR="00730A45" w:rsidRPr="004F10DD">
        <w:rPr>
          <w:rFonts w:ascii="Arial" w:eastAsia="Arial" w:hAnsi="Arial" w:cs="Arial"/>
          <w:color w:val="0033CC"/>
        </w:rPr>
        <w:t xml:space="preserve">and have revised the </w:t>
      </w:r>
      <w:r w:rsidR="00B06F9A" w:rsidRPr="004F10DD">
        <w:rPr>
          <w:rFonts w:ascii="Arial" w:eastAsia="Arial" w:hAnsi="Arial" w:cs="Arial"/>
          <w:color w:val="0033CC"/>
        </w:rPr>
        <w:t>caption</w:t>
      </w:r>
      <w:r w:rsidR="00730A45" w:rsidRPr="004F10DD">
        <w:rPr>
          <w:rFonts w:ascii="Arial" w:eastAsia="Arial" w:hAnsi="Arial" w:cs="Arial"/>
          <w:color w:val="0033CC"/>
        </w:rPr>
        <w:t xml:space="preserve"> of </w:t>
      </w:r>
      <w:r w:rsidRPr="004F10DD">
        <w:rPr>
          <w:rFonts w:ascii="Arial" w:eastAsia="Arial" w:hAnsi="Arial" w:cs="Arial"/>
          <w:b/>
          <w:color w:val="0033CC"/>
        </w:rPr>
        <w:t>Fig</w:t>
      </w:r>
      <w:r w:rsidR="004975B7">
        <w:rPr>
          <w:rFonts w:ascii="Arial" w:eastAsia="Arial" w:hAnsi="Arial" w:cs="Arial"/>
          <w:b/>
          <w:color w:val="0033CC"/>
        </w:rPr>
        <w:t>.</w:t>
      </w:r>
      <w:r w:rsidRPr="004F10DD">
        <w:rPr>
          <w:rFonts w:ascii="Arial" w:eastAsia="Arial" w:hAnsi="Arial" w:cs="Arial"/>
          <w:b/>
          <w:color w:val="0033CC"/>
        </w:rPr>
        <w:t xml:space="preserve"> 5</w:t>
      </w:r>
      <w:r w:rsidRPr="004F10DD">
        <w:rPr>
          <w:rFonts w:ascii="Arial" w:eastAsia="Arial" w:hAnsi="Arial" w:cs="Arial"/>
          <w:color w:val="0033CC"/>
        </w:rPr>
        <w:t xml:space="preserve"> of the manuscript to reflect the above discussion</w:t>
      </w:r>
      <w:r w:rsidR="00C80ED4" w:rsidRPr="004F10DD">
        <w:rPr>
          <w:rFonts w:ascii="Arial" w:eastAsia="Arial" w:hAnsi="Arial" w:cs="Arial"/>
          <w:color w:val="0033CC"/>
        </w:rPr>
        <w:t>. Additional</w:t>
      </w:r>
      <w:r w:rsidR="00B06F9A" w:rsidRPr="004F10DD">
        <w:rPr>
          <w:rFonts w:ascii="Arial" w:eastAsia="Arial" w:hAnsi="Arial" w:cs="Arial"/>
          <w:color w:val="0033CC"/>
        </w:rPr>
        <w:t>ly</w:t>
      </w:r>
      <w:r w:rsidR="00C80ED4" w:rsidRPr="004F10DD">
        <w:rPr>
          <w:rFonts w:ascii="Arial" w:eastAsia="Arial" w:hAnsi="Arial" w:cs="Arial"/>
          <w:color w:val="0033CC"/>
        </w:rPr>
        <w:t>,</w:t>
      </w:r>
      <w:r w:rsidR="004D4C5D" w:rsidRPr="004F10DD">
        <w:rPr>
          <w:rFonts w:ascii="Arial" w:eastAsia="Arial" w:hAnsi="Arial" w:cs="Arial"/>
          <w:color w:val="0033CC"/>
        </w:rPr>
        <w:t xml:space="preserve"> the</w:t>
      </w:r>
      <w:r w:rsidR="00C80ED4" w:rsidRPr="004F10DD">
        <w:rPr>
          <w:rFonts w:ascii="Arial" w:eastAsia="Arial" w:hAnsi="Arial" w:cs="Arial"/>
          <w:color w:val="0033CC"/>
        </w:rPr>
        <w:t xml:space="preserve"> </w:t>
      </w:r>
      <w:r w:rsidR="009402FC" w:rsidRPr="004F10DD">
        <w:rPr>
          <w:rFonts w:ascii="Arial" w:eastAsia="Arial" w:hAnsi="Arial" w:cs="Arial"/>
          <w:b/>
          <w:color w:val="0033CC"/>
        </w:rPr>
        <w:t xml:space="preserve">Response to Reviewers Figure 12 </w:t>
      </w:r>
      <w:r w:rsidR="00C80ED4" w:rsidRPr="004F10DD">
        <w:rPr>
          <w:rFonts w:ascii="Arial" w:eastAsia="Arial" w:hAnsi="Arial" w:cs="Arial"/>
          <w:color w:val="0033CC"/>
        </w:rPr>
        <w:t xml:space="preserve">has been added to the manuscript as </w:t>
      </w:r>
      <w:r w:rsidR="00C80ED4" w:rsidRPr="004F10DD">
        <w:rPr>
          <w:rFonts w:ascii="Arial" w:eastAsia="Arial" w:hAnsi="Arial" w:cs="Arial"/>
          <w:b/>
          <w:color w:val="0033CC"/>
          <w:highlight w:val="yellow"/>
        </w:rPr>
        <w:t>Supplementary Fig</w:t>
      </w:r>
      <w:r w:rsidR="004975B7">
        <w:rPr>
          <w:rFonts w:ascii="Arial" w:eastAsia="Arial" w:hAnsi="Arial" w:cs="Arial"/>
          <w:b/>
          <w:color w:val="0033CC"/>
          <w:highlight w:val="yellow"/>
        </w:rPr>
        <w:t>.</w:t>
      </w:r>
      <w:r w:rsidR="00C80ED4" w:rsidRPr="004F10DD">
        <w:rPr>
          <w:rFonts w:ascii="Arial" w:eastAsia="Arial" w:hAnsi="Arial" w:cs="Arial"/>
          <w:b/>
          <w:color w:val="0033CC"/>
          <w:highlight w:val="yellow"/>
        </w:rPr>
        <w:t xml:space="preserve"> </w:t>
      </w:r>
      <w:r w:rsidR="00397C20">
        <w:rPr>
          <w:rFonts w:ascii="Arial" w:eastAsia="Arial" w:hAnsi="Arial" w:cs="Arial"/>
          <w:b/>
          <w:color w:val="0033CC"/>
          <w:highlight w:val="yellow"/>
        </w:rPr>
        <w:t>RR12</w:t>
      </w:r>
      <w:r w:rsidRPr="004F10DD">
        <w:rPr>
          <w:rFonts w:ascii="Arial" w:eastAsia="Arial" w:hAnsi="Arial" w:cs="Arial"/>
          <w:color w:val="0033CC"/>
        </w:rPr>
        <w:t>.</w:t>
      </w:r>
    </w:p>
    <w:p w14:paraId="1EA4E4A7" w14:textId="08ACC533" w:rsidR="00413E5F" w:rsidRPr="004F10DD" w:rsidRDefault="005C395E" w:rsidP="00A7225E">
      <w:pPr>
        <w:spacing w:after="0" w:line="240" w:lineRule="auto"/>
        <w:jc w:val="both"/>
        <w:rPr>
          <w:rFonts w:ascii="Arial" w:eastAsia="Arial" w:hAnsi="Arial" w:cs="Arial"/>
          <w:color w:val="0033CC"/>
        </w:rPr>
      </w:pPr>
      <w:r w:rsidRPr="004F10DD">
        <w:rPr>
          <w:rFonts w:ascii="Arial" w:eastAsia="Arial" w:hAnsi="Arial" w:cs="Arial"/>
          <w:b/>
          <w:color w:val="0033CC"/>
        </w:rPr>
        <w:lastRenderedPageBreak/>
        <w:t xml:space="preserve">Response to Reviewers Figures 12b </w:t>
      </w:r>
      <w:r w:rsidRPr="004F10DD">
        <w:rPr>
          <w:rFonts w:ascii="Arial" w:eastAsia="Arial" w:hAnsi="Arial" w:cs="Arial"/>
          <w:color w:val="0033CC"/>
        </w:rPr>
        <w:t xml:space="preserve">and </w:t>
      </w:r>
      <w:r w:rsidRPr="004F10DD">
        <w:rPr>
          <w:rFonts w:ascii="Arial" w:eastAsia="Arial" w:hAnsi="Arial" w:cs="Arial"/>
          <w:b/>
          <w:color w:val="0033CC"/>
        </w:rPr>
        <w:t>12c</w:t>
      </w:r>
      <w:r w:rsidR="00B4071F" w:rsidRPr="004F10DD">
        <w:rPr>
          <w:rFonts w:ascii="Arial" w:eastAsia="Arial" w:hAnsi="Arial" w:cs="Arial"/>
          <w:color w:val="0033CC"/>
        </w:rPr>
        <w:t xml:space="preserve"> of this </w:t>
      </w:r>
      <w:r w:rsidR="003A08F4" w:rsidRPr="004F10DD">
        <w:rPr>
          <w:rFonts w:ascii="Arial" w:eastAsia="Arial" w:hAnsi="Arial" w:cs="Arial"/>
          <w:color w:val="0033CC"/>
        </w:rPr>
        <w:t>response</w:t>
      </w:r>
      <w:r w:rsidR="00B4071F" w:rsidRPr="004F10DD">
        <w:rPr>
          <w:rFonts w:ascii="Arial" w:eastAsia="Arial" w:hAnsi="Arial" w:cs="Arial"/>
          <w:color w:val="0033CC"/>
        </w:rPr>
        <w:t xml:space="preserve"> further </w:t>
      </w:r>
      <w:r w:rsidRPr="004F10DD">
        <w:rPr>
          <w:rFonts w:ascii="Arial" w:eastAsia="Arial" w:hAnsi="Arial" w:cs="Arial"/>
          <w:color w:val="0033CC"/>
        </w:rPr>
        <w:t xml:space="preserve">illustrate </w:t>
      </w:r>
      <w:r w:rsidR="00B4071F" w:rsidRPr="004F10DD">
        <w:rPr>
          <w:rFonts w:ascii="Arial" w:eastAsia="Arial" w:hAnsi="Arial" w:cs="Arial"/>
          <w:color w:val="0033CC"/>
        </w:rPr>
        <w:t xml:space="preserve">that most of the mutations in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w:t>
      </w:r>
      <w:r w:rsidR="00E218AA" w:rsidRPr="004F10DD">
        <w:rPr>
          <w:rFonts w:ascii="Arial" w:eastAsia="Arial" w:hAnsi="Arial" w:cs="Arial"/>
          <w:color w:val="0033CC"/>
        </w:rPr>
        <w:t xml:space="preserve">were </w:t>
      </w:r>
      <w:r w:rsidR="00B4071F" w:rsidRPr="004F10DD">
        <w:rPr>
          <w:rFonts w:ascii="Arial" w:eastAsia="Arial" w:hAnsi="Arial" w:cs="Arial"/>
          <w:color w:val="0033CC"/>
        </w:rPr>
        <w:t xml:space="preserve">clustered towards the C-terminus of the protein. For comparison, </w:t>
      </w:r>
      <w:r w:rsidRPr="004F10DD">
        <w:rPr>
          <w:rFonts w:ascii="Arial" w:eastAsia="Arial" w:hAnsi="Arial" w:cs="Arial"/>
          <w:b/>
          <w:color w:val="0033CC"/>
        </w:rPr>
        <w:t xml:space="preserve">Response to Reviewers Figure 12d </w:t>
      </w:r>
      <w:r w:rsidR="00B4071F" w:rsidRPr="004F10DD">
        <w:rPr>
          <w:rFonts w:ascii="Arial" w:eastAsia="Arial" w:hAnsi="Arial" w:cs="Arial"/>
          <w:color w:val="0033CC"/>
        </w:rPr>
        <w:t xml:space="preserve">shows the distribution of mutations in </w:t>
      </w:r>
      <w:r w:rsidR="00B4071F" w:rsidRPr="004F10DD">
        <w:rPr>
          <w:rFonts w:ascii="Arial" w:eastAsia="Arial" w:hAnsi="Arial" w:cs="Arial"/>
          <w:i/>
          <w:color w:val="0033CC"/>
        </w:rPr>
        <w:t>DNMT3A</w:t>
      </w:r>
      <w:r w:rsidR="00B4071F" w:rsidRPr="004F10DD">
        <w:rPr>
          <w:rFonts w:ascii="Arial" w:eastAsia="Arial" w:hAnsi="Arial" w:cs="Arial"/>
          <w:color w:val="0033CC"/>
        </w:rPr>
        <w:t xml:space="preserve">. Truncating mutations clustered in the terminal exon 6 of </w:t>
      </w:r>
      <w:r w:rsidR="00B4071F" w:rsidRPr="004F10DD">
        <w:rPr>
          <w:rFonts w:ascii="Arial" w:eastAsia="Arial" w:hAnsi="Arial" w:cs="Arial"/>
          <w:i/>
          <w:color w:val="0033CC"/>
        </w:rPr>
        <w:t>PPM1D</w:t>
      </w:r>
      <w:r w:rsidR="00B4071F" w:rsidRPr="004F10DD">
        <w:rPr>
          <w:rFonts w:ascii="Arial" w:eastAsia="Arial" w:hAnsi="Arial" w:cs="Arial"/>
          <w:color w:val="0033CC"/>
        </w:rPr>
        <w:t xml:space="preserve"> are known to be associated with clonal hematopoiesis and myeloid neoplasms where they are enriched in patients who have previously been exposed to chemotherapy (</w:t>
      </w:r>
      <w:r w:rsidRPr="004F10DD">
        <w:rPr>
          <w:rFonts w:ascii="Arial" w:eastAsia="Arial" w:hAnsi="Arial" w:cs="Arial"/>
          <w:color w:val="0033CC"/>
        </w:rPr>
        <w:t xml:space="preserve">PMID: </w:t>
      </w:r>
      <w:r w:rsidR="00C80ED4" w:rsidRPr="004F10DD">
        <w:rPr>
          <w:rFonts w:ascii="Arial" w:eastAsia="Arial" w:hAnsi="Arial" w:cs="Arial"/>
          <w:color w:val="0033CC"/>
        </w:rPr>
        <w:t>28803919</w:t>
      </w:r>
      <w:r w:rsidR="00B4071F" w:rsidRPr="004F10DD">
        <w:rPr>
          <w:rFonts w:ascii="Arial" w:eastAsia="Arial" w:hAnsi="Arial" w:cs="Arial"/>
          <w:color w:val="0033CC"/>
        </w:rPr>
        <w:t>). Truncated forms of PPM1D usually display increased activity due to loss of the C-terminal degradation domain and contribute to chemo</w:t>
      </w:r>
      <w:r w:rsidR="00730A45" w:rsidRPr="004F10DD">
        <w:rPr>
          <w:rFonts w:ascii="Arial" w:eastAsia="Arial" w:hAnsi="Arial" w:cs="Arial"/>
          <w:color w:val="0033CC"/>
        </w:rPr>
        <w:t xml:space="preserve">therapy </w:t>
      </w:r>
      <w:r w:rsidR="00B4071F" w:rsidRPr="004F10DD">
        <w:rPr>
          <w:rFonts w:ascii="Arial" w:eastAsia="Arial" w:hAnsi="Arial" w:cs="Arial"/>
          <w:color w:val="0033CC"/>
        </w:rPr>
        <w:t>resistance through selective expansion of mutants in the presence of several cytotoxic DNA damaging agents (</w:t>
      </w:r>
      <w:r w:rsidRPr="004F10DD">
        <w:rPr>
          <w:rFonts w:ascii="Arial" w:eastAsia="Arial" w:hAnsi="Arial" w:cs="Arial"/>
          <w:color w:val="0033CC"/>
        </w:rPr>
        <w:t xml:space="preserve">PMID: </w:t>
      </w:r>
      <w:r w:rsidR="00730A45" w:rsidRPr="004F10DD">
        <w:rPr>
          <w:rFonts w:ascii="Arial" w:hAnsi="Arial" w:cs="Arial"/>
          <w:color w:val="0033CC"/>
        </w:rPr>
        <w:t xml:space="preserve">30388424, </w:t>
      </w:r>
      <w:r w:rsidRPr="004F10DD">
        <w:rPr>
          <w:rFonts w:ascii="Arial" w:hAnsi="Arial" w:cs="Arial"/>
          <w:color w:val="0033CC"/>
        </w:rPr>
        <w:t xml:space="preserve">PMID: </w:t>
      </w:r>
      <w:r w:rsidR="00730A45" w:rsidRPr="004F10DD">
        <w:rPr>
          <w:rFonts w:ascii="Arial" w:hAnsi="Arial" w:cs="Arial"/>
          <w:color w:val="0033CC"/>
        </w:rPr>
        <w:t>29954749).</w:t>
      </w:r>
      <w:r w:rsidR="00B4071F" w:rsidRPr="004F10DD">
        <w:rPr>
          <w:rFonts w:ascii="Arial" w:eastAsia="Arial" w:hAnsi="Arial" w:cs="Arial"/>
          <w:color w:val="0033CC"/>
        </w:rPr>
        <w:t xml:space="preserve"> Although the current cohort </w:t>
      </w:r>
      <w:r w:rsidRPr="004F10DD">
        <w:rPr>
          <w:rFonts w:ascii="Arial" w:eastAsia="Arial" w:hAnsi="Arial" w:cs="Arial"/>
          <w:color w:val="0033CC"/>
        </w:rPr>
        <w:t>comprises</w:t>
      </w:r>
      <w:r w:rsidR="00B4071F" w:rsidRPr="004F10DD">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4F10DD">
        <w:rPr>
          <w:rFonts w:ascii="Arial" w:eastAsia="Arial" w:hAnsi="Arial" w:cs="Arial"/>
          <w:color w:val="0033CC"/>
        </w:rPr>
        <w:t>hematological</w:t>
      </w:r>
      <w:r w:rsidR="00B4071F" w:rsidRPr="004F10DD">
        <w:rPr>
          <w:rFonts w:ascii="Arial" w:eastAsia="Arial" w:hAnsi="Arial" w:cs="Arial"/>
          <w:color w:val="0033CC"/>
        </w:rPr>
        <w:t xml:space="preserve"> malignancies following cytotoxic treatment (</w:t>
      </w:r>
      <w:r w:rsidRPr="004F10DD">
        <w:rPr>
          <w:rFonts w:ascii="Arial" w:eastAsia="Arial" w:hAnsi="Arial" w:cs="Arial"/>
          <w:color w:val="0033CC"/>
        </w:rPr>
        <w:t xml:space="preserve">PMID: </w:t>
      </w:r>
      <w:r w:rsidR="00730A45" w:rsidRPr="004F10DD">
        <w:rPr>
          <w:rFonts w:ascii="Arial" w:hAnsi="Arial" w:cs="Arial"/>
          <w:color w:val="0033CC"/>
        </w:rPr>
        <w:t>2883572</w:t>
      </w:r>
      <w:r w:rsidR="00B06F9A" w:rsidRPr="004F10DD">
        <w:rPr>
          <w:rFonts w:ascii="Arial" w:hAnsi="Arial" w:cs="Arial"/>
          <w:color w:val="0033CC"/>
        </w:rPr>
        <w:t>0)</w:t>
      </w:r>
      <w:r w:rsidR="00B4071F" w:rsidRPr="004F10DD">
        <w:rPr>
          <w:rFonts w:ascii="Arial" w:eastAsia="Arial" w:hAnsi="Arial" w:cs="Arial"/>
          <w:color w:val="0033CC"/>
        </w:rPr>
        <w:t>.</w:t>
      </w:r>
    </w:p>
    <w:p w14:paraId="5913FCC4" w14:textId="3F2FB591" w:rsidR="00CD033A" w:rsidRPr="004F10DD" w:rsidRDefault="00CD033A" w:rsidP="00A7225E">
      <w:pPr>
        <w:spacing w:after="0" w:line="240" w:lineRule="auto"/>
        <w:jc w:val="both"/>
        <w:rPr>
          <w:rFonts w:ascii="Arial" w:eastAsia="Arial" w:hAnsi="Arial" w:cs="Arial"/>
          <w:color w:val="0033CC"/>
        </w:rPr>
      </w:pPr>
      <w:r w:rsidRPr="00FC5E20">
        <w:rPr>
          <w:rFonts w:ascii="Arial" w:hAnsi="Arial" w:cs="Arial"/>
          <w:noProof/>
          <w:color w:val="0033CC"/>
          <w:sz w:val="20"/>
          <w:szCs w:val="20"/>
        </w:rPr>
        <w:drawing>
          <wp:anchor distT="114300" distB="114300" distL="114300" distR="114300" simplePos="0" relativeHeight="251743232" behindDoc="0" locked="0" layoutInCell="1" hidden="0" allowOverlap="1" wp14:anchorId="24555F68" wp14:editId="7A39E98D">
            <wp:simplePos x="0" y="0"/>
            <wp:positionH relativeFrom="margin">
              <wp:posOffset>0</wp:posOffset>
            </wp:positionH>
            <wp:positionV relativeFrom="paragraph">
              <wp:posOffset>274955</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58CC6DC0" w14:textId="58A8BC34" w:rsidR="00CD033A" w:rsidRDefault="005C395E" w:rsidP="00A7225E">
      <w:pPr>
        <w:spacing w:after="0" w:line="240" w:lineRule="auto"/>
        <w:jc w:val="both"/>
        <w:rPr>
          <w:rFonts w:ascii="Arial" w:hAnsi="Arial" w:cs="Arial"/>
          <w:color w:val="0033CC"/>
          <w:sz w:val="20"/>
          <w:szCs w:val="20"/>
        </w:rPr>
      </w:pPr>
      <w:r w:rsidRPr="004F10DD">
        <w:rPr>
          <w:rFonts w:ascii="Arial" w:eastAsia="Arial" w:hAnsi="Arial" w:cs="Arial"/>
          <w:b/>
          <w:color w:val="0033CC"/>
          <w:sz w:val="20"/>
          <w:szCs w:val="20"/>
        </w:rPr>
        <w:t>Response to Reviewers Figure 12</w:t>
      </w:r>
      <w:r w:rsidR="00262604" w:rsidRPr="004F10DD">
        <w:rPr>
          <w:rFonts w:ascii="Arial" w:eastAsia="Arial" w:hAnsi="Arial" w:cs="Arial"/>
          <w:b/>
          <w:color w:val="0033CC"/>
          <w:sz w:val="20"/>
          <w:szCs w:val="20"/>
        </w:rPr>
        <w:t xml:space="preserve"> (</w:t>
      </w:r>
      <w:r w:rsidR="00262604" w:rsidRPr="00302FA4">
        <w:rPr>
          <w:rFonts w:ascii="Arial" w:eastAsia="Arial" w:hAnsi="Arial" w:cs="Arial"/>
          <w:b/>
          <w:color w:val="0033CC"/>
          <w:sz w:val="20"/>
          <w:szCs w:val="20"/>
          <w:highlight w:val="yellow"/>
        </w:rPr>
        <w:t xml:space="preserve">Supplementary Fig. </w:t>
      </w:r>
      <w:r w:rsidR="00397C20">
        <w:rPr>
          <w:rFonts w:ascii="Arial" w:eastAsia="Arial" w:hAnsi="Arial" w:cs="Arial"/>
          <w:b/>
          <w:color w:val="0033CC"/>
          <w:sz w:val="20"/>
          <w:szCs w:val="20"/>
          <w:highlight w:val="yellow"/>
        </w:rPr>
        <w:t>RR12</w:t>
      </w:r>
      <w:r w:rsidR="00302FA4">
        <w:rPr>
          <w:rFonts w:ascii="Arial" w:eastAsia="Arial" w:hAnsi="Arial" w:cs="Arial"/>
          <w:b/>
          <w:color w:val="0033CC"/>
          <w:sz w:val="20"/>
          <w:szCs w:val="20"/>
        </w:rPr>
        <w:t xml:space="preserve"> or the revised manuscript)</w:t>
      </w:r>
      <w:r w:rsidR="00B4071F" w:rsidRPr="004F10DD">
        <w:rPr>
          <w:rFonts w:ascii="Arial" w:hAnsi="Arial" w:cs="Arial"/>
          <w:b/>
          <w:color w:val="0033CC"/>
          <w:sz w:val="20"/>
          <w:szCs w:val="20"/>
        </w:rPr>
        <w:t>: CH-derived somatic mutations detected through direct analysis of WBC.</w:t>
      </w:r>
      <w:r w:rsidR="00B4071F" w:rsidRPr="004F10DD">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according to genomic coordinates and (d) same as in (c) for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In (a), (c) and (d), the variants are color coded according to their variant classification and described in the corresponding legend. In (a),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xml:space="preserve">, </w:t>
      </w:r>
      <w:r w:rsidR="00B4071F" w:rsidRPr="004F10DD">
        <w:rPr>
          <w:rFonts w:ascii="Arial" w:hAnsi="Arial" w:cs="Arial"/>
          <w:i/>
          <w:color w:val="0033CC"/>
          <w:sz w:val="20"/>
          <w:szCs w:val="20"/>
        </w:rPr>
        <w:t>TET2</w:t>
      </w:r>
      <w:r w:rsidR="00B4071F" w:rsidRPr="004F10DD">
        <w:rPr>
          <w:rFonts w:ascii="Arial" w:hAnsi="Arial" w:cs="Arial"/>
          <w:color w:val="0033CC"/>
          <w:sz w:val="20"/>
          <w:szCs w:val="20"/>
        </w:rPr>
        <w:t xml:space="preserve"> and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4F10DD">
        <w:rPr>
          <w:rFonts w:ascii="Arial" w:hAnsi="Arial" w:cs="Arial"/>
          <w:i/>
          <w:color w:val="0033CC"/>
          <w:sz w:val="20"/>
          <w:szCs w:val="20"/>
        </w:rPr>
        <w:t>x-</w:t>
      </w:r>
      <w:r w:rsidR="00B4071F" w:rsidRPr="004F10DD">
        <w:rPr>
          <w:rFonts w:ascii="Arial" w:hAnsi="Arial" w:cs="Arial"/>
          <w:color w:val="0033CC"/>
          <w:sz w:val="20"/>
          <w:szCs w:val="20"/>
        </w:rPr>
        <w:t xml:space="preserve">axis against the log-transformed FDR-corrected p-value on the </w:t>
      </w:r>
      <w:r w:rsidR="00B4071F" w:rsidRPr="004F10DD">
        <w:rPr>
          <w:rFonts w:ascii="Arial" w:hAnsi="Arial" w:cs="Arial"/>
          <w:i/>
          <w:color w:val="0033CC"/>
          <w:sz w:val="20"/>
          <w:szCs w:val="20"/>
        </w:rPr>
        <w:t>y-</w:t>
      </w:r>
      <w:r w:rsidR="00B4071F" w:rsidRPr="004F10DD">
        <w:rPr>
          <w:rFonts w:ascii="Arial" w:hAnsi="Arial" w:cs="Arial"/>
          <w:color w:val="0033CC"/>
          <w:sz w:val="20"/>
          <w:szCs w:val="20"/>
        </w:rPr>
        <w:t xml:space="preserve">axis. The clusters and associated p-values were computed using </w:t>
      </w:r>
      <w:proofErr w:type="spellStart"/>
      <w:r w:rsidR="00B4071F" w:rsidRPr="004F10DD">
        <w:rPr>
          <w:rFonts w:ascii="Arial" w:hAnsi="Arial" w:cs="Arial"/>
          <w:color w:val="0033CC"/>
          <w:sz w:val="20"/>
          <w:szCs w:val="20"/>
        </w:rPr>
        <w:t>OncodriveCLUST</w:t>
      </w:r>
      <w:proofErr w:type="spellEnd"/>
      <w:r w:rsidR="00B4071F" w:rsidRPr="004F10DD">
        <w:rPr>
          <w:rFonts w:ascii="Arial" w:hAnsi="Arial" w:cs="Arial"/>
          <w:color w:val="0033CC"/>
          <w:sz w:val="20"/>
          <w:szCs w:val="20"/>
        </w:rPr>
        <w:t xml:space="preserve"> (</w:t>
      </w:r>
      <w:r w:rsidRPr="004F10DD">
        <w:rPr>
          <w:rFonts w:ascii="Arial" w:hAnsi="Arial" w:cs="Arial"/>
          <w:color w:val="0033CC"/>
          <w:sz w:val="20"/>
          <w:szCs w:val="20"/>
        </w:rPr>
        <w:t xml:space="preserve">PMID: </w:t>
      </w:r>
      <w:r w:rsidR="00730A45" w:rsidRPr="004F10DD">
        <w:rPr>
          <w:rFonts w:ascii="Arial" w:hAnsi="Arial" w:cs="Arial"/>
          <w:color w:val="0033CC"/>
          <w:sz w:val="20"/>
          <w:szCs w:val="20"/>
        </w:rPr>
        <w:t>23884480</w:t>
      </w:r>
      <w:r w:rsidR="00730A45" w:rsidRPr="00FC5E20">
        <w:rPr>
          <w:rFonts w:ascii="Arial" w:eastAsia="Arial" w:hAnsi="Arial" w:cs="Arial"/>
          <w:color w:val="0033CC"/>
          <w:sz w:val="20"/>
          <w:szCs w:val="20"/>
        </w:rPr>
        <w:t>)</w:t>
      </w:r>
      <w:r w:rsidR="00B4071F" w:rsidRPr="004F10DD">
        <w:rPr>
          <w:rFonts w:ascii="Arial" w:hAnsi="Arial" w:cs="Arial"/>
          <w:color w:val="0033CC"/>
          <w:sz w:val="20"/>
          <w:szCs w:val="20"/>
        </w:rPr>
        <w:t xml:space="preserve">. In (c), mutations detected in </w:t>
      </w:r>
      <w:r w:rsidR="00B4071F" w:rsidRPr="004F10DD">
        <w:rPr>
          <w:rFonts w:ascii="Arial" w:hAnsi="Arial" w:cs="Arial"/>
          <w:i/>
          <w:color w:val="0033CC"/>
          <w:sz w:val="20"/>
          <w:szCs w:val="20"/>
        </w:rPr>
        <w:t>PPM1D</w:t>
      </w:r>
      <w:r w:rsidR="00B4071F" w:rsidRPr="004F10DD">
        <w:rPr>
          <w:rFonts w:ascii="Arial" w:hAnsi="Arial" w:cs="Arial"/>
          <w:color w:val="0033CC"/>
          <w:sz w:val="20"/>
          <w:szCs w:val="20"/>
        </w:rPr>
        <w:t xml:space="preserve"> are clustered in the C-terminus of the protein. For comparison, there are more mutations detected in </w:t>
      </w:r>
      <w:r w:rsidR="00B4071F" w:rsidRPr="004F10DD">
        <w:rPr>
          <w:rFonts w:ascii="Arial" w:hAnsi="Arial" w:cs="Arial"/>
          <w:i/>
          <w:color w:val="0033CC"/>
          <w:sz w:val="20"/>
          <w:szCs w:val="20"/>
        </w:rPr>
        <w:t>DNMT3A</w:t>
      </w:r>
      <w:r w:rsidR="00B4071F" w:rsidRPr="004F10DD">
        <w:rPr>
          <w:rFonts w:ascii="Arial" w:hAnsi="Arial" w:cs="Arial"/>
          <w:color w:val="0033CC"/>
          <w:sz w:val="20"/>
          <w:szCs w:val="20"/>
        </w:rPr>
        <w:t>. As shown in panels (b) and (d), these are distributed throughout the length of the protein.</w:t>
      </w:r>
    </w:p>
    <w:p w14:paraId="1E7ACEAB" w14:textId="77777777" w:rsidR="00CD033A" w:rsidRDefault="00CD033A">
      <w:pPr>
        <w:rPr>
          <w:rFonts w:ascii="Arial" w:hAnsi="Arial" w:cs="Arial"/>
          <w:color w:val="0033CC"/>
          <w:sz w:val="20"/>
          <w:szCs w:val="20"/>
        </w:rPr>
      </w:pPr>
      <w:r>
        <w:rPr>
          <w:rFonts w:ascii="Arial" w:hAnsi="Arial" w:cs="Arial"/>
          <w:color w:val="0033CC"/>
          <w:sz w:val="20"/>
          <w:szCs w:val="20"/>
        </w:rPr>
        <w:br w:type="page"/>
      </w:r>
    </w:p>
    <w:p w14:paraId="29E95272" w14:textId="5466E6B9" w:rsidR="000E130A" w:rsidRDefault="000E130A" w:rsidP="00A7225E">
      <w:pPr>
        <w:spacing w:after="0" w:line="240" w:lineRule="auto"/>
        <w:jc w:val="both"/>
        <w:rPr>
          <w:rFonts w:ascii="Arial" w:hAnsi="Arial" w:cs="Arial"/>
          <w:color w:val="0033CC"/>
        </w:rPr>
      </w:pPr>
      <w:r w:rsidRPr="004F10DD">
        <w:rPr>
          <w:rFonts w:ascii="Arial" w:hAnsi="Arial" w:cs="Arial"/>
          <w:color w:val="0033CC"/>
        </w:rPr>
        <w:lastRenderedPageBreak/>
        <w:t xml:space="preserve">The Reviewer highlights a rather important point, that in the samples analyzed, if a CH </w:t>
      </w:r>
      <w:r w:rsidR="009A439F" w:rsidRPr="004F10DD">
        <w:rPr>
          <w:rFonts w:ascii="Arial" w:hAnsi="Arial" w:cs="Arial"/>
          <w:color w:val="0033CC"/>
        </w:rPr>
        <w:t xml:space="preserve">variant was detected in a patient, there </w:t>
      </w:r>
      <w:bookmarkStart w:id="19" w:name="_Hlk13923850"/>
      <w:r w:rsidR="009A439F" w:rsidRPr="004F10DD">
        <w:rPr>
          <w:rFonts w:ascii="Arial" w:hAnsi="Arial" w:cs="Arial"/>
          <w:color w:val="0033CC"/>
        </w:rPr>
        <w:t>was a high likelihood of other CH mutations being detected in the same patient</w:t>
      </w:r>
      <w:bookmarkEnd w:id="19"/>
      <w:r w:rsidR="009A439F" w:rsidRPr="004F10DD">
        <w:rPr>
          <w:rFonts w:ascii="Arial" w:hAnsi="Arial" w:cs="Arial"/>
          <w:color w:val="0033CC"/>
        </w:rPr>
        <w:t xml:space="preserve">. Although we do not have a definitive biological explanation for this finding, we have performed additional analyses that demonstrate that the number of CH mutations in cfDNA and in WBCs in </w:t>
      </w:r>
      <w:r w:rsidR="004D4C5D" w:rsidRPr="004F10DD">
        <w:rPr>
          <w:rFonts w:ascii="Arial" w:hAnsi="Arial" w:cs="Arial"/>
          <w:color w:val="0033CC"/>
        </w:rPr>
        <w:t>advanced stage</w:t>
      </w:r>
      <w:r w:rsidR="009A439F" w:rsidRPr="004F10DD">
        <w:rPr>
          <w:rFonts w:ascii="Arial" w:hAnsi="Arial" w:cs="Arial"/>
          <w:color w:val="0033CC"/>
        </w:rPr>
        <w:t xml:space="preserve"> cancer patients and healthy </w:t>
      </w:r>
      <w:r w:rsidR="004D4C5D" w:rsidRPr="004F10DD">
        <w:rPr>
          <w:rFonts w:ascii="Arial" w:hAnsi="Arial" w:cs="Arial"/>
          <w:color w:val="0033CC"/>
        </w:rPr>
        <w:t xml:space="preserve">individuals </w:t>
      </w:r>
      <w:r w:rsidR="009A439F" w:rsidRPr="004F10DD">
        <w:rPr>
          <w:rFonts w:ascii="Arial" w:hAnsi="Arial" w:cs="Arial"/>
          <w:color w:val="0033CC"/>
        </w:rPr>
        <w:t>who have at least one CH mutation correlates strongly with age (</w:t>
      </w:r>
      <w:r w:rsidR="004D4C5D" w:rsidRPr="004F10DD">
        <w:rPr>
          <w:rFonts w:ascii="Arial" w:hAnsi="Arial" w:cs="Arial"/>
          <w:color w:val="0033CC"/>
        </w:rPr>
        <w:t xml:space="preserve">see </w:t>
      </w:r>
      <w:r w:rsidR="009A439F" w:rsidRPr="004F10DD">
        <w:rPr>
          <w:rFonts w:ascii="Arial" w:eastAsia="Arial" w:hAnsi="Arial" w:cs="Arial"/>
          <w:b/>
          <w:color w:val="0033CC"/>
        </w:rPr>
        <w:t>Response to Reviewers Figure 13</w:t>
      </w:r>
      <w:r w:rsidR="00E019AB" w:rsidRPr="00E019AB">
        <w:rPr>
          <w:rFonts w:ascii="Arial" w:eastAsia="Arial" w:hAnsi="Arial" w:cs="Arial"/>
          <w:color w:val="0033CC"/>
        </w:rPr>
        <w:t xml:space="preserve"> and </w:t>
      </w:r>
      <w:r w:rsidR="00E019AB" w:rsidRPr="00E019AB">
        <w:rPr>
          <w:rFonts w:ascii="Arial" w:eastAsia="Arial" w:hAnsi="Arial" w:cs="Arial"/>
          <w:b/>
          <w:color w:val="0033CC"/>
          <w:highlight w:val="yellow"/>
        </w:rPr>
        <w:t>Fig5X</w:t>
      </w:r>
      <w:r w:rsidR="00E019AB">
        <w:rPr>
          <w:rFonts w:ascii="Arial" w:eastAsia="Arial" w:hAnsi="Arial" w:cs="Arial"/>
          <w:b/>
          <w:color w:val="0033CC"/>
        </w:rPr>
        <w:t xml:space="preserve"> of the revised manuscript</w:t>
      </w:r>
      <w:r w:rsidR="009A439F" w:rsidRPr="004F10DD">
        <w:rPr>
          <w:rFonts w:ascii="Arial" w:hAnsi="Arial" w:cs="Arial"/>
          <w:color w:val="0033CC"/>
        </w:rPr>
        <w:t>), providing strong circumstantial evidence that this observation may a biological phenomenon (e.g. CH).</w:t>
      </w:r>
    </w:p>
    <w:p w14:paraId="475F1AD0" w14:textId="7E80CA33" w:rsidR="00C04A03" w:rsidRPr="004F10DD" w:rsidRDefault="00AB4DA6" w:rsidP="00A7225E">
      <w:pPr>
        <w:spacing w:after="0" w:line="240" w:lineRule="auto"/>
        <w:jc w:val="both"/>
        <w:rPr>
          <w:rFonts w:ascii="Arial" w:hAnsi="Arial" w:cs="Arial"/>
          <w:color w:val="0033CC"/>
        </w:rPr>
      </w:pPr>
      <w:r w:rsidRPr="00CD033A">
        <w:rPr>
          <w:rFonts w:ascii="Arial" w:eastAsia="Arial" w:hAnsi="Arial" w:cs="Arial"/>
          <w:noProof/>
          <w:color w:val="0033CC"/>
        </w:rPr>
        <w:drawing>
          <wp:anchor distT="0" distB="0" distL="114300" distR="114300" simplePos="0" relativeHeight="251738112" behindDoc="0" locked="0" layoutInCell="1" allowOverlap="1" wp14:anchorId="6F01406B" wp14:editId="1E49FC3D">
            <wp:simplePos x="0" y="0"/>
            <wp:positionH relativeFrom="margin">
              <wp:posOffset>425450</wp:posOffset>
            </wp:positionH>
            <wp:positionV relativeFrom="paragraph">
              <wp:posOffset>204470</wp:posOffset>
            </wp:positionV>
            <wp:extent cx="6010910" cy="3322320"/>
            <wp:effectExtent l="0" t="0" r="0" b="508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6010910" cy="3322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2A265" w14:textId="46CCE4ED" w:rsidR="000E130A" w:rsidRDefault="00073C5C" w:rsidP="00A7225E">
      <w:pPr>
        <w:spacing w:after="0" w:line="240" w:lineRule="auto"/>
        <w:jc w:val="both"/>
        <w:rPr>
          <w:rFonts w:ascii="Arial" w:hAnsi="Arial" w:cs="Arial"/>
          <w:color w:val="0033CC"/>
          <w:sz w:val="20"/>
          <w:szCs w:val="20"/>
        </w:rPr>
      </w:pPr>
      <w:r w:rsidRPr="00623441">
        <w:rPr>
          <w:rFonts w:ascii="Arial" w:eastAsia="Arial" w:hAnsi="Arial" w:cs="Arial"/>
          <w:b/>
          <w:color w:val="0033CC"/>
          <w:sz w:val="20"/>
          <w:szCs w:val="20"/>
        </w:rPr>
        <w:t>Response to Reviewers Figure 13</w:t>
      </w:r>
      <w:r w:rsidR="00E019AB">
        <w:rPr>
          <w:rFonts w:ascii="Arial" w:eastAsia="Arial" w:hAnsi="Arial" w:cs="Arial"/>
          <w:b/>
          <w:color w:val="0033CC"/>
          <w:sz w:val="20"/>
          <w:szCs w:val="20"/>
        </w:rPr>
        <w:t xml:space="preserve"> </w:t>
      </w:r>
      <w:r w:rsidR="00E019AB" w:rsidRPr="004F10DD">
        <w:rPr>
          <w:rFonts w:ascii="Arial" w:eastAsia="Arial" w:hAnsi="Arial" w:cs="Arial"/>
          <w:b/>
          <w:color w:val="0033CC"/>
          <w:sz w:val="20"/>
          <w:szCs w:val="20"/>
        </w:rPr>
        <w:t>(</w:t>
      </w:r>
      <w:r w:rsidR="00E019AB" w:rsidRPr="00302FA4">
        <w:rPr>
          <w:rFonts w:ascii="Arial" w:eastAsia="Arial" w:hAnsi="Arial" w:cs="Arial"/>
          <w:b/>
          <w:color w:val="0033CC"/>
          <w:sz w:val="20"/>
          <w:szCs w:val="20"/>
          <w:highlight w:val="yellow"/>
        </w:rPr>
        <w:t xml:space="preserve">Fig. </w:t>
      </w:r>
      <w:r w:rsidR="00E019AB">
        <w:rPr>
          <w:rFonts w:ascii="Arial" w:eastAsia="Arial" w:hAnsi="Arial" w:cs="Arial"/>
          <w:b/>
          <w:color w:val="0033CC"/>
          <w:sz w:val="20"/>
          <w:szCs w:val="20"/>
          <w:highlight w:val="yellow"/>
        </w:rPr>
        <w:t>5X</w:t>
      </w:r>
      <w:r w:rsidR="00E019AB">
        <w:rPr>
          <w:rFonts w:ascii="Arial" w:eastAsia="Arial" w:hAnsi="Arial" w:cs="Arial"/>
          <w:b/>
          <w:color w:val="0033CC"/>
          <w:sz w:val="20"/>
          <w:szCs w:val="20"/>
        </w:rPr>
        <w:t xml:space="preserve"> or the revised manuscript)</w:t>
      </w:r>
      <w:r w:rsidRPr="00623441">
        <w:rPr>
          <w:rFonts w:ascii="Arial" w:hAnsi="Arial" w:cs="Arial"/>
          <w:b/>
          <w:color w:val="0033CC"/>
          <w:sz w:val="20"/>
          <w:szCs w:val="20"/>
        </w:rPr>
        <w:t>: Association of age and CH burden.</w:t>
      </w:r>
      <w:r w:rsidRPr="00623441">
        <w:rPr>
          <w:rFonts w:ascii="Arial" w:hAnsi="Arial" w:cs="Arial"/>
          <w:color w:val="0033CC"/>
          <w:sz w:val="20"/>
          <w:szCs w:val="20"/>
        </w:rPr>
        <w:t xml:space="preserve"> The number of CH-derived mutations per patient or healthy control (y-axis) as measured in (a)</w:t>
      </w:r>
      <w:r w:rsidR="00A23345">
        <w:rPr>
          <w:rFonts w:ascii="Arial" w:hAnsi="Arial" w:cs="Arial"/>
          <w:color w:val="0033CC"/>
          <w:sz w:val="20"/>
          <w:szCs w:val="20"/>
        </w:rPr>
        <w:t xml:space="preserve"> </w:t>
      </w:r>
      <w:r w:rsidRPr="00623441">
        <w:rPr>
          <w:rFonts w:ascii="Arial" w:hAnsi="Arial" w:cs="Arial"/>
          <w:color w:val="0033CC"/>
          <w:sz w:val="20"/>
          <w:szCs w:val="20"/>
        </w:rPr>
        <w:t>cfDNA and (b)</w:t>
      </w:r>
      <w:r w:rsidR="00A23345">
        <w:rPr>
          <w:rFonts w:ascii="Arial" w:hAnsi="Arial" w:cs="Arial"/>
          <w:color w:val="0033CC"/>
          <w:sz w:val="20"/>
          <w:szCs w:val="20"/>
        </w:rPr>
        <w:t xml:space="preserve"> </w:t>
      </w:r>
      <w:r w:rsidRPr="00623441">
        <w:rPr>
          <w:rFonts w:ascii="Arial" w:hAnsi="Arial" w:cs="Arial"/>
          <w:color w:val="0033CC"/>
          <w:sz w:val="20"/>
          <w:szCs w:val="20"/>
        </w:rPr>
        <w:t xml:space="preserve">WBC is plotted against age (x-axis). </w:t>
      </w:r>
      <w:bookmarkStart w:id="20" w:name="_GoBack"/>
      <w:bookmarkEnd w:id="20"/>
      <w:r w:rsidRPr="00623441">
        <w:rPr>
          <w:rFonts w:ascii="Arial" w:hAnsi="Arial" w:cs="Arial"/>
          <w:color w:val="0033CC"/>
          <w:sz w:val="20"/>
          <w:szCs w:val="20"/>
        </w:rPr>
        <w:t xml:space="preserve">In </w:t>
      </w:r>
      <w:r w:rsidR="00A23345">
        <w:rPr>
          <w:rFonts w:ascii="Arial" w:hAnsi="Arial" w:cs="Arial"/>
          <w:color w:val="0033CC"/>
          <w:sz w:val="20"/>
          <w:szCs w:val="20"/>
        </w:rPr>
        <w:t xml:space="preserve">all </w:t>
      </w:r>
      <w:r w:rsidRPr="00623441">
        <w:rPr>
          <w:rFonts w:ascii="Arial" w:hAnsi="Arial" w:cs="Arial"/>
          <w:color w:val="0033CC"/>
          <w:sz w:val="20"/>
          <w:szCs w:val="20"/>
        </w:rPr>
        <w:t>panels, the p-values were obtained from a zero-inflated Poisson regression model.</w:t>
      </w:r>
    </w:p>
    <w:p w14:paraId="3CED799D" w14:textId="1FA7A1C5" w:rsidR="00A23345" w:rsidRDefault="00A23345" w:rsidP="00AB4DA6">
      <w:pPr>
        <w:spacing w:line="240" w:lineRule="auto"/>
        <w:contextualSpacing/>
        <w:rPr>
          <w:rFonts w:ascii="Arial" w:eastAsia="Arial" w:hAnsi="Arial" w:cs="Arial"/>
          <w:color w:val="0033CC"/>
          <w:sz w:val="20"/>
          <w:szCs w:val="20"/>
        </w:rPr>
      </w:pPr>
    </w:p>
    <w:p w14:paraId="7CF5D0CA" w14:textId="77777777" w:rsidR="00AB4DA6" w:rsidRDefault="00AB4DA6" w:rsidP="00AB4DA6">
      <w:pPr>
        <w:spacing w:line="240" w:lineRule="auto"/>
        <w:contextualSpacing/>
        <w:rPr>
          <w:rFonts w:ascii="Arial" w:eastAsia="Arial" w:hAnsi="Arial" w:cs="Arial"/>
          <w:color w:val="0033CC"/>
          <w:sz w:val="20"/>
          <w:szCs w:val="20"/>
        </w:rPr>
      </w:pP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01158521" w14:textId="0B9F6DE6" w:rsidR="00BA2EF5"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730A45" w:rsidRPr="004F10DD">
        <w:rPr>
          <w:rFonts w:ascii="Arial" w:eastAsia="Arial" w:hAnsi="Arial" w:cs="Arial"/>
          <w:color w:val="0033CC"/>
        </w:rPr>
        <w:t xml:space="preserve">We </w:t>
      </w:r>
      <w:r w:rsidR="00853ABA" w:rsidRPr="004F10DD">
        <w:rPr>
          <w:rFonts w:ascii="Arial" w:eastAsia="Arial" w:hAnsi="Arial" w:cs="Arial"/>
          <w:color w:val="0033CC"/>
        </w:rPr>
        <w:t>thank the</w:t>
      </w:r>
      <w:r w:rsidR="00730A45" w:rsidRPr="004F10DD">
        <w:rPr>
          <w:rFonts w:ascii="Arial" w:eastAsia="Arial" w:hAnsi="Arial" w:cs="Arial"/>
          <w:color w:val="0033CC"/>
        </w:rPr>
        <w:t xml:space="preserve"> </w:t>
      </w:r>
      <w:r w:rsidR="00C80ED4" w:rsidRPr="004F10DD">
        <w:rPr>
          <w:rFonts w:ascii="Arial" w:eastAsia="Arial" w:hAnsi="Arial" w:cs="Arial"/>
          <w:color w:val="0033CC"/>
        </w:rPr>
        <w:t>Reviewer for this insightful suggestion</w:t>
      </w:r>
      <w:r w:rsidR="00853ABA" w:rsidRPr="004F10DD">
        <w:rPr>
          <w:rFonts w:ascii="Arial" w:eastAsia="Arial" w:hAnsi="Arial" w:cs="Arial"/>
          <w:color w:val="0033CC"/>
        </w:rPr>
        <w:t xml:space="preserve"> and </w:t>
      </w:r>
      <w:r w:rsidR="005C395E" w:rsidRPr="004F10DD">
        <w:rPr>
          <w:rFonts w:ascii="Arial" w:eastAsia="Arial" w:hAnsi="Arial" w:cs="Arial"/>
          <w:color w:val="0033CC"/>
        </w:rPr>
        <w:t xml:space="preserve">entirely </w:t>
      </w:r>
      <w:r w:rsidR="00853ABA" w:rsidRPr="004F10DD">
        <w:rPr>
          <w:rFonts w:ascii="Arial" w:eastAsia="Arial" w:hAnsi="Arial" w:cs="Arial"/>
          <w:color w:val="0033CC"/>
        </w:rPr>
        <w:t xml:space="preserve">agree that </w:t>
      </w:r>
      <w:r w:rsidR="00B06F9A" w:rsidRPr="004F10DD">
        <w:rPr>
          <w:rFonts w:ascii="Arial" w:eastAsia="Arial" w:hAnsi="Arial" w:cs="Arial"/>
          <w:color w:val="0033CC"/>
        </w:rPr>
        <w:t>releasing</w:t>
      </w:r>
      <w:r w:rsidR="007E380A" w:rsidRPr="004F10DD">
        <w:rPr>
          <w:rFonts w:ascii="Arial" w:eastAsia="Arial" w:hAnsi="Arial" w:cs="Arial"/>
          <w:color w:val="0033CC"/>
        </w:rPr>
        <w:t xml:space="preserve"> the sequencing data </w:t>
      </w:r>
      <w:r w:rsidR="00C80ED4" w:rsidRPr="004F10DD">
        <w:rPr>
          <w:rFonts w:ascii="Arial" w:eastAsia="Arial" w:hAnsi="Arial" w:cs="Arial"/>
          <w:color w:val="0033CC"/>
        </w:rPr>
        <w:t xml:space="preserve">to the </w:t>
      </w:r>
      <w:r w:rsidR="007E380A" w:rsidRPr="004F10DD">
        <w:rPr>
          <w:rFonts w:ascii="Arial" w:eastAsia="Arial" w:hAnsi="Arial" w:cs="Arial"/>
          <w:color w:val="0033CC"/>
        </w:rPr>
        <w:t xml:space="preserve">public </w:t>
      </w:r>
      <w:r w:rsidR="00C80ED4" w:rsidRPr="004F10DD">
        <w:rPr>
          <w:rFonts w:ascii="Arial" w:eastAsia="Arial" w:hAnsi="Arial" w:cs="Arial"/>
          <w:color w:val="0033CC"/>
        </w:rPr>
        <w:t xml:space="preserve">domain </w:t>
      </w:r>
      <w:r w:rsidR="007E380A" w:rsidRPr="004F10DD">
        <w:rPr>
          <w:rFonts w:ascii="Arial" w:eastAsia="Arial" w:hAnsi="Arial" w:cs="Arial"/>
          <w:color w:val="0033CC"/>
        </w:rPr>
        <w:t>will make this manuscript a resource paper for the research community to replicate our methodology and also to</w:t>
      </w:r>
      <w:r w:rsidR="00A225D5" w:rsidRPr="004F10DD">
        <w:rPr>
          <w:rFonts w:ascii="Arial" w:eastAsia="Arial" w:hAnsi="Arial" w:cs="Arial"/>
          <w:color w:val="0033CC"/>
        </w:rPr>
        <w:t xml:space="preserve"> develop novel analytical approaches utilizing our high-intensity sequencing approach. We </w:t>
      </w:r>
      <w:r w:rsidR="00010544" w:rsidRPr="004F10DD">
        <w:rPr>
          <w:rFonts w:ascii="Arial" w:eastAsia="Arial" w:hAnsi="Arial" w:cs="Arial"/>
          <w:color w:val="0033CC"/>
        </w:rPr>
        <w:t xml:space="preserve">have </w:t>
      </w:r>
      <w:r w:rsidR="00A225D5" w:rsidRPr="004F10DD">
        <w:rPr>
          <w:rFonts w:ascii="Arial" w:eastAsia="Arial" w:hAnsi="Arial" w:cs="Arial"/>
          <w:color w:val="0033CC"/>
        </w:rPr>
        <w:t>now deposited</w:t>
      </w:r>
      <w:r w:rsidR="007E380A" w:rsidRPr="004F10DD">
        <w:rPr>
          <w:rFonts w:ascii="Arial" w:eastAsia="Arial" w:hAnsi="Arial" w:cs="Arial"/>
          <w:color w:val="0033CC"/>
        </w:rPr>
        <w:t xml:space="preserve"> all the sequencing </w:t>
      </w:r>
      <w:r w:rsidR="00C80ED4" w:rsidRPr="004F10DD">
        <w:rPr>
          <w:rFonts w:ascii="Arial" w:eastAsia="Arial" w:hAnsi="Arial" w:cs="Arial"/>
          <w:color w:val="0033CC"/>
        </w:rPr>
        <w:t>data reported in the manuscript</w:t>
      </w:r>
      <w:r w:rsidR="00853ABA" w:rsidRPr="004F10DD">
        <w:rPr>
          <w:rFonts w:ascii="Arial" w:eastAsia="Arial" w:hAnsi="Arial" w:cs="Arial"/>
          <w:color w:val="0033CC"/>
        </w:rPr>
        <w:t xml:space="preserve"> </w:t>
      </w:r>
      <w:r w:rsidR="007E380A" w:rsidRPr="004F10DD">
        <w:rPr>
          <w:rFonts w:ascii="Arial" w:eastAsia="Arial" w:hAnsi="Arial" w:cs="Arial"/>
          <w:color w:val="0033CC"/>
        </w:rPr>
        <w:t>including</w:t>
      </w:r>
      <w:r w:rsidR="00A225D5" w:rsidRPr="004F10DD">
        <w:rPr>
          <w:rFonts w:ascii="Arial" w:eastAsia="Arial" w:hAnsi="Arial" w:cs="Arial"/>
          <w:color w:val="0033CC"/>
        </w:rPr>
        <w:t xml:space="preserve"> </w:t>
      </w:r>
      <w:r w:rsidR="00C80ED4" w:rsidRPr="004F10DD">
        <w:rPr>
          <w:rFonts w:ascii="Arial" w:eastAsia="Arial" w:hAnsi="Arial" w:cs="Arial"/>
          <w:color w:val="0033CC"/>
        </w:rPr>
        <w:t>the</w:t>
      </w:r>
      <w:r w:rsidR="00853ABA" w:rsidRPr="004F10DD">
        <w:rPr>
          <w:rFonts w:ascii="Arial" w:eastAsia="Arial" w:hAnsi="Arial" w:cs="Arial"/>
          <w:color w:val="0033CC"/>
        </w:rPr>
        <w:t xml:space="preserve"> </w:t>
      </w:r>
      <w:r w:rsidR="006E04C6" w:rsidRPr="004F10DD">
        <w:rPr>
          <w:rFonts w:ascii="Arial" w:eastAsia="Arial" w:hAnsi="Arial" w:cs="Arial"/>
          <w:color w:val="0033CC"/>
        </w:rPr>
        <w:t xml:space="preserve">raw </w:t>
      </w:r>
      <w:r w:rsidRPr="004F10DD">
        <w:rPr>
          <w:rFonts w:ascii="Arial" w:eastAsia="Arial" w:hAnsi="Arial" w:cs="Arial"/>
          <w:color w:val="0033CC"/>
        </w:rPr>
        <w:t xml:space="preserve">BAM, collapsed BAM and </w:t>
      </w:r>
      <w:r w:rsidR="007E380A" w:rsidRPr="004F10DD">
        <w:rPr>
          <w:rFonts w:ascii="Arial" w:eastAsia="Arial" w:hAnsi="Arial" w:cs="Arial"/>
          <w:color w:val="0033CC"/>
        </w:rPr>
        <w:t>VCF</w:t>
      </w:r>
      <w:r w:rsidRPr="004F10DD">
        <w:rPr>
          <w:rFonts w:ascii="Arial" w:eastAsia="Arial" w:hAnsi="Arial" w:cs="Arial"/>
          <w:color w:val="0033CC"/>
        </w:rPr>
        <w:t xml:space="preserve"> files</w:t>
      </w:r>
      <w:r w:rsidR="00A225D5" w:rsidRPr="004F10DD">
        <w:rPr>
          <w:rFonts w:ascii="Arial" w:eastAsia="Arial" w:hAnsi="Arial" w:cs="Arial"/>
          <w:color w:val="0033CC"/>
        </w:rPr>
        <w:t xml:space="preserve"> </w:t>
      </w:r>
      <w:r w:rsidR="00C80ED4" w:rsidRPr="004F10DD">
        <w:rPr>
          <w:rFonts w:ascii="Arial" w:eastAsia="Arial" w:hAnsi="Arial" w:cs="Arial"/>
          <w:color w:val="0033CC"/>
        </w:rPr>
        <w:t>of</w:t>
      </w:r>
      <w:r w:rsidR="00A225D5" w:rsidRPr="004F10DD">
        <w:rPr>
          <w:rFonts w:ascii="Arial" w:eastAsia="Arial" w:hAnsi="Arial" w:cs="Arial"/>
          <w:color w:val="0033CC"/>
        </w:rPr>
        <w:t xml:space="preserve"> cfDNA</w:t>
      </w:r>
      <w:r w:rsidR="007E380A" w:rsidRPr="004F10DD">
        <w:rPr>
          <w:rFonts w:ascii="Arial" w:eastAsia="Arial" w:hAnsi="Arial" w:cs="Arial"/>
          <w:color w:val="0033CC"/>
        </w:rPr>
        <w:t xml:space="preserve"> </w:t>
      </w:r>
      <w:r w:rsidR="00A225D5" w:rsidRPr="004F10DD">
        <w:rPr>
          <w:rFonts w:ascii="Arial" w:eastAsia="Arial" w:hAnsi="Arial" w:cs="Arial"/>
          <w:color w:val="0033CC"/>
        </w:rPr>
        <w:t>and WBC for the full cohort (</w:t>
      </w:r>
      <w:r w:rsidR="00853ABA" w:rsidRPr="004F10DD">
        <w:rPr>
          <w:rFonts w:ascii="Arial" w:eastAsia="Arial" w:hAnsi="Arial" w:cs="Arial"/>
          <w:color w:val="0033CC"/>
        </w:rPr>
        <w:t>&gt;</w:t>
      </w:r>
      <w:r w:rsidR="00556849" w:rsidRPr="004F10DD">
        <w:rPr>
          <w:rFonts w:ascii="Arial" w:eastAsia="Arial" w:hAnsi="Arial" w:cs="Arial"/>
          <w:color w:val="0033CC"/>
        </w:rPr>
        <w:t>45</w:t>
      </w:r>
      <w:r w:rsidR="00853ABA" w:rsidRPr="004F10DD">
        <w:rPr>
          <w:rFonts w:ascii="Arial" w:eastAsia="Arial" w:hAnsi="Arial" w:cs="Arial"/>
          <w:color w:val="0033CC"/>
        </w:rPr>
        <w:t xml:space="preserve"> T</w:t>
      </w:r>
      <w:r w:rsidR="00CF5323" w:rsidRPr="004F10DD">
        <w:rPr>
          <w:rFonts w:ascii="Arial" w:eastAsia="Arial" w:hAnsi="Arial" w:cs="Arial"/>
          <w:color w:val="0033CC"/>
        </w:rPr>
        <w:t>B</w:t>
      </w:r>
      <w:r w:rsidR="00A225D5" w:rsidRPr="004F10DD">
        <w:rPr>
          <w:rFonts w:ascii="Arial" w:eastAsia="Arial" w:hAnsi="Arial" w:cs="Arial"/>
          <w:color w:val="0033CC"/>
        </w:rPr>
        <w:t xml:space="preserve"> of data) </w:t>
      </w:r>
      <w:r w:rsidRPr="004F10DD">
        <w:rPr>
          <w:rFonts w:ascii="Arial" w:eastAsia="Arial" w:hAnsi="Arial" w:cs="Arial"/>
          <w:color w:val="0033CC"/>
        </w:rPr>
        <w:t xml:space="preserve">at the European Genome-phenome Archive, which is hosted by the EBI and the CRG, under accession number </w:t>
      </w:r>
      <w:r w:rsidR="00963EC7" w:rsidRPr="004F10DD">
        <w:rPr>
          <w:rFonts w:ascii="Arial" w:eastAsia="Arial" w:hAnsi="Arial" w:cs="Arial"/>
          <w:color w:val="0033CC"/>
        </w:rPr>
        <w:t>EGAS00001003755.</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77179AD3" w:rsidR="00413E5F" w:rsidRPr="00CD033A" w:rsidRDefault="00B4071F" w:rsidP="00A7225E">
      <w:pPr>
        <w:spacing w:after="0" w:line="240" w:lineRule="auto"/>
        <w:jc w:val="both"/>
        <w:rPr>
          <w:rFonts w:ascii="Arial" w:eastAsia="Arial" w:hAnsi="Arial" w:cs="Arial"/>
          <w:color w:val="0033CC"/>
        </w:rPr>
      </w:pPr>
      <w:r w:rsidRPr="00CD033A">
        <w:rPr>
          <w:rFonts w:ascii="Arial" w:eastAsia="Arial" w:hAnsi="Arial" w:cs="Arial"/>
          <w:color w:val="0033CC"/>
        </w:rPr>
        <w:t xml:space="preserve">Authors: </w:t>
      </w:r>
      <w:r w:rsidR="00853ABA" w:rsidRPr="00CD033A">
        <w:rPr>
          <w:rFonts w:ascii="Arial" w:eastAsia="Arial" w:hAnsi="Arial" w:cs="Arial"/>
          <w:color w:val="0033CC"/>
        </w:rPr>
        <w:t>We</w:t>
      </w:r>
      <w:r w:rsidRPr="00CD033A">
        <w:rPr>
          <w:rFonts w:ascii="Arial" w:eastAsia="Arial" w:hAnsi="Arial" w:cs="Arial"/>
          <w:color w:val="0033CC"/>
        </w:rPr>
        <w:t xml:space="preserve"> thank the Reviewer for th</w:t>
      </w:r>
      <w:r w:rsidR="00010544" w:rsidRPr="00CD033A">
        <w:rPr>
          <w:rFonts w:ascii="Arial" w:eastAsia="Arial" w:hAnsi="Arial" w:cs="Arial"/>
          <w:color w:val="0033CC"/>
        </w:rPr>
        <w:t>e</w:t>
      </w:r>
      <w:r w:rsidRPr="00CD033A">
        <w:rPr>
          <w:rFonts w:ascii="Arial" w:eastAsia="Arial" w:hAnsi="Arial" w:cs="Arial"/>
          <w:color w:val="0033CC"/>
        </w:rPr>
        <w:t xml:space="preserve"> opportunity to clarify</w:t>
      </w:r>
      <w:r w:rsidR="005C395E" w:rsidRPr="00CD033A">
        <w:rPr>
          <w:rFonts w:ascii="Arial" w:eastAsia="Arial" w:hAnsi="Arial" w:cs="Arial"/>
          <w:color w:val="0033CC"/>
        </w:rPr>
        <w:t xml:space="preserve"> this point</w:t>
      </w:r>
      <w:r w:rsidRPr="00CD033A">
        <w:rPr>
          <w:rFonts w:ascii="Arial" w:eastAsia="Arial" w:hAnsi="Arial" w:cs="Arial"/>
          <w:color w:val="0033CC"/>
        </w:rPr>
        <w:t xml:space="preserve">. The cfDNA samples of the </w:t>
      </w:r>
      <w:r w:rsidR="00CF5323" w:rsidRPr="00CD033A">
        <w:rPr>
          <w:rFonts w:ascii="Arial" w:eastAsia="Arial" w:hAnsi="Arial" w:cs="Arial"/>
          <w:color w:val="0033CC"/>
        </w:rPr>
        <w:t>43</w:t>
      </w:r>
      <w:r w:rsidRPr="00CD033A">
        <w:rPr>
          <w:rFonts w:ascii="Arial" w:eastAsia="Arial" w:hAnsi="Arial" w:cs="Arial"/>
          <w:color w:val="0033CC"/>
        </w:rPr>
        <w:t xml:space="preserve"> healthy control individuals used to train the hierarchical Bayesian model and learn the site-specific error rates </w:t>
      </w:r>
      <m:oMath>
        <m:sSub>
          <m:sSubPr>
            <m:ctrlPr>
              <w:rPr>
                <w:rFonts w:ascii="Cambria Math" w:hAnsi="Cambria Math" w:cs="Arial"/>
                <w:color w:val="0033CC"/>
              </w:rPr>
            </m:ctrlPr>
          </m:sSubPr>
          <m:e>
            <m:r>
              <w:rPr>
                <w:rFonts w:ascii="Cambria Math" w:hAnsi="Cambria Math" w:cs="Arial"/>
                <w:color w:val="0033CC"/>
              </w:rPr>
              <m:t>μ</m:t>
            </m:r>
          </m:e>
          <m:sub>
            <m:r>
              <w:rPr>
                <w:rFonts w:ascii="Cambria Math" w:hAnsi="Cambria Math" w:cs="Arial"/>
                <w:color w:val="0033CC"/>
              </w:rPr>
              <m:t>p</m:t>
            </m:r>
          </m:sub>
        </m:sSub>
      </m:oMath>
      <w:r w:rsidRPr="00CD033A">
        <w:rPr>
          <w:rFonts w:ascii="Arial" w:eastAsia="Arial" w:hAnsi="Arial" w:cs="Arial"/>
          <w:color w:val="0033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sidRPr="00CD033A">
        <w:rPr>
          <w:rFonts w:ascii="Arial" w:eastAsia="Arial" w:hAnsi="Arial" w:cs="Arial"/>
          <w:color w:val="0033CC"/>
        </w:rPr>
        <w:t xml:space="preserve">in the response to </w:t>
      </w:r>
      <w:r w:rsidR="007176FF" w:rsidRPr="00CD033A">
        <w:rPr>
          <w:rFonts w:ascii="Arial" w:eastAsia="Arial" w:hAnsi="Arial" w:cs="Arial"/>
          <w:color w:val="0033CC"/>
        </w:rPr>
        <w:t>point</w:t>
      </w:r>
      <w:r w:rsidR="00CF5323" w:rsidRPr="00CD033A">
        <w:rPr>
          <w:rFonts w:ascii="Arial" w:eastAsia="Arial" w:hAnsi="Arial" w:cs="Arial"/>
          <w:color w:val="0033CC"/>
        </w:rPr>
        <w:t xml:space="preserve"> </w:t>
      </w:r>
      <w:r w:rsidRPr="00CD033A">
        <w:rPr>
          <w:rFonts w:ascii="Arial" w:eastAsia="Arial" w:hAnsi="Arial" w:cs="Arial"/>
          <w:color w:val="0033CC"/>
        </w:rPr>
        <w:t xml:space="preserve">#3 of </w:t>
      </w:r>
      <w:r w:rsidR="00973DB2" w:rsidRPr="00CD033A">
        <w:rPr>
          <w:rFonts w:ascii="Arial" w:eastAsia="Arial" w:hAnsi="Arial" w:cs="Arial"/>
          <w:color w:val="0033CC"/>
        </w:rPr>
        <w:t xml:space="preserve">this </w:t>
      </w:r>
      <w:r w:rsidRPr="00CD033A">
        <w:rPr>
          <w:rFonts w:ascii="Arial" w:eastAsia="Arial" w:hAnsi="Arial" w:cs="Arial"/>
          <w:color w:val="0033CC"/>
        </w:rPr>
        <w:t>Reviewer</w:t>
      </w:r>
      <w:r w:rsidR="007176FF" w:rsidRPr="00CD033A">
        <w:rPr>
          <w:rFonts w:ascii="Arial" w:eastAsia="Arial" w:hAnsi="Arial" w:cs="Arial"/>
          <w:color w:val="0033CC"/>
        </w:rPr>
        <w:t>’s comments</w:t>
      </w:r>
      <w:r w:rsidR="00973DB2" w:rsidRPr="00CD033A">
        <w:rPr>
          <w:rFonts w:ascii="Arial" w:eastAsia="Arial" w:hAnsi="Arial" w:cs="Arial"/>
          <w:color w:val="0033CC"/>
        </w:rPr>
        <w:t>,</w:t>
      </w:r>
      <w:r w:rsidRPr="00CD033A">
        <w:rPr>
          <w:rFonts w:ascii="Arial" w:eastAsia="Arial" w:hAnsi="Arial" w:cs="Arial"/>
          <w:color w:val="0033CC"/>
        </w:rPr>
        <w:t xml:space="preserve"> where we supplied false positive-recall curves directly measuring the effective false positive versus recall rates of biopsy-</w:t>
      </w:r>
      <w:r w:rsidRPr="00CD033A">
        <w:rPr>
          <w:rFonts w:ascii="Arial" w:eastAsia="Arial" w:hAnsi="Arial" w:cs="Arial"/>
          <w:color w:val="0033CC"/>
        </w:rPr>
        <w:lastRenderedPageBreak/>
        <w:t xml:space="preserve">matched variants and determine reasonable cancer-specific thresholds on continuous scores returned by the hierarchical Bayesian model. The procedures used for doing so are detailed in the </w:t>
      </w:r>
      <w:r w:rsidR="00CF5323" w:rsidRPr="00CD033A">
        <w:rPr>
          <w:rFonts w:ascii="Arial" w:eastAsia="Arial" w:hAnsi="Arial" w:cs="Arial"/>
          <w:color w:val="0033CC"/>
        </w:rPr>
        <w:t>M</w:t>
      </w:r>
      <w:r w:rsidRPr="00CD033A">
        <w:rPr>
          <w:rFonts w:ascii="Arial" w:eastAsia="Arial" w:hAnsi="Arial" w:cs="Arial"/>
          <w:color w:val="0033CC"/>
        </w:rPr>
        <w:t>ethods of the manuscript under sections “Machine learning error model” and “Joint variant analysis using the machine learning error model”</w:t>
      </w:r>
      <w:r w:rsidR="00973DB2" w:rsidRPr="00CD033A">
        <w:rPr>
          <w:rFonts w:ascii="Arial" w:eastAsia="Arial" w:hAnsi="Arial" w:cs="Arial"/>
          <w:color w:val="0033CC"/>
        </w:rPr>
        <w:t xml:space="preserve"> </w:t>
      </w:r>
      <w:r w:rsidR="00973DB2" w:rsidRPr="00623441">
        <w:rPr>
          <w:rFonts w:ascii="Arial" w:eastAsia="Arial" w:hAnsi="Arial" w:cs="Arial"/>
          <w:color w:val="0033CC"/>
        </w:rPr>
        <w:t>(</w:t>
      </w:r>
      <w:r w:rsidR="00973DB2" w:rsidRPr="00623441">
        <w:rPr>
          <w:rFonts w:ascii="Arial" w:eastAsia="Arial" w:hAnsi="Arial" w:cs="Arial"/>
          <w:color w:val="0033CC"/>
          <w:highlight w:val="yellow"/>
        </w:rPr>
        <w:t xml:space="preserve">on pages </w:t>
      </w:r>
      <w:r w:rsidR="00010544" w:rsidRPr="00623441">
        <w:rPr>
          <w:rFonts w:ascii="Arial" w:eastAsia="Arial" w:hAnsi="Arial" w:cs="Arial"/>
          <w:color w:val="0033CC"/>
          <w:highlight w:val="yellow"/>
        </w:rPr>
        <w:t>XX</w:t>
      </w:r>
      <w:r w:rsidR="00973DB2" w:rsidRPr="00623441">
        <w:rPr>
          <w:rFonts w:ascii="Arial" w:eastAsia="Arial" w:hAnsi="Arial" w:cs="Arial"/>
          <w:color w:val="0033CC"/>
          <w:highlight w:val="yellow"/>
        </w:rPr>
        <w:t xml:space="preserve"> </w:t>
      </w:r>
      <w:r w:rsidR="00010544" w:rsidRPr="00623441">
        <w:rPr>
          <w:rFonts w:ascii="Arial" w:eastAsia="Arial" w:hAnsi="Arial" w:cs="Arial"/>
          <w:color w:val="0033CC"/>
          <w:highlight w:val="yellow"/>
        </w:rPr>
        <w:t>and XX</w:t>
      </w:r>
      <w:r w:rsidR="00010544" w:rsidRPr="00623441">
        <w:rPr>
          <w:rFonts w:ascii="Arial" w:eastAsia="Arial" w:hAnsi="Arial" w:cs="Arial"/>
          <w:color w:val="0033CC"/>
        </w:rPr>
        <w:t xml:space="preserve"> </w:t>
      </w:r>
      <w:r w:rsidR="00973DB2" w:rsidRPr="00623441">
        <w:rPr>
          <w:rFonts w:ascii="Arial" w:eastAsia="Arial" w:hAnsi="Arial" w:cs="Arial"/>
          <w:color w:val="0033CC"/>
        </w:rPr>
        <w:t xml:space="preserve">of the </w:t>
      </w:r>
      <w:r w:rsidR="002A0139" w:rsidRPr="00623441">
        <w:rPr>
          <w:rFonts w:ascii="Arial" w:eastAsia="Arial" w:hAnsi="Arial" w:cs="Arial"/>
          <w:b/>
          <w:color w:val="0033CC"/>
        </w:rPr>
        <w:t>Methods</w:t>
      </w:r>
      <w:r w:rsidR="00973DB2" w:rsidRPr="00623441">
        <w:rPr>
          <w:rFonts w:ascii="Arial" w:eastAsia="Arial" w:hAnsi="Arial" w:cs="Arial"/>
          <w:color w:val="0033CC"/>
        </w:rPr>
        <w:t>)</w:t>
      </w:r>
      <w:r w:rsidRPr="00623441">
        <w:rPr>
          <w:rFonts w:ascii="Arial" w:eastAsia="Arial" w:hAnsi="Arial" w:cs="Arial"/>
          <w:color w:val="0033CC"/>
        </w:rPr>
        <w:t>.</w:t>
      </w:r>
    </w:p>
    <w:p w14:paraId="02A80334" w14:textId="77777777" w:rsidR="00413E5F" w:rsidRPr="00CD033A" w:rsidRDefault="00413E5F" w:rsidP="00A7225E">
      <w:pPr>
        <w:spacing w:after="0" w:line="240" w:lineRule="auto"/>
        <w:jc w:val="both"/>
        <w:rPr>
          <w:rFonts w:ascii="Arial" w:eastAsia="Arial" w:hAnsi="Arial" w:cs="Arial"/>
          <w:color w:val="0033CC"/>
        </w:rPr>
      </w:pPr>
    </w:p>
    <w:p w14:paraId="028FA2DC" w14:textId="78EAA7BD" w:rsidR="00413E5F" w:rsidRPr="004F10DD" w:rsidRDefault="00973DB2"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As for </w:t>
      </w:r>
      <w:r w:rsidR="00B4071F" w:rsidRPr="004F10DD">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sidRPr="004F10DD">
        <w:rPr>
          <w:rFonts w:ascii="Arial" w:eastAsia="Arial" w:hAnsi="Arial" w:cs="Arial"/>
          <w:color w:val="0033CC"/>
        </w:rPr>
        <w:t>high-intensity</w:t>
      </w:r>
      <w:r w:rsidR="00B4071F" w:rsidRPr="004F10DD">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sidR="00B4071F" w:rsidRPr="004F10DD">
        <w:rPr>
          <w:rFonts w:ascii="Arial" w:eastAsia="Arial" w:hAnsi="Arial" w:cs="Arial"/>
          <w:color w:val="0033CC"/>
        </w:rPr>
        <w:t>subclonal</w:t>
      </w:r>
      <w:proofErr w:type="spellEnd"/>
      <w:r w:rsidR="00B4071F" w:rsidRPr="004F10DD">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sidR="00B4071F" w:rsidRPr="004F10DD">
        <w:rPr>
          <w:rFonts w:ascii="Arial" w:eastAsia="Arial" w:hAnsi="Arial" w:cs="Arial"/>
          <w:color w:val="0033CC"/>
        </w:rPr>
        <w:t>ddPCR</w:t>
      </w:r>
      <w:proofErr w:type="spellEnd"/>
      <w:r w:rsidR="00B4071F" w:rsidRPr="004F10DD">
        <w:rPr>
          <w:rFonts w:ascii="Arial" w:eastAsia="Arial" w:hAnsi="Arial" w:cs="Arial"/>
          <w:color w:val="0033CC"/>
        </w:rPr>
        <w:t xml:space="preserve"> experiments detailed at point #10 </w:t>
      </w:r>
      <w:r w:rsidRPr="004F10DD">
        <w:rPr>
          <w:rFonts w:ascii="Arial" w:eastAsia="Arial" w:hAnsi="Arial" w:cs="Arial"/>
          <w:color w:val="0033CC"/>
        </w:rPr>
        <w:t>th</w:t>
      </w:r>
      <w:r w:rsidR="007176FF" w:rsidRPr="004F10DD">
        <w:rPr>
          <w:rFonts w:ascii="Arial" w:eastAsia="Arial" w:hAnsi="Arial" w:cs="Arial"/>
          <w:color w:val="0033CC"/>
        </w:rPr>
        <w:t>is</w:t>
      </w:r>
      <w:r w:rsidR="00B4071F" w:rsidRPr="004F10DD">
        <w:rPr>
          <w:rFonts w:ascii="Arial" w:eastAsia="Arial" w:hAnsi="Arial" w:cs="Arial"/>
          <w:color w:val="0033CC"/>
        </w:rPr>
        <w:t xml:space="preserve"> Reviewer</w:t>
      </w:r>
      <w:r w:rsidRPr="004F10DD">
        <w:rPr>
          <w:rFonts w:ascii="Arial" w:eastAsia="Arial" w:hAnsi="Arial" w:cs="Arial"/>
          <w:color w:val="0033CC"/>
        </w:rPr>
        <w:t>’s comments</w:t>
      </w:r>
      <w:r w:rsidR="00B4071F" w:rsidRPr="004F10DD">
        <w:rPr>
          <w:rFonts w:ascii="Arial" w:eastAsia="Arial" w:hAnsi="Arial" w:cs="Arial"/>
          <w:color w:val="0033CC"/>
        </w:rPr>
        <w:t xml:space="preserve"> and </w:t>
      </w:r>
      <w:r w:rsidRPr="004F10DD">
        <w:rPr>
          <w:rFonts w:ascii="Arial" w:eastAsia="Arial" w:hAnsi="Arial" w:cs="Arial"/>
          <w:color w:val="0033CC"/>
        </w:rPr>
        <w:t xml:space="preserve">the </w:t>
      </w:r>
      <w:r w:rsidR="00B4071F" w:rsidRPr="004F10DD">
        <w:rPr>
          <w:rFonts w:ascii="Arial" w:eastAsia="Arial" w:hAnsi="Arial" w:cs="Arial"/>
          <w:color w:val="0033CC"/>
        </w:rPr>
        <w:t>section “Sensitivity and specificity of the targeted DNA assay” of the manuscript involving titrations of gDNA from cell lines where ground truth is known</w:t>
      </w:r>
      <w:r w:rsidRPr="004F10DD">
        <w:rPr>
          <w:rFonts w:ascii="Arial" w:eastAsia="Arial" w:hAnsi="Arial" w:cs="Arial"/>
          <w:color w:val="0033CC"/>
        </w:rPr>
        <w:t xml:space="preserve"> </w:t>
      </w:r>
      <w:commentRangeStart w:id="21"/>
      <w:r w:rsidRPr="004F10DD">
        <w:rPr>
          <w:rFonts w:ascii="Arial" w:eastAsia="Arial" w:hAnsi="Arial" w:cs="Arial"/>
          <w:color w:val="0033CC"/>
          <w:highlight w:val="yellow"/>
        </w:rPr>
        <w:t>(</w:t>
      </w:r>
      <w:r w:rsidR="00623441">
        <w:rPr>
          <w:rFonts w:ascii="Arial" w:eastAsia="Arial" w:hAnsi="Arial" w:cs="Arial"/>
          <w:color w:val="0033CC"/>
          <w:highlight w:val="yellow"/>
        </w:rPr>
        <w:t xml:space="preserve">on </w:t>
      </w:r>
      <w:r w:rsidRPr="00623441">
        <w:rPr>
          <w:rFonts w:ascii="Arial" w:eastAsia="Arial" w:hAnsi="Arial" w:cs="Arial"/>
          <w:color w:val="0033CC"/>
        </w:rPr>
        <w:t xml:space="preserve">page </w:t>
      </w:r>
      <w:r w:rsidR="00FA73CE" w:rsidRPr="00623441">
        <w:rPr>
          <w:rFonts w:ascii="Arial" w:eastAsia="Arial" w:hAnsi="Arial" w:cs="Arial"/>
          <w:color w:val="0033CC"/>
        </w:rPr>
        <w:t>XX</w:t>
      </w:r>
      <w:r w:rsidRPr="004F10DD">
        <w:rPr>
          <w:rFonts w:ascii="Arial" w:eastAsia="Arial" w:hAnsi="Arial" w:cs="Arial"/>
          <w:color w:val="0033CC"/>
          <w:highlight w:val="yellow"/>
        </w:rPr>
        <w:t xml:space="preserve"> of the </w:t>
      </w:r>
      <w:r w:rsidR="00FA73CE" w:rsidRPr="004F10DD">
        <w:rPr>
          <w:rFonts w:ascii="Arial" w:eastAsia="Arial" w:hAnsi="Arial" w:cs="Arial"/>
          <w:color w:val="0033CC"/>
          <w:highlight w:val="yellow"/>
        </w:rPr>
        <w:t xml:space="preserve">revised </w:t>
      </w:r>
      <w:r w:rsidRPr="004F10DD">
        <w:rPr>
          <w:rFonts w:ascii="Arial" w:eastAsia="Arial" w:hAnsi="Arial" w:cs="Arial"/>
          <w:color w:val="0033CC"/>
          <w:highlight w:val="yellow"/>
        </w:rPr>
        <w:t>manuscript)</w:t>
      </w:r>
      <w:commentRangeEnd w:id="21"/>
      <w:r w:rsidR="00027AD5" w:rsidRPr="00CD033A">
        <w:rPr>
          <w:rStyle w:val="CommentReference"/>
          <w:rFonts w:ascii="Arial" w:hAnsi="Arial" w:cs="Arial"/>
          <w:color w:val="0033CC"/>
          <w:sz w:val="22"/>
          <w:szCs w:val="22"/>
        </w:rPr>
        <w:commentReference w:id="21"/>
      </w:r>
      <w:r w:rsidR="00B4071F" w:rsidRPr="004F10DD">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 xml:space="preserve">In experiment 1, the authors validate five mutations with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(Fig. 1b).” This statement seems problematic for obvious reasons. Further, given the fact that they report 454 mutations &lt; 0.1% in Supp Table 7, it would be useful to validate a more substantial portion of these low AF mutations (the </w:t>
      </w:r>
      <w:proofErr w:type="spellStart"/>
      <w:r w:rsidR="00B4071F" w:rsidRPr="00FA73CE">
        <w:rPr>
          <w:rFonts w:ascii="Arial" w:eastAsia="Arial" w:hAnsi="Arial" w:cs="Arial"/>
        </w:rPr>
        <w:t>VUSo</w:t>
      </w:r>
      <w:proofErr w:type="spellEnd"/>
      <w:r w:rsidR="00B4071F" w:rsidRPr="00FA73CE">
        <w:rPr>
          <w:rFonts w:ascii="Arial" w:eastAsia="Arial" w:hAnsi="Arial" w:cs="Arial"/>
        </w:rPr>
        <w:t xml:space="preserve"> mutations in particular) using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or some other method to empirically determine what fraction (if any) of these mutations are potential noise in their data.</w:t>
      </w:r>
    </w:p>
    <w:p w14:paraId="2B7C0403" w14:textId="7119BFD3"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407C92" w:rsidRPr="004F10DD">
        <w:rPr>
          <w:rFonts w:ascii="Arial" w:eastAsia="Arial" w:hAnsi="Arial" w:cs="Arial"/>
          <w:color w:val="0033CC"/>
        </w:rPr>
        <w:t xml:space="preserve">We thank the Reviewer for the opportunity of addressing this comment through the provision of additional experiments. </w:t>
      </w:r>
      <w:r w:rsidRPr="004F10DD">
        <w:rPr>
          <w:rFonts w:ascii="Arial" w:eastAsia="Arial" w:hAnsi="Arial" w:cs="Arial"/>
          <w:color w:val="0033CC"/>
        </w:rPr>
        <w:t xml:space="preserve">As detailed at point #10 of </w:t>
      </w:r>
      <w:r w:rsidR="00407C92" w:rsidRPr="004F10DD">
        <w:rPr>
          <w:rFonts w:ascii="Arial" w:eastAsia="Arial" w:hAnsi="Arial" w:cs="Arial"/>
          <w:color w:val="0033CC"/>
        </w:rPr>
        <w:t>th</w:t>
      </w:r>
      <w:r w:rsidR="00ED0D4B" w:rsidRPr="004F10DD">
        <w:rPr>
          <w:rFonts w:ascii="Arial" w:eastAsia="Arial" w:hAnsi="Arial" w:cs="Arial"/>
          <w:color w:val="0033CC"/>
        </w:rPr>
        <w:t>is</w:t>
      </w:r>
      <w:r w:rsidRPr="004F10DD">
        <w:rPr>
          <w:rFonts w:ascii="Arial" w:eastAsia="Arial" w:hAnsi="Arial" w:cs="Arial"/>
          <w:color w:val="0033CC"/>
        </w:rPr>
        <w:t xml:space="preserve"> Reviewer</w:t>
      </w:r>
      <w:r w:rsidR="00407C92" w:rsidRPr="004F10DD">
        <w:rPr>
          <w:rFonts w:ascii="Arial" w:eastAsia="Arial" w:hAnsi="Arial" w:cs="Arial"/>
          <w:color w:val="0033CC"/>
        </w:rPr>
        <w:t>’s comments</w:t>
      </w:r>
      <w:r w:rsidRPr="004F10DD">
        <w:rPr>
          <w:rFonts w:ascii="Arial" w:eastAsia="Arial" w:hAnsi="Arial" w:cs="Arial"/>
          <w:color w:val="0033CC"/>
        </w:rPr>
        <w:t xml:space="preserve">, in addition to the technical replicates provided in the manuscript, </w:t>
      </w:r>
      <w:r w:rsidRPr="004F10DD">
        <w:rPr>
          <w:rFonts w:ascii="Arial" w:eastAsia="Arial" w:hAnsi="Arial" w:cs="Arial"/>
          <w:color w:val="0033CC"/>
          <w:u w:val="single"/>
        </w:rPr>
        <w:t>three patients have</w:t>
      </w:r>
      <w:r w:rsidR="00407C92" w:rsidRPr="004F10DD">
        <w:rPr>
          <w:rFonts w:ascii="Arial" w:eastAsia="Arial" w:hAnsi="Arial" w:cs="Arial"/>
          <w:color w:val="0033CC"/>
          <w:u w:val="single"/>
        </w:rPr>
        <w:t xml:space="preserve"> now</w:t>
      </w:r>
      <w:r w:rsidRPr="004F10DD">
        <w:rPr>
          <w:rFonts w:ascii="Arial" w:eastAsia="Arial" w:hAnsi="Arial" w:cs="Arial"/>
          <w:color w:val="0033CC"/>
          <w:u w:val="single"/>
        </w:rPr>
        <w:t xml:space="preserve"> been retested </w:t>
      </w:r>
      <w:r w:rsidR="002F74A0" w:rsidRPr="004F10DD">
        <w:rPr>
          <w:rFonts w:ascii="Arial" w:eastAsia="Arial" w:hAnsi="Arial" w:cs="Arial"/>
          <w:color w:val="0033CC"/>
          <w:u w:val="single"/>
        </w:rPr>
        <w:t xml:space="preserve">for a second time </w:t>
      </w:r>
      <w:r w:rsidRPr="004F10DD">
        <w:rPr>
          <w:rFonts w:ascii="Arial" w:eastAsia="Arial" w:hAnsi="Arial" w:cs="Arial"/>
          <w:color w:val="0033CC"/>
          <w:u w:val="single"/>
        </w:rPr>
        <w:t>using version V2 of the protocol</w:t>
      </w:r>
      <w:r w:rsidRPr="004F10DD">
        <w:rPr>
          <w:rFonts w:ascii="Arial" w:eastAsia="Arial" w:hAnsi="Arial" w:cs="Arial"/>
          <w:color w:val="0033CC"/>
        </w:rPr>
        <w:t xml:space="preserve">. The pairwise comparison of measured VAFs between versions V1 vs V2 and V2 vs V2 for all the samples that have been retested are shown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Figure 8</w:t>
      </w:r>
      <w:r w:rsidR="00623441">
        <w:rPr>
          <w:rFonts w:ascii="Arial" w:eastAsia="Arial" w:hAnsi="Arial" w:cs="Arial"/>
          <w:b/>
          <w:color w:val="0033CC"/>
        </w:rPr>
        <w:t xml:space="preserve"> </w:t>
      </w:r>
      <w:r w:rsidR="00623441" w:rsidRPr="00623441">
        <w:rPr>
          <w:rFonts w:ascii="Arial" w:eastAsia="Arial" w:hAnsi="Arial" w:cs="Arial"/>
          <w:color w:val="0033CC"/>
        </w:rPr>
        <w:t>(</w:t>
      </w:r>
      <w:r w:rsidR="00E019AB">
        <w:rPr>
          <w:rFonts w:ascii="Arial" w:eastAsia="Arial" w:hAnsi="Arial" w:cs="Arial"/>
          <w:b/>
          <w:color w:val="0033CC"/>
          <w:highlight w:val="yellow"/>
        </w:rPr>
        <w:t>Supplementary</w:t>
      </w:r>
      <w:r w:rsidR="00784486" w:rsidRPr="00623441">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623441">
        <w:rPr>
          <w:rFonts w:ascii="Arial" w:eastAsia="Arial" w:hAnsi="Arial" w:cs="Arial"/>
          <w:b/>
          <w:color w:val="0033CC"/>
        </w:rPr>
        <w:t xml:space="preserve"> of the revised manuscript</w:t>
      </w:r>
      <w:r w:rsidR="00623441" w:rsidRPr="00623441">
        <w:rPr>
          <w:rFonts w:ascii="Arial" w:eastAsia="Arial" w:hAnsi="Arial" w:cs="Arial"/>
          <w:color w:val="0033CC"/>
        </w:rPr>
        <w:t>)</w:t>
      </w:r>
      <w:r w:rsidR="00407C92" w:rsidRPr="004F10DD">
        <w:rPr>
          <w:rFonts w:ascii="Arial" w:eastAsia="Arial" w:hAnsi="Arial" w:cs="Arial"/>
          <w:color w:val="0033CC"/>
        </w:rPr>
        <w:t>,</w:t>
      </w:r>
      <w:r w:rsidRPr="004F10DD">
        <w:rPr>
          <w:rFonts w:ascii="Arial" w:eastAsia="Arial" w:hAnsi="Arial" w:cs="Arial"/>
          <w:color w:val="0033CC"/>
        </w:rPr>
        <w:t xml:space="preserve"> wh</w:t>
      </w:r>
      <w:r w:rsidR="00407C92" w:rsidRPr="004F10DD">
        <w:rPr>
          <w:rFonts w:ascii="Arial" w:eastAsia="Arial" w:hAnsi="Arial" w:cs="Arial"/>
          <w:color w:val="0033CC"/>
        </w:rPr>
        <w:t>ereas</w:t>
      </w:r>
      <w:r w:rsidRPr="004F10DD">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4F10DD">
        <w:rPr>
          <w:rFonts w:ascii="Arial" w:eastAsia="Arial" w:hAnsi="Arial" w:cs="Arial"/>
          <w:b/>
          <w:color w:val="0033CC"/>
        </w:rPr>
        <w:t xml:space="preserve">Response to Reviewers </w:t>
      </w:r>
      <w:r w:rsidRPr="004F10DD">
        <w:rPr>
          <w:rFonts w:ascii="Arial" w:eastAsia="Arial" w:hAnsi="Arial" w:cs="Arial"/>
          <w:b/>
          <w:color w:val="0033CC"/>
        </w:rPr>
        <w:t>Tables</w:t>
      </w:r>
      <w:r w:rsidRPr="00E019AB">
        <w:rPr>
          <w:rFonts w:ascii="Arial" w:eastAsia="Arial" w:hAnsi="Arial" w:cs="Arial"/>
          <w:b/>
          <w:color w:val="0033CC"/>
        </w:rPr>
        <w:t xml:space="preserve"> </w:t>
      </w:r>
      <w:r w:rsidR="00E019AB" w:rsidRPr="00E019AB">
        <w:rPr>
          <w:rFonts w:ascii="Arial" w:eastAsia="Arial" w:hAnsi="Arial" w:cs="Arial"/>
          <w:b/>
          <w:color w:val="0033CC"/>
        </w:rPr>
        <w:t>5</w:t>
      </w:r>
      <w:r w:rsidRPr="004F10DD">
        <w:rPr>
          <w:rFonts w:ascii="Arial" w:eastAsia="Arial" w:hAnsi="Arial" w:cs="Arial"/>
          <w:color w:val="0033CC"/>
        </w:rPr>
        <w:t xml:space="preserve"> and </w:t>
      </w:r>
      <w:r w:rsidR="00E019AB">
        <w:rPr>
          <w:rFonts w:ascii="Arial" w:eastAsia="Arial" w:hAnsi="Arial" w:cs="Arial"/>
          <w:b/>
          <w:color w:val="0033CC"/>
        </w:rPr>
        <w:t>6</w:t>
      </w:r>
      <w:r w:rsidR="00C80ED4" w:rsidRPr="004F10DD">
        <w:rPr>
          <w:rFonts w:ascii="Arial" w:eastAsia="Arial" w:hAnsi="Arial" w:cs="Arial"/>
          <w:color w:val="0033CC"/>
        </w:rPr>
        <w:t>.</w:t>
      </w:r>
      <w:r w:rsidRPr="004F10DD">
        <w:rPr>
          <w:rFonts w:ascii="Arial" w:eastAsia="Arial" w:hAnsi="Arial" w:cs="Arial"/>
          <w:color w:val="0033CC"/>
        </w:rPr>
        <w:t xml:space="preserve"> Overall, across the five non-hypermutated patients, 170 variants detected in version V1 have been tested and 152 (89.4%) of these were also detected in version V2. In the hypermutated breast cancer patient, 630 of 659 (95.6%) variants detected in version V1 were also detected in version V2. Comparing version V1 and V2 for the three patients </w:t>
      </w:r>
      <w:r w:rsidR="00B06F9A" w:rsidRPr="004F10DD">
        <w:rPr>
          <w:rFonts w:ascii="Arial" w:eastAsia="Arial" w:hAnsi="Arial" w:cs="Arial"/>
          <w:color w:val="0033CC"/>
        </w:rPr>
        <w:t>who</w:t>
      </w:r>
      <w:r w:rsidRPr="004F10DD">
        <w:rPr>
          <w:rFonts w:ascii="Arial" w:eastAsia="Arial" w:hAnsi="Arial" w:cs="Arial"/>
          <w:color w:val="0033CC"/>
        </w:rPr>
        <w:t xml:space="preserve"> have been retested for </w:t>
      </w:r>
      <w:r w:rsidR="00C80ED4" w:rsidRPr="004F10DD">
        <w:rPr>
          <w:rFonts w:ascii="Arial" w:eastAsia="Arial" w:hAnsi="Arial" w:cs="Arial"/>
          <w:color w:val="0033CC"/>
        </w:rPr>
        <w:t>the</w:t>
      </w:r>
      <w:r w:rsidR="00D02890" w:rsidRPr="004F10DD">
        <w:rPr>
          <w:rFonts w:ascii="Arial" w:eastAsia="Arial" w:hAnsi="Arial" w:cs="Arial"/>
          <w:color w:val="0033CC"/>
        </w:rPr>
        <w:t xml:space="preserve"> </w:t>
      </w:r>
      <w:r w:rsidR="00B06F9A" w:rsidRPr="004F10DD">
        <w:rPr>
          <w:rFonts w:ascii="Arial" w:eastAsia="Arial" w:hAnsi="Arial" w:cs="Arial"/>
          <w:color w:val="0033CC"/>
        </w:rPr>
        <w:t xml:space="preserve">purpose of this </w:t>
      </w:r>
      <w:r w:rsidR="00C80ED4" w:rsidRPr="004F10DD">
        <w:rPr>
          <w:rFonts w:ascii="Arial" w:eastAsia="Arial" w:hAnsi="Arial" w:cs="Arial"/>
          <w:color w:val="0033CC"/>
        </w:rPr>
        <w:t>response</w:t>
      </w:r>
      <w:r w:rsidRPr="004F10DD">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4F10DD" w:rsidRDefault="00413E5F" w:rsidP="00A7225E">
      <w:pPr>
        <w:spacing w:after="0" w:line="240" w:lineRule="auto"/>
        <w:jc w:val="both"/>
        <w:rPr>
          <w:rFonts w:ascii="Arial" w:eastAsia="Arial" w:hAnsi="Arial" w:cs="Arial"/>
          <w:color w:val="0033CC"/>
        </w:rPr>
      </w:pPr>
    </w:p>
    <w:p w14:paraId="16024EC2" w14:textId="451AA168"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Additionally, as the VAF of these variants range between 0.3% and 91.2%, we limited the list to those which were initially detected in version V1 with VAF</w:t>
      </w:r>
      <w:r w:rsidR="00F90BF2" w:rsidRPr="004F10DD">
        <w:rPr>
          <w:rFonts w:ascii="Arial" w:eastAsia="Arial" w:hAnsi="Arial" w:cs="Arial"/>
          <w:color w:val="0033CC"/>
        </w:rPr>
        <w:t>&lt;</w:t>
      </w:r>
      <w:r w:rsidRPr="004F10DD">
        <w:rPr>
          <w:rFonts w:ascii="Arial" w:eastAsia="Arial" w:hAnsi="Arial" w:cs="Arial"/>
          <w:color w:val="0033CC"/>
        </w:rPr>
        <w:t xml:space="preserve">1%. The results are summarized in </w:t>
      </w:r>
      <w:r w:rsidR="00611C71"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Tables </w:t>
      </w:r>
      <w:r w:rsidR="00E019AB">
        <w:rPr>
          <w:rFonts w:ascii="Arial" w:eastAsia="Arial" w:hAnsi="Arial" w:cs="Arial"/>
          <w:b/>
          <w:color w:val="0033CC"/>
        </w:rPr>
        <w:t>7</w:t>
      </w:r>
      <w:r w:rsidRPr="004F10DD">
        <w:rPr>
          <w:rFonts w:ascii="Arial" w:eastAsia="Arial" w:hAnsi="Arial" w:cs="Arial"/>
          <w:b/>
          <w:color w:val="0033CC"/>
        </w:rPr>
        <w:t xml:space="preserve"> </w:t>
      </w:r>
      <w:r w:rsidRPr="004F10DD">
        <w:rPr>
          <w:rFonts w:ascii="Arial" w:eastAsia="Arial" w:hAnsi="Arial" w:cs="Arial"/>
          <w:color w:val="0033CC"/>
        </w:rPr>
        <w:t>and</w:t>
      </w:r>
      <w:r w:rsidRPr="004F10DD">
        <w:rPr>
          <w:rFonts w:ascii="Arial" w:eastAsia="Arial" w:hAnsi="Arial" w:cs="Arial"/>
          <w:b/>
          <w:color w:val="0033CC"/>
        </w:rPr>
        <w:t xml:space="preserve"> </w:t>
      </w:r>
      <w:r w:rsidR="00E019AB">
        <w:rPr>
          <w:rFonts w:ascii="Arial" w:eastAsia="Arial" w:hAnsi="Arial" w:cs="Arial"/>
          <w:b/>
          <w:color w:val="0033CC"/>
        </w:rPr>
        <w:t>8</w:t>
      </w:r>
      <w:r w:rsidRPr="004F10DD">
        <w:rPr>
          <w:rFonts w:ascii="Arial" w:eastAsia="Arial" w:hAnsi="Arial" w:cs="Arial"/>
          <w:color w:val="0033CC"/>
        </w:rPr>
        <w:t xml:space="preserve">. Finally, </w:t>
      </w:r>
      <w:r w:rsidR="00611C71" w:rsidRPr="004F10DD">
        <w:rPr>
          <w:rFonts w:ascii="Arial" w:eastAsia="Arial" w:hAnsi="Arial" w:cs="Arial"/>
          <w:color w:val="0033CC"/>
        </w:rPr>
        <w:t>following the</w:t>
      </w:r>
      <w:r w:rsidRPr="004F10DD">
        <w:rPr>
          <w:rFonts w:ascii="Arial" w:eastAsia="Arial" w:hAnsi="Arial" w:cs="Arial"/>
          <w:color w:val="0033CC"/>
        </w:rPr>
        <w:t xml:space="preserve"> Reviewer’s suggestion, </w:t>
      </w:r>
      <w:r w:rsidRPr="004F10DD">
        <w:rPr>
          <w:rFonts w:ascii="Arial" w:eastAsia="Arial" w:hAnsi="Arial" w:cs="Arial"/>
          <w:color w:val="0033CC"/>
          <w:u w:val="single"/>
        </w:rPr>
        <w:t xml:space="preserve">additional </w:t>
      </w:r>
      <w:proofErr w:type="spellStart"/>
      <w:r w:rsidRPr="004F10DD">
        <w:rPr>
          <w:rFonts w:ascii="Arial" w:eastAsia="Arial" w:hAnsi="Arial" w:cs="Arial"/>
          <w:color w:val="0033CC"/>
          <w:u w:val="single"/>
        </w:rPr>
        <w:t>ddPCR</w:t>
      </w:r>
      <w:proofErr w:type="spellEnd"/>
      <w:r w:rsidRPr="004F10DD">
        <w:rPr>
          <w:rFonts w:ascii="Arial" w:eastAsia="Arial" w:hAnsi="Arial" w:cs="Arial"/>
          <w:color w:val="0033CC"/>
          <w:u w:val="single"/>
        </w:rPr>
        <w:t xml:space="preserve"> experiments for </w:t>
      </w:r>
      <w:proofErr w:type="spellStart"/>
      <w:r w:rsidRPr="004F10DD">
        <w:rPr>
          <w:rFonts w:ascii="Arial" w:eastAsia="Arial" w:hAnsi="Arial" w:cs="Arial"/>
          <w:color w:val="0033CC"/>
          <w:u w:val="single"/>
        </w:rPr>
        <w:t>VUSo</w:t>
      </w:r>
      <w:proofErr w:type="spellEnd"/>
      <w:r w:rsidRPr="004F10DD">
        <w:rPr>
          <w:rFonts w:ascii="Arial" w:eastAsia="Arial" w:hAnsi="Arial" w:cs="Arial"/>
          <w:color w:val="0033CC"/>
          <w:u w:val="single"/>
        </w:rPr>
        <w:t xml:space="preserve"> </w:t>
      </w:r>
      <w:r w:rsidR="00010544" w:rsidRPr="004F10DD">
        <w:rPr>
          <w:rFonts w:ascii="Arial" w:eastAsia="Arial" w:hAnsi="Arial" w:cs="Arial"/>
          <w:color w:val="0033CC"/>
          <w:u w:val="single"/>
        </w:rPr>
        <w:t>occurring</w:t>
      </w:r>
      <w:r w:rsidRPr="004F10DD">
        <w:rPr>
          <w:rFonts w:ascii="Arial" w:eastAsia="Arial" w:hAnsi="Arial" w:cs="Arial"/>
          <w:color w:val="0033CC"/>
          <w:u w:val="single"/>
        </w:rPr>
        <w:t xml:space="preserve"> at VAF&lt;1% were </w:t>
      </w:r>
      <w:r w:rsidR="00611C71" w:rsidRPr="004F10DD">
        <w:rPr>
          <w:rFonts w:ascii="Arial" w:eastAsia="Arial" w:hAnsi="Arial" w:cs="Arial"/>
          <w:color w:val="0033CC"/>
          <w:u w:val="single"/>
        </w:rPr>
        <w:t>performed for the revised version of th</w:t>
      </w:r>
      <w:r w:rsidR="00ED0D4B" w:rsidRPr="004F10DD">
        <w:rPr>
          <w:rFonts w:ascii="Arial" w:eastAsia="Arial" w:hAnsi="Arial" w:cs="Arial"/>
          <w:color w:val="0033CC"/>
          <w:u w:val="single"/>
        </w:rPr>
        <w:t>e</w:t>
      </w:r>
      <w:r w:rsidR="00611C71" w:rsidRPr="004F10DD">
        <w:rPr>
          <w:rFonts w:ascii="Arial" w:eastAsia="Arial" w:hAnsi="Arial" w:cs="Arial"/>
          <w:color w:val="0033CC"/>
          <w:u w:val="single"/>
        </w:rPr>
        <w:t xml:space="preserve"> manuscript</w:t>
      </w:r>
      <w:r w:rsidRPr="004F10DD">
        <w:rPr>
          <w:rFonts w:ascii="Arial" w:eastAsia="Arial" w:hAnsi="Arial" w:cs="Arial"/>
          <w:color w:val="0033CC"/>
        </w:rPr>
        <w:t xml:space="preserve">. This is detailed </w:t>
      </w:r>
      <w:r w:rsidR="00555733" w:rsidRPr="004F10DD">
        <w:rPr>
          <w:rFonts w:ascii="Arial" w:eastAsia="Arial" w:hAnsi="Arial" w:cs="Arial"/>
          <w:color w:val="0033CC"/>
        </w:rPr>
        <w:t xml:space="preserve">in our response </w:t>
      </w:r>
      <w:r w:rsidR="00B06F9A" w:rsidRPr="004F10DD">
        <w:rPr>
          <w:rFonts w:ascii="Arial" w:eastAsia="Arial" w:hAnsi="Arial" w:cs="Arial"/>
          <w:color w:val="0033CC"/>
        </w:rPr>
        <w:t xml:space="preserve">at </w:t>
      </w:r>
      <w:r w:rsidR="007176FF" w:rsidRPr="004F10DD">
        <w:rPr>
          <w:rFonts w:ascii="Arial" w:eastAsia="Arial" w:hAnsi="Arial" w:cs="Arial"/>
          <w:color w:val="0033CC"/>
        </w:rPr>
        <w:t>C</w:t>
      </w:r>
      <w:r w:rsidR="008F3B1E" w:rsidRPr="004F10DD">
        <w:rPr>
          <w:rFonts w:ascii="Arial" w:eastAsia="Arial" w:hAnsi="Arial" w:cs="Arial"/>
          <w:color w:val="0033CC"/>
        </w:rPr>
        <w:t xml:space="preserve">omment </w:t>
      </w:r>
      <w:r w:rsidRPr="004F10DD">
        <w:rPr>
          <w:rFonts w:ascii="Arial" w:eastAsia="Arial" w:hAnsi="Arial" w:cs="Arial"/>
          <w:color w:val="0033CC"/>
        </w:rPr>
        <w:t xml:space="preserve">#10. In summary,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measurements of select</w:t>
      </w:r>
      <w:r w:rsidR="00B06F9A" w:rsidRPr="004F10DD">
        <w:rPr>
          <w:rFonts w:ascii="Arial" w:eastAsia="Arial" w:hAnsi="Arial" w:cs="Arial"/>
          <w:color w:val="0033CC"/>
        </w:rPr>
        <w:t>ed</w:t>
      </w:r>
      <w:r w:rsidRPr="004F10DD">
        <w:rPr>
          <w:rFonts w:ascii="Arial" w:eastAsia="Arial" w:hAnsi="Arial" w:cs="Arial"/>
          <w:color w:val="0033CC"/>
        </w:rPr>
        <w:t xml:space="preserve"> </w:t>
      </w:r>
      <w:proofErr w:type="spellStart"/>
      <w:r w:rsidRPr="004F10DD">
        <w:rPr>
          <w:rFonts w:ascii="Arial" w:eastAsia="Arial" w:hAnsi="Arial" w:cs="Arial"/>
          <w:color w:val="0033CC"/>
        </w:rPr>
        <w:t>VUSo</w:t>
      </w:r>
      <w:proofErr w:type="spellEnd"/>
      <w:r w:rsidRPr="004F10DD">
        <w:rPr>
          <w:rFonts w:ascii="Arial" w:eastAsia="Arial" w:hAnsi="Arial" w:cs="Arial"/>
          <w:color w:val="0033CC"/>
        </w:rPr>
        <w:t xml:space="preserve"> mutations from 7 patients (6 of 7 mutations have VAF&lt;1%) were performed. The experiments are limited by residual sample availability i.e. cfDNA or pre-</w:t>
      </w:r>
      <w:r w:rsidRPr="004F10DD">
        <w:rPr>
          <w:rFonts w:ascii="Arial" w:eastAsia="Arial" w:hAnsi="Arial" w:cs="Arial"/>
          <w:color w:val="0033CC"/>
        </w:rPr>
        <w:lastRenderedPageBreak/>
        <w:t xml:space="preserve">enrichment library, VAF, and availability of validated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assay. The </w:t>
      </w:r>
      <w:proofErr w:type="spellStart"/>
      <w:r w:rsidRPr="004F10DD">
        <w:rPr>
          <w:rFonts w:ascii="Arial" w:eastAsia="Arial" w:hAnsi="Arial" w:cs="Arial"/>
          <w:color w:val="0033CC"/>
        </w:rPr>
        <w:t>ddPCR</w:t>
      </w:r>
      <w:proofErr w:type="spellEnd"/>
      <w:r w:rsidRPr="004F10DD">
        <w:rPr>
          <w:rFonts w:ascii="Arial" w:eastAsia="Arial" w:hAnsi="Arial" w:cs="Arial"/>
          <w:color w:val="0033CC"/>
        </w:rPr>
        <w:t xml:space="preserve"> and cfDNA targeted assay </w:t>
      </w:r>
      <w:r w:rsidR="00611C71" w:rsidRPr="004F10DD">
        <w:rPr>
          <w:rFonts w:ascii="Arial" w:eastAsia="Arial" w:hAnsi="Arial" w:cs="Arial"/>
          <w:color w:val="0033CC"/>
        </w:rPr>
        <w:t xml:space="preserve">were found to have </w:t>
      </w:r>
      <w:r w:rsidRPr="004F10DD">
        <w:rPr>
          <w:rFonts w:ascii="Arial" w:eastAsia="Arial" w:hAnsi="Arial" w:cs="Arial"/>
          <w:color w:val="0033CC"/>
        </w:rPr>
        <w:t>100% PPA.</w:t>
      </w:r>
    </w:p>
    <w:p w14:paraId="597042E9" w14:textId="04E06514" w:rsidR="00555733" w:rsidRPr="004F10DD" w:rsidRDefault="00555733" w:rsidP="00A7225E">
      <w:pPr>
        <w:spacing w:after="0" w:line="240" w:lineRule="auto"/>
        <w:jc w:val="both"/>
        <w:rPr>
          <w:rFonts w:ascii="Arial" w:eastAsia="Arial" w:hAnsi="Arial" w:cs="Arial"/>
          <w:color w:val="0033CC"/>
          <w:sz w:val="20"/>
          <w:szCs w:val="20"/>
        </w:rPr>
      </w:pPr>
    </w:p>
    <w:p w14:paraId="5CA1D30C" w14:textId="355F70F4"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E019AB">
        <w:rPr>
          <w:rFonts w:ascii="Arial" w:eastAsia="Arial" w:hAnsi="Arial" w:cs="Arial"/>
          <w:b/>
          <w:color w:val="0033CC"/>
          <w:sz w:val="20"/>
          <w:szCs w:val="20"/>
        </w:rPr>
        <w:t>7</w:t>
      </w:r>
      <w:r w:rsidR="00B4071F" w:rsidRPr="00CD033A">
        <w:rPr>
          <w:rFonts w:ascii="Arial" w:eastAsia="Arial" w:hAnsi="Arial" w:cs="Arial"/>
          <w:color w:val="0033CC"/>
          <w:sz w:val="20"/>
          <w:szCs w:val="20"/>
        </w:rPr>
        <w:t>: Number of somatic mutations per patient detected in version V1 with VAF&lt;1% and confirmed present in six initial technical replicates using version V2 of assay protocol</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27A37259" w14:textId="77777777" w:rsidR="00010544" w:rsidRPr="00A7225E" w:rsidRDefault="00010544" w:rsidP="00A7225E">
      <w:pPr>
        <w:spacing w:after="0"/>
        <w:jc w:val="both"/>
        <w:rPr>
          <w:rFonts w:ascii="Arial" w:eastAsia="Arial" w:hAnsi="Arial" w:cs="Arial"/>
        </w:rPr>
      </w:pPr>
    </w:p>
    <w:p w14:paraId="0BCF7A38" w14:textId="3952813A" w:rsidR="00413E5F" w:rsidRPr="00CD033A" w:rsidRDefault="00611C71" w:rsidP="00212D50">
      <w:pPr>
        <w:spacing w:after="0" w:line="240" w:lineRule="auto"/>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Table </w:t>
      </w:r>
      <w:r w:rsidR="00E019AB">
        <w:rPr>
          <w:rFonts w:ascii="Arial" w:eastAsia="Arial" w:hAnsi="Arial" w:cs="Arial"/>
          <w:b/>
          <w:color w:val="0033CC"/>
          <w:sz w:val="20"/>
          <w:szCs w:val="20"/>
        </w:rPr>
        <w:t>8</w:t>
      </w:r>
      <w:r w:rsidR="00B4071F" w:rsidRPr="00CD033A">
        <w:rPr>
          <w:rFonts w:ascii="Arial" w:eastAsia="Arial" w:hAnsi="Arial" w:cs="Arial"/>
          <w:color w:val="0033CC"/>
          <w:sz w:val="20"/>
          <w:szCs w:val="20"/>
        </w:rPr>
        <w:t>: Number of somatic mutations per patient detected in version V1 with VAF&lt;1% and confirmed present in three additional technical replicates using version V2 of assay protocol</w:t>
      </w:r>
      <w:r w:rsidR="004F10DD" w:rsidRPr="00CD033A">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90"/>
        <w:gridCol w:w="1890"/>
        <w:gridCol w:w="1800"/>
        <w:gridCol w:w="1710"/>
        <w:gridCol w:w="1800"/>
        <w:gridCol w:w="1709"/>
      </w:tblGrid>
      <w:tr w:rsidR="00BD163E" w:rsidRPr="00ED0D4B" w14:paraId="5C16F831" w14:textId="77777777" w:rsidTr="00DF30AA">
        <w:tc>
          <w:tcPr>
            <w:tcW w:w="179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80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DF30AA">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
          <w:p w14:paraId="71FC76A6" w14:textId="13852916" w:rsidR="00413E5F" w:rsidRPr="00DF30AA" w:rsidRDefault="00FA73CE" w:rsidP="00DF30AA">
            <w:pPr>
              <w:widowControl w:val="0"/>
              <w:spacing w:after="0" w:line="240" w:lineRule="auto"/>
              <w:ind w:left="-16"/>
              <w:jc w:val="center"/>
              <w:rPr>
                <w:rFonts w:ascii="Arial" w:eastAsia="Arial" w:hAnsi="Arial" w:cs="Arial"/>
                <w:sz w:val="18"/>
                <w:szCs w:val="18"/>
              </w:rPr>
            </w:pPr>
            <w:r>
              <w:rPr>
                <w:rFonts w:ascii="Arial" w:eastAsia="Arial" w:hAnsi="Arial" w:cs="Arial"/>
                <w:sz w:val="18"/>
                <w:szCs w:val="18"/>
              </w:rPr>
              <w:t xml:space="preserve">577 / </w:t>
            </w:r>
            <w:r w:rsidR="00B4071F" w:rsidRPr="00DF30AA">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w:t>
      </w:r>
      <w:proofErr w:type="spellStart"/>
      <w:r w:rsidR="00B4071F" w:rsidRPr="005401F8">
        <w:rPr>
          <w:rFonts w:ascii="Arial" w:eastAsia="Arial" w:hAnsi="Arial" w:cs="Arial"/>
        </w:rPr>
        <w:t>ctDNA</w:t>
      </w:r>
      <w:proofErr w:type="spellEnd"/>
      <w:r w:rsidR="00B4071F" w:rsidRPr="005401F8">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78ACC189"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The spike-in experiments are detailed in section “Sensitivity and specificity of the targeted DNA assay”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Five DNA titrations using the HD753 standard and NA12878 genomic DNA were prepared in triplicate </w:t>
      </w:r>
      <w:r w:rsidR="002A0139" w:rsidRPr="004F10DD">
        <w:rPr>
          <w:rFonts w:ascii="Arial" w:eastAsia="Arial" w:hAnsi="Arial" w:cs="Arial"/>
          <w:color w:val="0033CC"/>
        </w:rPr>
        <w:t>(</w:t>
      </w:r>
      <w:r w:rsidRPr="004F10DD">
        <w:rPr>
          <w:rFonts w:ascii="Arial" w:eastAsia="Arial" w:hAnsi="Arial" w:cs="Arial"/>
          <w:color w:val="0033CC"/>
        </w:rPr>
        <w:t>i.e. fifteen titrations overall to have nominal expected variant allele fractions of 0, 0.1, 0.25, 0.5, and 1% for a majority of variants</w:t>
      </w:r>
      <w:r w:rsidR="002A0139" w:rsidRPr="004F10DD">
        <w:rPr>
          <w:rFonts w:ascii="Arial" w:eastAsia="Arial" w:hAnsi="Arial" w:cs="Arial"/>
          <w:color w:val="0033CC"/>
        </w:rPr>
        <w:t>)</w:t>
      </w:r>
      <w:r w:rsidRPr="004F10DD">
        <w:rPr>
          <w:rFonts w:ascii="Arial" w:eastAsia="Arial" w:hAnsi="Arial" w:cs="Arial"/>
          <w:color w:val="0033CC"/>
        </w:rPr>
        <w:t>. The mean deduplicated and collapsed target coverage of all fifteen experiments was 2</w:t>
      </w:r>
      <w:r w:rsidR="00192AA7" w:rsidRPr="004F10DD">
        <w:rPr>
          <w:rFonts w:ascii="Arial" w:eastAsia="Arial" w:hAnsi="Arial" w:cs="Arial"/>
          <w:color w:val="0033CC"/>
        </w:rPr>
        <w:t>,</w:t>
      </w:r>
      <w:r w:rsidRPr="004F10DD">
        <w:rPr>
          <w:rFonts w:ascii="Arial" w:eastAsia="Arial" w:hAnsi="Arial" w:cs="Arial"/>
          <w:color w:val="0033CC"/>
        </w:rPr>
        <w:t xml:space="preserve">430X. </w:t>
      </w:r>
      <w:bookmarkStart w:id="22" w:name="_Hlk13924521"/>
      <w:r w:rsidRPr="004F10DD">
        <w:rPr>
          <w:rFonts w:ascii="Arial" w:eastAsia="Arial" w:hAnsi="Arial" w:cs="Arial"/>
          <w:color w:val="0033CC"/>
        </w:rPr>
        <w:t xml:space="preserve">In addition, </w:t>
      </w:r>
      <w:r w:rsidRPr="004F10DD">
        <w:rPr>
          <w:rFonts w:ascii="Arial" w:eastAsia="Arial" w:hAnsi="Arial" w:cs="Arial"/>
          <w:i/>
          <w:color w:val="0033CC"/>
        </w:rPr>
        <w:t>in silico</w:t>
      </w:r>
      <w:r w:rsidRPr="004F10DD">
        <w:rPr>
          <w:rFonts w:ascii="Arial" w:eastAsia="Arial" w:hAnsi="Arial" w:cs="Arial"/>
          <w:color w:val="0033CC"/>
        </w:rPr>
        <w:t xml:space="preserve"> spike-in experiments were performed to simulate higher input mass where at each given titration, half of each </w:t>
      </w:r>
      <w:r w:rsidR="00555733" w:rsidRPr="004F10DD">
        <w:rPr>
          <w:rFonts w:ascii="Arial" w:eastAsia="Arial" w:hAnsi="Arial" w:cs="Arial"/>
          <w:color w:val="0033CC"/>
        </w:rPr>
        <w:t xml:space="preserve">FASTQ </w:t>
      </w:r>
      <w:r w:rsidRPr="004F10DD">
        <w:rPr>
          <w:rFonts w:ascii="Arial" w:eastAsia="Arial" w:hAnsi="Arial" w:cs="Arial"/>
          <w:color w:val="0033CC"/>
        </w:rPr>
        <w:t xml:space="preserve">was subsampled and combined to create three additional </w:t>
      </w:r>
      <w:r w:rsidR="00C80ED4" w:rsidRPr="004F10DD">
        <w:rPr>
          <w:rFonts w:ascii="Arial" w:eastAsia="Arial" w:hAnsi="Arial" w:cs="Arial"/>
          <w:color w:val="0033CC"/>
        </w:rPr>
        <w:t>FASTQ</w:t>
      </w:r>
      <w:r w:rsidR="00555733" w:rsidRPr="004F10DD">
        <w:rPr>
          <w:rFonts w:ascii="Arial" w:eastAsia="Arial" w:hAnsi="Arial" w:cs="Arial"/>
          <w:color w:val="0033CC"/>
        </w:rPr>
        <w:t xml:space="preserve"> </w:t>
      </w:r>
      <w:r w:rsidR="00C134E7" w:rsidRPr="004F10DD">
        <w:rPr>
          <w:rFonts w:ascii="Arial" w:eastAsia="Arial" w:hAnsi="Arial" w:cs="Arial"/>
          <w:color w:val="0033CC"/>
        </w:rPr>
        <w:t>(</w:t>
      </w:r>
      <w:r w:rsidRPr="004F10DD">
        <w:rPr>
          <w:rFonts w:ascii="Arial" w:eastAsia="Arial" w:hAnsi="Arial" w:cs="Arial"/>
          <w:color w:val="0033CC"/>
        </w:rPr>
        <w:t>i.e. if the triplicates are labelled A, B and C, the three simulated samples are AB = 0.5A+0.5B, AC = 0.5A+0.5C and BC = 0.5B+0.5C</w:t>
      </w:r>
      <w:r w:rsidR="00623441">
        <w:rPr>
          <w:rFonts w:ascii="Arial" w:eastAsia="Arial" w:hAnsi="Arial" w:cs="Arial"/>
          <w:color w:val="0033CC"/>
        </w:rPr>
        <w:t>)</w:t>
      </w:r>
      <w:r w:rsidRPr="004F10DD">
        <w:rPr>
          <w:rFonts w:ascii="Arial" w:eastAsia="Arial" w:hAnsi="Arial" w:cs="Arial"/>
          <w:color w:val="0033CC"/>
        </w:rPr>
        <w:t xml:space="preserve">. Therefore, the mean target collapsed depth of these three simulated samples </w:t>
      </w:r>
      <w:r w:rsidRPr="004F10DD">
        <w:rPr>
          <w:rFonts w:ascii="Arial" w:eastAsia="Arial" w:hAnsi="Arial" w:cs="Arial"/>
          <w:color w:val="0033CC"/>
        </w:rPr>
        <w:lastRenderedPageBreak/>
        <w:t>is approximately twice rather than three times that of a single replicate at any given titration</w:t>
      </w:r>
      <w:r w:rsidR="00C134E7" w:rsidRPr="004F10DD">
        <w:rPr>
          <w:rFonts w:ascii="Arial" w:eastAsia="Arial" w:hAnsi="Arial" w:cs="Arial"/>
          <w:color w:val="0033CC"/>
        </w:rPr>
        <w:t xml:space="preserve"> (please see </w:t>
      </w:r>
      <w:r w:rsidR="00C134E7" w:rsidRPr="004F10DD">
        <w:rPr>
          <w:rFonts w:ascii="Arial" w:eastAsia="Arial" w:hAnsi="Arial" w:cs="Arial"/>
          <w:b/>
          <w:color w:val="0033CC"/>
        </w:rPr>
        <w:t xml:space="preserve">Methods, </w:t>
      </w:r>
      <w:r w:rsidR="00C134E7" w:rsidRPr="00CD033A">
        <w:rPr>
          <w:rFonts w:ascii="Arial" w:eastAsia="Arial" w:hAnsi="Arial" w:cs="Arial"/>
          <w:color w:val="0033CC"/>
          <w:highlight w:val="yellow"/>
        </w:rPr>
        <w:t>pages xx, lines xx</w:t>
      </w:r>
      <w:r w:rsidR="00C134E7" w:rsidRPr="004F10DD">
        <w:rPr>
          <w:rFonts w:ascii="Arial" w:eastAsia="Arial" w:hAnsi="Arial" w:cs="Arial"/>
          <w:color w:val="0033CC"/>
        </w:rPr>
        <w:t>)</w:t>
      </w:r>
      <w:r w:rsidRPr="004F10DD">
        <w:rPr>
          <w:rFonts w:ascii="Arial" w:eastAsia="Arial" w:hAnsi="Arial" w:cs="Arial"/>
          <w:color w:val="0033CC"/>
        </w:rPr>
        <w:t>.</w:t>
      </w:r>
      <w:bookmarkEnd w:id="22"/>
    </w:p>
    <w:p w14:paraId="2DF0F7CB" w14:textId="77777777" w:rsidR="00413E5F" w:rsidRPr="004F10DD" w:rsidRDefault="00413E5F" w:rsidP="00A7225E">
      <w:pPr>
        <w:spacing w:after="0" w:line="240" w:lineRule="auto"/>
        <w:jc w:val="both"/>
        <w:rPr>
          <w:rFonts w:ascii="Arial" w:eastAsia="Arial" w:hAnsi="Arial" w:cs="Arial"/>
          <w:color w:val="0033CC"/>
        </w:rPr>
      </w:pPr>
    </w:p>
    <w:p w14:paraId="105EF6D9" w14:textId="114D6BBD" w:rsidR="00413E5F" w:rsidRPr="004F10DD" w:rsidRDefault="00B4071F" w:rsidP="00A7225E">
      <w:pPr>
        <w:spacing w:after="0" w:line="240" w:lineRule="auto"/>
        <w:jc w:val="both"/>
        <w:rPr>
          <w:rFonts w:ascii="Arial" w:eastAsia="Arial" w:hAnsi="Arial" w:cs="Arial"/>
          <w:color w:val="0033CC"/>
        </w:rPr>
      </w:pPr>
      <w:r w:rsidRPr="00E019AB">
        <w:rPr>
          <w:rFonts w:ascii="Arial" w:eastAsia="Arial" w:hAnsi="Arial" w:cs="Arial"/>
          <w:b/>
          <w:color w:val="0033CC"/>
          <w:highlight w:val="yellow"/>
        </w:rPr>
        <w:t xml:space="preserve">Supplementary Table </w:t>
      </w:r>
      <w:r w:rsidR="00E019AB" w:rsidRPr="00E019AB">
        <w:rPr>
          <w:rFonts w:ascii="Arial" w:eastAsia="Arial" w:hAnsi="Arial" w:cs="Arial"/>
          <w:b/>
          <w:color w:val="0033CC"/>
          <w:highlight w:val="yellow"/>
        </w:rPr>
        <w:t>XX</w:t>
      </w:r>
      <w:r w:rsidRPr="004F10DD">
        <w:rPr>
          <w:rFonts w:ascii="Arial" w:eastAsia="Arial" w:hAnsi="Arial" w:cs="Arial"/>
          <w:color w:val="0033CC"/>
        </w:rPr>
        <w:t xml:space="preserve"> of the </w:t>
      </w:r>
      <w:r w:rsidR="00192AA7" w:rsidRPr="004F10DD">
        <w:rPr>
          <w:rFonts w:ascii="Arial" w:eastAsia="Arial" w:hAnsi="Arial" w:cs="Arial"/>
          <w:color w:val="0033CC"/>
        </w:rPr>
        <w:t xml:space="preserve">original </w:t>
      </w:r>
      <w:r w:rsidRPr="004F10DD">
        <w:rPr>
          <w:rFonts w:ascii="Arial" w:eastAsia="Arial" w:hAnsi="Arial" w:cs="Arial"/>
          <w:color w:val="0033CC"/>
        </w:rPr>
        <w:t xml:space="preserve">manuscript reports </w:t>
      </w:r>
      <w:bookmarkStart w:id="23" w:name="_Hlk13925182"/>
      <w:r w:rsidRPr="004F10DD">
        <w:rPr>
          <w:rFonts w:ascii="Arial" w:eastAsia="Arial" w:hAnsi="Arial" w:cs="Arial"/>
          <w:color w:val="0033CC"/>
        </w:rPr>
        <w:t xml:space="preserve">215 somatic mutations labelled as either one of </w:t>
      </w:r>
      <w:r w:rsidR="00010544" w:rsidRPr="004F10DD">
        <w:rPr>
          <w:rFonts w:ascii="Arial" w:eastAsia="Arial" w:hAnsi="Arial" w:cs="Arial"/>
          <w:color w:val="0033CC"/>
        </w:rPr>
        <w:t>`</w:t>
      </w:r>
      <w:r w:rsidRPr="004F10DD">
        <w:rPr>
          <w:rFonts w:ascii="Arial" w:eastAsia="Arial" w:hAnsi="Arial" w:cs="Arial"/>
          <w:color w:val="0033CC"/>
        </w:rPr>
        <w:t>Biopsy-matched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Biopsy-subthreshold</w:t>
      </w:r>
      <w:r w:rsidR="00010544" w:rsidRPr="004F10DD">
        <w:rPr>
          <w:rFonts w:ascii="Arial" w:eastAsia="Arial" w:hAnsi="Arial" w:cs="Arial"/>
          <w:color w:val="0033CC"/>
        </w:rPr>
        <w:t>`</w:t>
      </w:r>
      <w:r w:rsidRPr="004F10DD">
        <w:rPr>
          <w:rFonts w:ascii="Arial" w:eastAsia="Arial" w:hAnsi="Arial" w:cs="Arial"/>
          <w:color w:val="0033CC"/>
        </w:rPr>
        <w:t xml:space="preserve">, </w:t>
      </w:r>
      <w:r w:rsidR="00010544" w:rsidRPr="004F10DD">
        <w:rPr>
          <w:rFonts w:ascii="Arial" w:eastAsia="Arial" w:hAnsi="Arial" w:cs="Arial"/>
          <w:color w:val="0033CC"/>
        </w:rPr>
        <w:t>`</w:t>
      </w:r>
      <w:r w:rsidRPr="004F10DD">
        <w:rPr>
          <w:rFonts w:ascii="Arial" w:eastAsia="Arial" w:hAnsi="Arial" w:cs="Arial"/>
          <w:color w:val="0033CC"/>
        </w:rPr>
        <w:t>WBC-matched</w:t>
      </w:r>
      <w:r w:rsidR="00010544" w:rsidRPr="004F10DD">
        <w:rPr>
          <w:rFonts w:ascii="Arial" w:eastAsia="Arial" w:hAnsi="Arial" w:cs="Arial"/>
          <w:color w:val="0033CC"/>
        </w:rPr>
        <w:t>`</w:t>
      </w:r>
      <w:r w:rsidRPr="004F10DD">
        <w:rPr>
          <w:rFonts w:ascii="Arial" w:eastAsia="Arial" w:hAnsi="Arial" w:cs="Arial"/>
          <w:color w:val="0033CC"/>
        </w:rPr>
        <w:t xml:space="preserve"> or </w:t>
      </w:r>
      <w:r w:rsidR="00010544" w:rsidRPr="004F10DD">
        <w:rPr>
          <w:rFonts w:ascii="Arial" w:eastAsia="Arial" w:hAnsi="Arial" w:cs="Arial"/>
          <w:color w:val="0033CC"/>
        </w:rPr>
        <w:t>`</w:t>
      </w:r>
      <w:proofErr w:type="spellStart"/>
      <w:r w:rsidRPr="004F10DD">
        <w:rPr>
          <w:rFonts w:ascii="Arial" w:eastAsia="Arial" w:hAnsi="Arial" w:cs="Arial"/>
          <w:color w:val="0033CC"/>
        </w:rPr>
        <w:t>VUSo</w:t>
      </w:r>
      <w:proofErr w:type="spellEnd"/>
      <w:r w:rsidR="00010544" w:rsidRPr="004F10DD">
        <w:rPr>
          <w:rFonts w:ascii="Arial" w:eastAsia="Arial" w:hAnsi="Arial" w:cs="Arial"/>
          <w:color w:val="0033CC"/>
        </w:rPr>
        <w:t>`</w:t>
      </w:r>
      <w:r w:rsidRPr="004F10DD">
        <w:rPr>
          <w:rFonts w:ascii="Arial" w:eastAsia="Arial" w:hAnsi="Arial" w:cs="Arial"/>
          <w:color w:val="0033CC"/>
        </w:rPr>
        <w:t xml:space="preserve"> at collapsed depth &gt;10,000X</w:t>
      </w:r>
      <w:bookmarkEnd w:id="23"/>
      <w:r w:rsidRPr="004F10DD">
        <w:rPr>
          <w:rFonts w:ascii="Arial" w:eastAsia="Arial" w:hAnsi="Arial" w:cs="Arial"/>
          <w:color w:val="0033CC"/>
        </w:rPr>
        <w:t xml:space="preserve">. </w:t>
      </w:r>
      <w:r w:rsidR="00192AA7" w:rsidRPr="004F10DD">
        <w:rPr>
          <w:rFonts w:ascii="Arial" w:eastAsia="Arial" w:hAnsi="Arial" w:cs="Arial"/>
          <w:b/>
          <w:color w:val="0033CC"/>
        </w:rPr>
        <w:t xml:space="preserve">Response to Reviewers </w:t>
      </w:r>
      <w:r w:rsidRPr="004F10DD">
        <w:rPr>
          <w:rFonts w:ascii="Arial" w:eastAsia="Arial" w:hAnsi="Arial" w:cs="Arial"/>
          <w:b/>
          <w:color w:val="0033CC"/>
        </w:rPr>
        <w:t xml:space="preserve">Table </w:t>
      </w:r>
      <w:r w:rsidR="00E019AB">
        <w:rPr>
          <w:rFonts w:ascii="Arial" w:eastAsia="Arial" w:hAnsi="Arial" w:cs="Arial"/>
          <w:b/>
          <w:color w:val="0033CC"/>
        </w:rPr>
        <w:t>9</w:t>
      </w:r>
      <w:r w:rsidRPr="004F10DD">
        <w:rPr>
          <w:rFonts w:ascii="Arial" w:eastAsia="Arial" w:hAnsi="Arial" w:cs="Arial"/>
          <w:color w:val="0033CC"/>
        </w:rPr>
        <w:t xml:space="preserve"> and </w:t>
      </w:r>
      <w:r w:rsidR="00192AA7" w:rsidRPr="004F10DD">
        <w:rPr>
          <w:rFonts w:ascii="Arial" w:eastAsia="Arial" w:hAnsi="Arial" w:cs="Arial"/>
          <w:b/>
          <w:color w:val="0033CC"/>
        </w:rPr>
        <w:t xml:space="preserve">Response to Reviewers Figure </w:t>
      </w:r>
      <w:r w:rsidRPr="004F10DD">
        <w:rPr>
          <w:rFonts w:ascii="Arial" w:eastAsia="Arial" w:hAnsi="Arial" w:cs="Arial"/>
          <w:b/>
          <w:color w:val="0033CC"/>
        </w:rPr>
        <w:t>1</w:t>
      </w:r>
      <w:r w:rsidR="009A439F" w:rsidRPr="004F10DD">
        <w:rPr>
          <w:rFonts w:ascii="Arial" w:eastAsia="Arial" w:hAnsi="Arial" w:cs="Arial"/>
          <w:b/>
          <w:color w:val="0033CC"/>
        </w:rPr>
        <w:t>4</w:t>
      </w:r>
      <w:r w:rsidR="005C1B81" w:rsidRPr="004F10DD">
        <w:rPr>
          <w:rFonts w:ascii="Arial" w:eastAsia="Arial" w:hAnsi="Arial" w:cs="Arial"/>
          <w:b/>
          <w:color w:val="0033CC"/>
        </w:rPr>
        <w:t>a</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E019AB">
        <w:rPr>
          <w:rFonts w:ascii="Arial" w:hAnsi="Arial" w:cs="Arial"/>
          <w:b/>
          <w:color w:val="0033CC"/>
          <w:highlight w:val="yellow"/>
        </w:rPr>
        <w:t>RR14</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4F10DD">
        <w:rPr>
          <w:rFonts w:ascii="Arial" w:eastAsia="Arial" w:hAnsi="Arial" w:cs="Arial"/>
          <w:color w:val="0033CC"/>
        </w:rPr>
        <w:t xml:space="preserve"> </w:t>
      </w:r>
      <w:r w:rsidRPr="004F10DD">
        <w:rPr>
          <w:rFonts w:ascii="Arial" w:eastAsia="Arial" w:hAnsi="Arial" w:cs="Arial"/>
          <w:color w:val="0033CC"/>
        </w:rPr>
        <w:t xml:space="preserve">show that </w:t>
      </w:r>
      <w:bookmarkStart w:id="24" w:name="_Hlk13925201"/>
      <w:r w:rsidRPr="004F10DD">
        <w:rPr>
          <w:rFonts w:ascii="Arial" w:eastAsia="Arial" w:hAnsi="Arial" w:cs="Arial"/>
          <w:color w:val="0033CC"/>
        </w:rPr>
        <w:t xml:space="preserve">121 (56.3%) and 20 (9.3%) of these mutations were detected in samples from patients MSK-VB-0023 and MSK-VB-0050, respectively, both of </w:t>
      </w:r>
      <w:r w:rsidR="00215C5A" w:rsidRPr="004F10DD">
        <w:rPr>
          <w:rFonts w:ascii="Arial" w:eastAsia="Arial" w:hAnsi="Arial" w:cs="Arial"/>
          <w:color w:val="0033CC"/>
        </w:rPr>
        <w:t xml:space="preserve">which </w:t>
      </w:r>
      <w:r w:rsidRPr="004F10DD">
        <w:rPr>
          <w:rFonts w:ascii="Arial" w:eastAsia="Arial" w:hAnsi="Arial" w:cs="Arial"/>
          <w:color w:val="0033CC"/>
        </w:rPr>
        <w:t xml:space="preserve">were </w:t>
      </w:r>
      <w:r w:rsidR="00215C5A" w:rsidRPr="004F10DD">
        <w:rPr>
          <w:rFonts w:ascii="Arial" w:eastAsia="Arial" w:hAnsi="Arial" w:cs="Arial"/>
          <w:color w:val="0033CC"/>
        </w:rPr>
        <w:t xml:space="preserve">samples from </w:t>
      </w:r>
      <w:r w:rsidRPr="004F10DD">
        <w:rPr>
          <w:rFonts w:ascii="Arial" w:eastAsia="Arial" w:hAnsi="Arial" w:cs="Arial"/>
          <w:color w:val="0033CC"/>
        </w:rPr>
        <w:t xml:space="preserve">hypermutated </w:t>
      </w:r>
      <w:r w:rsidR="00215C5A" w:rsidRPr="004F10DD">
        <w:rPr>
          <w:rFonts w:ascii="Arial" w:eastAsia="Arial" w:hAnsi="Arial" w:cs="Arial"/>
          <w:color w:val="0033CC"/>
        </w:rPr>
        <w:t>cancers</w:t>
      </w:r>
      <w:r w:rsidRPr="004F10DD">
        <w:rPr>
          <w:rFonts w:ascii="Arial" w:eastAsia="Arial" w:hAnsi="Arial" w:cs="Arial"/>
          <w:color w:val="0033CC"/>
        </w:rPr>
        <w:t xml:space="preserve">. Besides these two patients, only 74 mutations occurred with depth &gt;10,000X of which 57 (77%) were also detected in the matched tumor biopsy or WBC.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b</w:t>
      </w:r>
      <w:r w:rsidR="00555733" w:rsidRPr="004F10DD">
        <w:rPr>
          <w:rFonts w:ascii="Arial" w:eastAsia="Arial" w:hAnsi="Arial" w:cs="Arial"/>
          <w:color w:val="0033CC"/>
        </w:rPr>
        <w:t xml:space="preserve"> and </w:t>
      </w:r>
      <w:r w:rsidR="00555733" w:rsidRPr="004F10DD">
        <w:rPr>
          <w:rFonts w:ascii="Arial" w:eastAsia="Arial" w:hAnsi="Arial" w:cs="Arial"/>
          <w:b/>
          <w:color w:val="0033CC"/>
        </w:rPr>
        <w:t>1</w:t>
      </w:r>
      <w:r w:rsidR="009A439F" w:rsidRPr="004F10DD">
        <w:rPr>
          <w:rFonts w:ascii="Arial" w:eastAsia="Arial" w:hAnsi="Arial" w:cs="Arial"/>
          <w:b/>
          <w:color w:val="0033CC"/>
        </w:rPr>
        <w:t>4</w:t>
      </w:r>
      <w:r w:rsidR="00555733" w:rsidRPr="004F10DD">
        <w:rPr>
          <w:rFonts w:ascii="Arial" w:eastAsia="Arial" w:hAnsi="Arial" w:cs="Arial"/>
          <w:b/>
          <w:color w:val="0033CC"/>
        </w:rPr>
        <w:t>c</w:t>
      </w:r>
      <w:r w:rsidRPr="004F10DD">
        <w:rPr>
          <w:rFonts w:ascii="Arial" w:eastAsia="Arial" w:hAnsi="Arial" w:cs="Arial"/>
          <w:color w:val="0033CC"/>
        </w:rPr>
        <w:t xml:space="preserve"> </w:t>
      </w:r>
      <w:r w:rsidR="000A710B" w:rsidRPr="001D4069">
        <w:rPr>
          <w:rFonts w:ascii="Arial" w:hAnsi="Arial" w:cs="Arial"/>
          <w:color w:val="0033CC"/>
        </w:rPr>
        <w:t>(</w:t>
      </w:r>
      <w:r w:rsidR="000A710B" w:rsidRPr="001D4069">
        <w:rPr>
          <w:rFonts w:ascii="Arial" w:hAnsi="Arial" w:cs="Arial"/>
          <w:b/>
          <w:color w:val="0033CC"/>
          <w:highlight w:val="yellow"/>
        </w:rPr>
        <w:t>Supplementa</w:t>
      </w:r>
      <w:r w:rsidR="00181F98" w:rsidRPr="001D4069">
        <w:rPr>
          <w:rFonts w:ascii="Arial" w:hAnsi="Arial" w:cs="Arial"/>
          <w:b/>
          <w:color w:val="0033CC"/>
          <w:highlight w:val="yellow"/>
        </w:rPr>
        <w:t>ry</w:t>
      </w:r>
      <w:r w:rsidR="000A710B" w:rsidRPr="001D4069">
        <w:rPr>
          <w:rFonts w:ascii="Arial" w:hAnsi="Arial" w:cs="Arial"/>
          <w:b/>
          <w:color w:val="0033CC"/>
          <w:highlight w:val="yellow"/>
        </w:rPr>
        <w:t xml:space="preserve"> Fig. </w:t>
      </w:r>
      <w:r w:rsidR="00E019AB">
        <w:rPr>
          <w:rFonts w:ascii="Arial" w:hAnsi="Arial" w:cs="Arial"/>
          <w:b/>
          <w:color w:val="0033CC"/>
          <w:highlight w:val="yellow"/>
        </w:rPr>
        <w:t>RR14</w:t>
      </w:r>
      <w:r w:rsidR="000A710B" w:rsidRPr="00CD033A">
        <w:rPr>
          <w:rFonts w:ascii="Arial" w:hAnsi="Arial" w:cs="Arial"/>
          <w:b/>
          <w:color w:val="0033CC"/>
        </w:rPr>
        <w:t xml:space="preserve"> of the revised manuscript</w:t>
      </w:r>
      <w:r w:rsidR="000A710B" w:rsidRPr="001D4069">
        <w:rPr>
          <w:rFonts w:ascii="Arial" w:hAnsi="Arial" w:cs="Arial"/>
          <w:color w:val="0033CC"/>
        </w:rPr>
        <w:t>)</w:t>
      </w:r>
      <w:r w:rsidR="000A710B" w:rsidRPr="00CD033A">
        <w:rPr>
          <w:rFonts w:ascii="Arial" w:hAnsi="Arial" w:cs="Arial"/>
          <w:b/>
          <w:color w:val="0033CC"/>
        </w:rPr>
        <w:t xml:space="preserve"> </w:t>
      </w:r>
      <w:r w:rsidR="00835270" w:rsidRPr="004F10DD">
        <w:rPr>
          <w:rFonts w:ascii="Arial" w:eastAsia="Arial" w:hAnsi="Arial" w:cs="Arial"/>
          <w:color w:val="0033CC"/>
        </w:rPr>
        <w:t>demonstrate</w:t>
      </w:r>
      <w:r w:rsidRPr="004F10DD">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bookmarkEnd w:id="24"/>
    </w:p>
    <w:p w14:paraId="26309CFA" w14:textId="77777777" w:rsidR="00413E5F" w:rsidRPr="004F10DD" w:rsidRDefault="00413E5F" w:rsidP="00A7225E">
      <w:pPr>
        <w:spacing w:after="0" w:line="240" w:lineRule="auto"/>
        <w:jc w:val="both"/>
        <w:rPr>
          <w:rFonts w:ascii="Arial" w:eastAsia="Arial" w:hAnsi="Arial" w:cs="Arial"/>
          <w:color w:val="0033CC"/>
        </w:rPr>
      </w:pPr>
    </w:p>
    <w:p w14:paraId="51A65573" w14:textId="69092D6F" w:rsidR="00AC06ED" w:rsidRPr="004F10DD" w:rsidRDefault="00B4071F" w:rsidP="00A7225E">
      <w:pPr>
        <w:spacing w:after="0" w:line="240" w:lineRule="auto"/>
        <w:jc w:val="both"/>
        <w:rPr>
          <w:rFonts w:ascii="Arial" w:eastAsia="Arial" w:hAnsi="Arial" w:cs="Arial"/>
          <w:color w:val="0033CC"/>
        </w:rPr>
      </w:pPr>
      <w:bookmarkStart w:id="25" w:name="_Hlk13925425"/>
      <w:r w:rsidRPr="004F10DD">
        <w:rPr>
          <w:rFonts w:ascii="Arial" w:eastAsia="Arial" w:hAnsi="Arial" w:cs="Arial"/>
          <w:color w:val="0033CC"/>
        </w:rPr>
        <w:t xml:space="preserve">As the majority of variants detected at &gt;10,000X </w:t>
      </w:r>
      <w:r w:rsidR="00C80ED4" w:rsidRPr="004F10DD">
        <w:rPr>
          <w:rFonts w:ascii="Arial" w:eastAsia="Arial" w:hAnsi="Arial" w:cs="Arial"/>
          <w:color w:val="0033CC"/>
        </w:rPr>
        <w:t>occurred</w:t>
      </w:r>
      <w:r w:rsidRPr="004F10DD">
        <w:rPr>
          <w:rFonts w:ascii="Arial" w:eastAsia="Arial" w:hAnsi="Arial" w:cs="Arial"/>
          <w:color w:val="0033CC"/>
        </w:rPr>
        <w:t xml:space="preserve"> in patient MSK-VB-0023, we investigated whether these co-occurred with copy number </w:t>
      </w:r>
      <w:r w:rsidR="00215C5A" w:rsidRPr="004F10DD">
        <w:rPr>
          <w:rFonts w:ascii="Arial" w:eastAsia="Arial" w:hAnsi="Arial" w:cs="Arial"/>
          <w:color w:val="0033CC"/>
        </w:rPr>
        <w:t xml:space="preserve">gains or </w:t>
      </w:r>
      <w:r w:rsidRPr="004F10DD">
        <w:rPr>
          <w:rFonts w:ascii="Arial" w:eastAsia="Arial" w:hAnsi="Arial" w:cs="Arial"/>
          <w:color w:val="0033CC"/>
        </w:rPr>
        <w:t xml:space="preserve">amplifications. </w:t>
      </w:r>
      <w:r w:rsidR="00835270" w:rsidRPr="004F10DD">
        <w:rPr>
          <w:rFonts w:ascii="Arial" w:eastAsia="Arial" w:hAnsi="Arial" w:cs="Arial"/>
          <w:b/>
          <w:color w:val="0033CC"/>
        </w:rPr>
        <w:t xml:space="preserve">Response to Reviewers Figures </w:t>
      </w:r>
      <w:r w:rsidRPr="004F10DD">
        <w:rPr>
          <w:rFonts w:ascii="Arial" w:eastAsia="Arial" w:hAnsi="Arial" w:cs="Arial"/>
          <w:b/>
          <w:color w:val="0033CC"/>
        </w:rPr>
        <w:t>1</w:t>
      </w:r>
      <w:r w:rsidR="009A439F" w:rsidRPr="004F10DD">
        <w:rPr>
          <w:rFonts w:ascii="Arial" w:eastAsia="Arial" w:hAnsi="Arial" w:cs="Arial"/>
          <w:b/>
          <w:color w:val="0033CC"/>
        </w:rPr>
        <w:t>5</w:t>
      </w:r>
      <w:r w:rsidR="00555733" w:rsidRPr="004F10DD">
        <w:rPr>
          <w:rFonts w:ascii="Arial" w:eastAsia="Arial" w:hAnsi="Arial" w:cs="Arial"/>
          <w:b/>
          <w:color w:val="0033CC"/>
        </w:rPr>
        <w:t xml:space="preserve">a </w:t>
      </w:r>
      <w:r w:rsidR="00555733" w:rsidRPr="004F10DD">
        <w:rPr>
          <w:rFonts w:ascii="Arial" w:eastAsia="Arial" w:hAnsi="Arial" w:cs="Arial"/>
          <w:color w:val="0033CC"/>
        </w:rPr>
        <w:t>and</w:t>
      </w:r>
      <w:r w:rsidR="00555733" w:rsidRPr="004F10DD">
        <w:rPr>
          <w:rFonts w:ascii="Arial" w:eastAsia="Arial" w:hAnsi="Arial" w:cs="Arial"/>
          <w:b/>
          <w:color w:val="0033CC"/>
        </w:rPr>
        <w:t xml:space="preserve"> 1</w:t>
      </w:r>
      <w:r w:rsidR="009A439F" w:rsidRPr="004F10DD">
        <w:rPr>
          <w:rFonts w:ascii="Arial" w:eastAsia="Arial" w:hAnsi="Arial" w:cs="Arial"/>
          <w:b/>
          <w:color w:val="0033CC"/>
        </w:rPr>
        <w:t>5</w:t>
      </w:r>
      <w:r w:rsidR="00555733" w:rsidRPr="004F10DD">
        <w:rPr>
          <w:rFonts w:ascii="Arial" w:eastAsia="Arial" w:hAnsi="Arial" w:cs="Arial"/>
          <w:b/>
          <w:color w:val="0033CC"/>
        </w:rPr>
        <w:t>b</w:t>
      </w:r>
      <w:r w:rsidRPr="004F10DD">
        <w:rPr>
          <w:rFonts w:ascii="Arial" w:eastAsia="Arial" w:hAnsi="Arial" w:cs="Arial"/>
          <w:color w:val="0033CC"/>
        </w:rPr>
        <w:t xml:space="preserve"> </w:t>
      </w:r>
      <w:r w:rsidR="000A710B" w:rsidRPr="008F685D">
        <w:rPr>
          <w:rFonts w:ascii="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E019AB">
        <w:rPr>
          <w:rFonts w:ascii="Arial" w:hAnsi="Arial" w:cs="Arial"/>
          <w:b/>
          <w:color w:val="0033CC"/>
          <w:highlight w:val="yellow"/>
        </w:rPr>
        <w:t>RR15</w:t>
      </w:r>
      <w:r w:rsidR="000A710B" w:rsidRPr="004F10DD">
        <w:rPr>
          <w:rFonts w:ascii="Arial" w:hAnsi="Arial" w:cs="Arial"/>
          <w:b/>
          <w:color w:val="0033CC"/>
        </w:rPr>
        <w:t xml:space="preserve"> of the revised manuscript</w:t>
      </w:r>
      <w:r w:rsidR="000A710B" w:rsidRPr="008F685D">
        <w:rPr>
          <w:rFonts w:ascii="Arial" w:hAnsi="Arial" w:cs="Arial"/>
          <w:color w:val="0033CC"/>
        </w:rPr>
        <w:t>)</w:t>
      </w:r>
      <w:r w:rsidR="000A710B" w:rsidRPr="004F10DD">
        <w:rPr>
          <w:rFonts w:ascii="Arial" w:hAnsi="Arial" w:cs="Arial"/>
          <w:b/>
          <w:color w:val="0033CC"/>
        </w:rPr>
        <w:t xml:space="preserve"> </w:t>
      </w:r>
      <w:r w:rsidR="00C80ED4" w:rsidRPr="004F10DD">
        <w:rPr>
          <w:rFonts w:ascii="Arial" w:eastAsia="Arial" w:hAnsi="Arial" w:cs="Arial"/>
          <w:color w:val="0033CC"/>
        </w:rPr>
        <w:t>show</w:t>
      </w:r>
      <w:r w:rsidRPr="004F10DD">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w:t>
      </w:r>
      <w:r w:rsidR="00C105A1" w:rsidRPr="004F10DD">
        <w:rPr>
          <w:rFonts w:ascii="Arial" w:eastAsia="Arial" w:hAnsi="Arial" w:cs="Arial"/>
          <w:color w:val="0033CC"/>
        </w:rPr>
        <w:t xml:space="preserve">of </w:t>
      </w:r>
      <w:r w:rsidRPr="004F10DD">
        <w:rPr>
          <w:rFonts w:ascii="Arial" w:eastAsia="Arial" w:hAnsi="Arial" w:cs="Arial"/>
          <w:color w:val="0033CC"/>
        </w:rPr>
        <w:t xml:space="preserve">cfDNA and WBC samples from patient MSK-VB-0023 was sequenced in triplicate, the pairwise comparisons of VAF of all 121 mutations occurring &gt;10,000X across the three replicates are shown in </w:t>
      </w:r>
      <w:r w:rsidR="00613514" w:rsidRPr="004F10DD">
        <w:rPr>
          <w:rFonts w:ascii="Arial" w:eastAsia="Arial" w:hAnsi="Arial" w:cs="Arial"/>
          <w:b/>
          <w:color w:val="0033CC"/>
        </w:rPr>
        <w:t>Response to Reviewers Figures</w:t>
      </w:r>
      <w:r w:rsidRPr="004F10DD">
        <w:rPr>
          <w:rFonts w:ascii="Arial" w:eastAsia="Arial" w:hAnsi="Arial" w:cs="Arial"/>
          <w:b/>
          <w:color w:val="0033CC"/>
        </w:rPr>
        <w:t xml:space="preserve"> 1</w:t>
      </w:r>
      <w:r w:rsidR="009A439F" w:rsidRPr="004F10DD">
        <w:rPr>
          <w:rFonts w:ascii="Arial" w:eastAsia="Arial" w:hAnsi="Arial" w:cs="Arial"/>
          <w:b/>
          <w:color w:val="0033CC"/>
        </w:rPr>
        <w:t>5</w:t>
      </w:r>
      <w:r w:rsidR="00626527" w:rsidRPr="004F10DD">
        <w:rPr>
          <w:rFonts w:ascii="Arial" w:eastAsia="Arial" w:hAnsi="Arial" w:cs="Arial"/>
          <w:b/>
          <w:color w:val="0033CC"/>
        </w:rPr>
        <w:t>e</w:t>
      </w:r>
      <w:r w:rsidR="00626527" w:rsidRPr="004F10DD">
        <w:rPr>
          <w:rFonts w:ascii="Arial" w:eastAsia="Arial" w:hAnsi="Arial" w:cs="Arial"/>
          <w:color w:val="0033CC"/>
        </w:rPr>
        <w:t xml:space="preserve"> and </w:t>
      </w:r>
      <w:r w:rsidR="00626527" w:rsidRPr="004F10DD">
        <w:rPr>
          <w:rFonts w:ascii="Arial" w:eastAsia="Arial" w:hAnsi="Arial" w:cs="Arial"/>
          <w:b/>
          <w:color w:val="0033CC"/>
        </w:rPr>
        <w:t>1</w:t>
      </w:r>
      <w:r w:rsidR="009A439F" w:rsidRPr="004F10DD">
        <w:rPr>
          <w:rFonts w:ascii="Arial" w:eastAsia="Arial" w:hAnsi="Arial" w:cs="Arial"/>
          <w:b/>
          <w:color w:val="0033CC"/>
        </w:rPr>
        <w:t>5</w:t>
      </w:r>
      <w:r w:rsidR="00626527" w:rsidRPr="004F10DD">
        <w:rPr>
          <w:rFonts w:ascii="Arial" w:eastAsia="Arial" w:hAnsi="Arial" w:cs="Arial"/>
          <w:b/>
          <w:color w:val="0033CC"/>
        </w:rPr>
        <w:t>f</w:t>
      </w:r>
      <w:r w:rsidR="000A710B" w:rsidRPr="004F10DD">
        <w:rPr>
          <w:rFonts w:ascii="Arial" w:eastAsia="Arial" w:hAnsi="Arial" w:cs="Arial"/>
          <w:b/>
          <w:color w:val="0033CC"/>
        </w:rPr>
        <w:t xml:space="preserve"> </w:t>
      </w:r>
      <w:r w:rsidR="008F685D" w:rsidRPr="008F685D">
        <w:rPr>
          <w:rFonts w:ascii="Arial" w:eastAsia="Arial" w:hAnsi="Arial" w:cs="Arial"/>
          <w:color w:val="0033CC"/>
        </w:rPr>
        <w:t>(</w:t>
      </w:r>
      <w:r w:rsidR="000A710B" w:rsidRPr="008F685D">
        <w:rPr>
          <w:rFonts w:ascii="Arial" w:hAnsi="Arial" w:cs="Arial"/>
          <w:b/>
          <w:color w:val="0033CC"/>
          <w:highlight w:val="yellow"/>
        </w:rPr>
        <w:t>Supplementa</w:t>
      </w:r>
      <w:r w:rsidR="00181F98" w:rsidRPr="008F685D">
        <w:rPr>
          <w:rFonts w:ascii="Arial" w:hAnsi="Arial" w:cs="Arial"/>
          <w:b/>
          <w:color w:val="0033CC"/>
          <w:highlight w:val="yellow"/>
        </w:rPr>
        <w:t>ry</w:t>
      </w:r>
      <w:r w:rsidR="000A710B" w:rsidRPr="008F685D">
        <w:rPr>
          <w:rFonts w:ascii="Arial" w:hAnsi="Arial" w:cs="Arial"/>
          <w:b/>
          <w:color w:val="0033CC"/>
          <w:highlight w:val="yellow"/>
        </w:rPr>
        <w:t xml:space="preserve"> Fig. </w:t>
      </w:r>
      <w:r w:rsidR="00E019AB">
        <w:rPr>
          <w:rFonts w:ascii="Arial" w:hAnsi="Arial" w:cs="Arial"/>
          <w:b/>
          <w:color w:val="0033CC"/>
          <w:highlight w:val="yellow"/>
        </w:rPr>
        <w:t>RR15</w:t>
      </w:r>
      <w:r w:rsidR="000A710B" w:rsidRPr="00CD033A">
        <w:rPr>
          <w:rFonts w:ascii="Arial" w:hAnsi="Arial" w:cs="Arial"/>
          <w:b/>
          <w:color w:val="0033CC"/>
        </w:rPr>
        <w:t xml:space="preserve"> of the revised manuscript</w:t>
      </w:r>
      <w:r w:rsidR="008F685D" w:rsidRPr="008F685D">
        <w:rPr>
          <w:rFonts w:ascii="Arial" w:hAnsi="Arial" w:cs="Arial"/>
          <w:color w:val="0033CC"/>
        </w:rPr>
        <w:t>)</w:t>
      </w:r>
      <w:r w:rsidRPr="004F10DD">
        <w:rPr>
          <w:rFonts w:ascii="Arial" w:eastAsia="Arial" w:hAnsi="Arial" w:cs="Arial"/>
          <w:color w:val="0033CC"/>
        </w:rPr>
        <w:t>.</w:t>
      </w:r>
      <w:bookmarkEnd w:id="25"/>
    </w:p>
    <w:p w14:paraId="42C897B2" w14:textId="77777777" w:rsidR="00AC06ED" w:rsidRPr="004F10DD" w:rsidRDefault="00AC06ED" w:rsidP="00A7225E">
      <w:pPr>
        <w:spacing w:after="0" w:line="240" w:lineRule="auto"/>
        <w:jc w:val="both"/>
        <w:rPr>
          <w:rFonts w:ascii="Arial" w:eastAsia="Arial" w:hAnsi="Arial" w:cs="Arial"/>
          <w:color w:val="0033CC"/>
        </w:rPr>
      </w:pPr>
    </w:p>
    <w:p w14:paraId="3202FADD" w14:textId="142DBD7C" w:rsidR="00413E5F" w:rsidRPr="004F10DD" w:rsidRDefault="00F0124B" w:rsidP="00A7225E">
      <w:pPr>
        <w:spacing w:after="0" w:line="240" w:lineRule="auto"/>
        <w:jc w:val="both"/>
        <w:rPr>
          <w:rFonts w:ascii="Arial" w:eastAsia="Arial" w:hAnsi="Arial" w:cs="Arial"/>
          <w:color w:val="0033CC"/>
        </w:rPr>
      </w:pPr>
      <w:r w:rsidRPr="004F10DD">
        <w:rPr>
          <w:rFonts w:ascii="Arial" w:eastAsia="Arial" w:hAnsi="Arial" w:cs="Arial"/>
          <w:color w:val="0033CC"/>
        </w:rPr>
        <w:t>We thank the Reviewer for th</w:t>
      </w:r>
      <w:r w:rsidR="00AC06ED" w:rsidRPr="004F10DD">
        <w:rPr>
          <w:rFonts w:ascii="Arial" w:eastAsia="Arial" w:hAnsi="Arial" w:cs="Arial"/>
          <w:color w:val="0033CC"/>
        </w:rPr>
        <w:t>is</w:t>
      </w:r>
      <w:r w:rsidRPr="004F10DD">
        <w:rPr>
          <w:rFonts w:ascii="Arial" w:eastAsia="Arial" w:hAnsi="Arial" w:cs="Arial"/>
          <w:color w:val="0033CC"/>
        </w:rPr>
        <w:t xml:space="preserve"> opportunity to further elaborate</w:t>
      </w:r>
      <w:r w:rsidR="00C105A1" w:rsidRPr="004F10DD">
        <w:rPr>
          <w:rFonts w:ascii="Arial" w:eastAsia="Arial" w:hAnsi="Arial" w:cs="Arial"/>
          <w:color w:val="0033CC"/>
        </w:rPr>
        <w:t xml:space="preserve"> </w:t>
      </w:r>
      <w:r w:rsidR="00AC06ED" w:rsidRPr="004F10DD">
        <w:rPr>
          <w:rFonts w:ascii="Arial" w:eastAsia="Arial" w:hAnsi="Arial" w:cs="Arial"/>
          <w:color w:val="0033CC"/>
        </w:rPr>
        <w:t xml:space="preserve">on </w:t>
      </w:r>
      <w:r w:rsidRPr="004F10DD">
        <w:rPr>
          <w:rFonts w:ascii="Arial" w:eastAsia="Arial" w:hAnsi="Arial" w:cs="Arial"/>
          <w:color w:val="0033CC"/>
        </w:rPr>
        <w:t xml:space="preserve">our </w:t>
      </w:r>
      <w:r w:rsidR="00AC06ED" w:rsidRPr="004F10DD">
        <w:rPr>
          <w:rFonts w:ascii="Arial" w:eastAsia="Arial" w:hAnsi="Arial" w:cs="Arial"/>
          <w:color w:val="0033CC"/>
        </w:rPr>
        <w:t xml:space="preserve">initial </w:t>
      </w:r>
      <w:r w:rsidRPr="004F10DD">
        <w:rPr>
          <w:rFonts w:ascii="Arial" w:eastAsia="Arial" w:hAnsi="Arial" w:cs="Arial"/>
          <w:color w:val="0033CC"/>
        </w:rPr>
        <w:t xml:space="preserve">results. </w:t>
      </w:r>
      <w:r w:rsidR="00C134E7" w:rsidRPr="004F10DD">
        <w:rPr>
          <w:rFonts w:ascii="Arial" w:eastAsia="Arial" w:hAnsi="Arial" w:cs="Arial"/>
          <w:color w:val="0033CC"/>
        </w:rPr>
        <w:t>T</w:t>
      </w:r>
      <w:r w:rsidR="00C105A1" w:rsidRPr="004F10DD">
        <w:rPr>
          <w:rFonts w:ascii="Arial" w:eastAsia="Arial" w:hAnsi="Arial" w:cs="Arial"/>
          <w:color w:val="0033CC"/>
        </w:rPr>
        <w:t>o reflect the above discussion, w</w:t>
      </w:r>
      <w:r w:rsidR="00A1397F" w:rsidRPr="004F10DD">
        <w:rPr>
          <w:rFonts w:ascii="Arial" w:eastAsia="Arial" w:hAnsi="Arial" w:cs="Arial"/>
          <w:color w:val="0033CC"/>
        </w:rPr>
        <w:t xml:space="preserve">e have now </w:t>
      </w:r>
      <w:r w:rsidR="00AC06ED" w:rsidRPr="004F10DD">
        <w:rPr>
          <w:rFonts w:ascii="Arial" w:eastAsia="Arial" w:hAnsi="Arial" w:cs="Arial"/>
          <w:color w:val="0033CC"/>
        </w:rPr>
        <w:t>added</w:t>
      </w:r>
      <w:r w:rsidR="00A1397F" w:rsidRPr="004F10DD">
        <w:rPr>
          <w:rFonts w:ascii="Arial" w:eastAsia="Arial" w:hAnsi="Arial" w:cs="Arial"/>
          <w:color w:val="0033CC"/>
        </w:rPr>
        <w:t xml:space="preserve"> </w:t>
      </w:r>
      <w:r w:rsidR="00C105A1" w:rsidRPr="004F10DD">
        <w:rPr>
          <w:rFonts w:ascii="Arial" w:eastAsia="Arial" w:hAnsi="Arial" w:cs="Arial"/>
          <w:b/>
          <w:color w:val="0033CC"/>
        </w:rPr>
        <w:t>Response to Reviewers Figures 14</w:t>
      </w:r>
      <w:r w:rsidR="00C105A1" w:rsidRPr="004F10DD">
        <w:rPr>
          <w:rFonts w:ascii="Arial" w:eastAsia="Arial" w:hAnsi="Arial" w:cs="Arial"/>
          <w:color w:val="0033CC"/>
        </w:rPr>
        <w:t xml:space="preserve"> and </w:t>
      </w:r>
      <w:r w:rsidR="00C105A1" w:rsidRPr="004F10DD">
        <w:rPr>
          <w:rFonts w:ascii="Arial" w:eastAsia="Arial" w:hAnsi="Arial" w:cs="Arial"/>
          <w:b/>
          <w:color w:val="0033CC"/>
        </w:rPr>
        <w:t>15</w:t>
      </w:r>
      <w:r w:rsidR="00C105A1" w:rsidRPr="004F10DD">
        <w:rPr>
          <w:rFonts w:ascii="Arial" w:eastAsia="Arial" w:hAnsi="Arial" w:cs="Arial"/>
          <w:color w:val="0033CC"/>
        </w:rPr>
        <w:t xml:space="preserve"> </w:t>
      </w:r>
      <w:r w:rsidR="00AC06ED" w:rsidRPr="004F10DD">
        <w:rPr>
          <w:rFonts w:ascii="Arial" w:eastAsia="Arial" w:hAnsi="Arial" w:cs="Arial"/>
          <w:color w:val="0033CC"/>
        </w:rPr>
        <w:t>to</w:t>
      </w:r>
      <w:r w:rsidR="00A1397F" w:rsidRPr="004F10DD">
        <w:rPr>
          <w:rFonts w:ascii="Arial" w:eastAsia="Arial" w:hAnsi="Arial" w:cs="Arial"/>
          <w:color w:val="0033CC"/>
        </w:rPr>
        <w:t xml:space="preserve"> </w:t>
      </w:r>
      <w:r w:rsidR="00C105A1" w:rsidRPr="004F10DD">
        <w:rPr>
          <w:rFonts w:ascii="Arial" w:eastAsia="Arial" w:hAnsi="Arial" w:cs="Arial"/>
          <w:color w:val="0033CC"/>
        </w:rPr>
        <w:t xml:space="preserve">the </w:t>
      </w:r>
      <w:r w:rsidR="00AC06ED" w:rsidRPr="004F10DD">
        <w:rPr>
          <w:rFonts w:ascii="Arial" w:eastAsia="Arial" w:hAnsi="Arial" w:cs="Arial"/>
          <w:color w:val="0033CC"/>
        </w:rPr>
        <w:t xml:space="preserve">revised version of the </w:t>
      </w:r>
      <w:r w:rsidR="00C105A1" w:rsidRPr="004F10DD">
        <w:rPr>
          <w:rFonts w:ascii="Arial" w:eastAsia="Arial" w:hAnsi="Arial" w:cs="Arial"/>
          <w:color w:val="0033CC"/>
        </w:rPr>
        <w:t xml:space="preserve">manuscript as </w:t>
      </w:r>
      <w:r w:rsidR="00501219" w:rsidRPr="004F10DD">
        <w:rPr>
          <w:rFonts w:ascii="Arial" w:eastAsia="Arial" w:hAnsi="Arial" w:cs="Arial"/>
          <w:b/>
          <w:color w:val="0033CC"/>
          <w:highlight w:val="yellow"/>
        </w:rPr>
        <w:t>Supplementary F</w:t>
      </w:r>
      <w:r w:rsidR="00A1397F" w:rsidRPr="004F10DD">
        <w:rPr>
          <w:rFonts w:ascii="Arial" w:eastAsia="Arial" w:hAnsi="Arial" w:cs="Arial"/>
          <w:b/>
          <w:color w:val="0033CC"/>
          <w:highlight w:val="yellow"/>
        </w:rPr>
        <w:t>ig</w:t>
      </w:r>
      <w:r w:rsidR="00C105A1" w:rsidRPr="004F10DD">
        <w:rPr>
          <w:rFonts w:ascii="Arial" w:eastAsia="Arial" w:hAnsi="Arial" w:cs="Arial"/>
          <w:b/>
          <w:color w:val="0033CC"/>
          <w:highlight w:val="yellow"/>
        </w:rPr>
        <w:t>s</w:t>
      </w:r>
      <w:r w:rsidR="000155DC">
        <w:rPr>
          <w:rFonts w:ascii="Arial" w:eastAsia="Arial" w:hAnsi="Arial" w:cs="Arial"/>
          <w:b/>
          <w:color w:val="0033CC"/>
          <w:highlight w:val="yellow"/>
        </w:rPr>
        <w:t>.</w:t>
      </w:r>
      <w:r w:rsidR="00A1397F" w:rsidRPr="004F10DD">
        <w:rPr>
          <w:rFonts w:ascii="Arial" w:eastAsia="Arial" w:hAnsi="Arial" w:cs="Arial"/>
          <w:b/>
          <w:color w:val="0033CC"/>
          <w:highlight w:val="yellow"/>
        </w:rPr>
        <w:t xml:space="preserve"> </w:t>
      </w:r>
      <w:r w:rsidR="00E019AB">
        <w:rPr>
          <w:rFonts w:ascii="Arial" w:eastAsia="Arial" w:hAnsi="Arial" w:cs="Arial"/>
          <w:b/>
          <w:color w:val="0033CC"/>
          <w:highlight w:val="yellow"/>
        </w:rPr>
        <w:t>RR14</w:t>
      </w:r>
      <w:r w:rsidR="000155DC">
        <w:rPr>
          <w:rFonts w:ascii="Arial" w:eastAsia="Arial" w:hAnsi="Arial" w:cs="Arial"/>
          <w:color w:val="0033CC"/>
          <w:highlight w:val="yellow"/>
        </w:rPr>
        <w:t xml:space="preserve"> </w:t>
      </w:r>
      <w:r w:rsidR="00C105A1" w:rsidRPr="004F10DD">
        <w:rPr>
          <w:rFonts w:ascii="Arial" w:eastAsia="Arial" w:hAnsi="Arial" w:cs="Arial"/>
          <w:color w:val="0033CC"/>
          <w:highlight w:val="yellow"/>
        </w:rPr>
        <w:t xml:space="preserve">and </w:t>
      </w:r>
      <w:r w:rsidR="00E019AB">
        <w:rPr>
          <w:rFonts w:ascii="Arial" w:eastAsia="Arial" w:hAnsi="Arial" w:cs="Arial"/>
          <w:b/>
          <w:color w:val="0033CC"/>
          <w:highlight w:val="yellow"/>
        </w:rPr>
        <w:t>RR15</w:t>
      </w:r>
      <w:r w:rsidR="00A1397F" w:rsidRPr="004F10DD">
        <w:rPr>
          <w:rFonts w:ascii="Arial" w:eastAsia="Arial" w:hAnsi="Arial" w:cs="Arial"/>
          <w:color w:val="0033CC"/>
        </w:rPr>
        <w:t>.</w:t>
      </w:r>
      <w:r w:rsidRPr="004F10DD">
        <w:rPr>
          <w:rFonts w:ascii="Arial" w:eastAsia="Arial" w:hAnsi="Arial" w:cs="Arial"/>
          <w:color w:val="0033CC"/>
        </w:rPr>
        <w:t xml:space="preserve"> </w:t>
      </w:r>
      <w:r w:rsidR="00AC06ED" w:rsidRPr="004F10DD">
        <w:rPr>
          <w:rFonts w:ascii="Arial" w:eastAsia="Arial" w:hAnsi="Arial" w:cs="Arial"/>
          <w:color w:val="0033CC"/>
        </w:rPr>
        <w:t xml:space="preserve">We have also added the following passage </w:t>
      </w:r>
      <w:r w:rsidR="000B331F" w:rsidRPr="004F10DD">
        <w:rPr>
          <w:rFonts w:ascii="Arial" w:eastAsia="Arial" w:hAnsi="Arial" w:cs="Arial"/>
          <w:color w:val="0033CC"/>
        </w:rPr>
        <w:t xml:space="preserve">to the Methods, </w:t>
      </w:r>
      <w:r w:rsidR="00AC06ED" w:rsidRPr="004F10DD">
        <w:rPr>
          <w:rFonts w:ascii="Arial" w:eastAsia="Arial" w:hAnsi="Arial" w:cs="Arial"/>
          <w:color w:val="0033CC"/>
        </w:rPr>
        <w:t xml:space="preserve">on </w:t>
      </w:r>
      <w:r w:rsidR="00AC06ED" w:rsidRPr="004F10DD">
        <w:rPr>
          <w:rFonts w:ascii="Arial" w:eastAsia="Arial" w:hAnsi="Arial" w:cs="Arial"/>
          <w:color w:val="0033CC"/>
          <w:highlight w:val="yellow"/>
        </w:rPr>
        <w:t xml:space="preserve">page XX, </w:t>
      </w:r>
      <w:r w:rsidR="000B331F" w:rsidRPr="004F10DD">
        <w:rPr>
          <w:rFonts w:ascii="Arial" w:eastAsia="Arial" w:hAnsi="Arial" w:cs="Arial"/>
          <w:color w:val="0033CC"/>
          <w:highlight w:val="yellow"/>
        </w:rPr>
        <w:t xml:space="preserve">lines </w:t>
      </w:r>
      <w:r w:rsidR="00AC06ED" w:rsidRPr="004F10DD">
        <w:rPr>
          <w:rFonts w:ascii="Arial" w:eastAsia="Arial" w:hAnsi="Arial" w:cs="Arial"/>
          <w:color w:val="0033CC"/>
          <w:highlight w:val="yellow"/>
        </w:rPr>
        <w:t>XX</w:t>
      </w:r>
      <w:r w:rsidR="00AC06ED" w:rsidRPr="000155DC">
        <w:rPr>
          <w:rFonts w:ascii="Arial" w:eastAsia="Arial" w:hAnsi="Arial" w:cs="Arial"/>
          <w:color w:val="0033CC"/>
        </w:rPr>
        <w:t>.</w:t>
      </w:r>
    </w:p>
    <w:p w14:paraId="69E0DC02" w14:textId="77777777" w:rsidR="00A23345" w:rsidRDefault="00A23345">
      <w:pPr>
        <w:rPr>
          <w:rFonts w:ascii="Arial" w:eastAsia="Arial" w:hAnsi="Arial" w:cs="Arial"/>
          <w:b/>
          <w:color w:val="0033CC"/>
          <w:sz w:val="20"/>
          <w:szCs w:val="20"/>
        </w:rPr>
      </w:pPr>
      <w:r>
        <w:rPr>
          <w:rFonts w:ascii="Arial" w:eastAsia="Arial" w:hAnsi="Arial" w:cs="Arial"/>
          <w:b/>
          <w:color w:val="0033CC"/>
          <w:sz w:val="20"/>
          <w:szCs w:val="20"/>
        </w:rPr>
        <w:br w:type="page"/>
      </w:r>
    </w:p>
    <w:p w14:paraId="4732C530" w14:textId="68B10384" w:rsidR="00413E5F" w:rsidRPr="004F10DD" w:rsidRDefault="00835270" w:rsidP="00212D50">
      <w:pPr>
        <w:spacing w:after="0" w:line="240" w:lineRule="auto"/>
        <w:rPr>
          <w:rFonts w:ascii="Arial" w:eastAsia="Arial" w:hAnsi="Arial" w:cs="Arial"/>
          <w:color w:val="0033CC"/>
          <w:sz w:val="20"/>
          <w:szCs w:val="20"/>
        </w:rPr>
      </w:pPr>
      <w:r w:rsidRPr="004F10DD">
        <w:rPr>
          <w:rFonts w:ascii="Arial" w:eastAsia="Arial" w:hAnsi="Arial" w:cs="Arial"/>
          <w:b/>
          <w:color w:val="0033CC"/>
          <w:sz w:val="20"/>
          <w:szCs w:val="20"/>
        </w:rPr>
        <w:lastRenderedPageBreak/>
        <w:t>R</w:t>
      </w:r>
      <w:r w:rsidRPr="00CD033A">
        <w:rPr>
          <w:rFonts w:ascii="Arial" w:eastAsia="Arial" w:hAnsi="Arial" w:cs="Arial"/>
          <w:b/>
          <w:color w:val="0033CC"/>
          <w:sz w:val="20"/>
          <w:szCs w:val="20"/>
        </w:rPr>
        <w:t xml:space="preserve">esponse to Reviewers </w:t>
      </w:r>
      <w:r w:rsidR="00B4071F" w:rsidRPr="00CD033A">
        <w:rPr>
          <w:rFonts w:ascii="Arial" w:eastAsia="Arial" w:hAnsi="Arial" w:cs="Arial"/>
          <w:b/>
          <w:color w:val="0033CC"/>
          <w:sz w:val="20"/>
          <w:szCs w:val="20"/>
        </w:rPr>
        <w:t xml:space="preserve">Table </w:t>
      </w:r>
      <w:r w:rsidR="00E019AB">
        <w:rPr>
          <w:rFonts w:ascii="Arial" w:eastAsia="Arial" w:hAnsi="Arial" w:cs="Arial"/>
          <w:b/>
          <w:color w:val="0033CC"/>
          <w:sz w:val="20"/>
          <w:szCs w:val="20"/>
        </w:rPr>
        <w:t>9</w:t>
      </w:r>
      <w:r w:rsidR="00B4071F" w:rsidRPr="00CD033A">
        <w:rPr>
          <w:rFonts w:ascii="Arial" w:eastAsia="Arial" w:hAnsi="Arial" w:cs="Arial"/>
          <w:color w:val="0033CC"/>
          <w:sz w:val="20"/>
          <w:szCs w:val="20"/>
        </w:rPr>
        <w:t>: Somatic mutations detected at high sequencing depth in cfDNA</w:t>
      </w:r>
      <w:r w:rsidR="004F10DD">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DF30AA">
        <w:trPr>
          <w:trHeight w:hRule="exact" w:val="274"/>
        </w:trPr>
        <w:tc>
          <w:tcPr>
            <w:tcW w:w="1560" w:type="dxa"/>
            <w:tcMar>
              <w:top w:w="100" w:type="dxa"/>
              <w:left w:w="100" w:type="dxa"/>
              <w:bottom w:w="100" w:type="dxa"/>
              <w:right w:w="100" w:type="dxa"/>
            </w:tcMar>
            <w:vAlign w:val="cente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DF30AA">
        <w:trPr>
          <w:trHeight w:hRule="exact" w:val="274"/>
        </w:trPr>
        <w:tc>
          <w:tcPr>
            <w:tcW w:w="1560" w:type="dxa"/>
            <w:tcMar>
              <w:top w:w="100" w:type="dxa"/>
              <w:left w:w="100" w:type="dxa"/>
              <w:bottom w:w="100" w:type="dxa"/>
              <w:right w:w="100" w:type="dxa"/>
            </w:tcMar>
            <w:vAlign w:val="cente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DF30AA">
        <w:trPr>
          <w:trHeight w:hRule="exact" w:val="274"/>
        </w:trPr>
        <w:tc>
          <w:tcPr>
            <w:tcW w:w="1560" w:type="dxa"/>
            <w:tcMar>
              <w:top w:w="100" w:type="dxa"/>
              <w:left w:w="100" w:type="dxa"/>
              <w:bottom w:w="100" w:type="dxa"/>
              <w:right w:w="100" w:type="dxa"/>
            </w:tcMar>
            <w:vAlign w:val="cente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DF30AA">
        <w:trPr>
          <w:trHeight w:hRule="exact" w:val="274"/>
        </w:trPr>
        <w:tc>
          <w:tcPr>
            <w:tcW w:w="1560" w:type="dxa"/>
            <w:tcMar>
              <w:top w:w="100" w:type="dxa"/>
              <w:left w:w="100" w:type="dxa"/>
              <w:bottom w:w="100" w:type="dxa"/>
              <w:right w:w="100" w:type="dxa"/>
            </w:tcMar>
            <w:vAlign w:val="cente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DF30AA">
        <w:trPr>
          <w:trHeight w:hRule="exact" w:val="274"/>
        </w:trPr>
        <w:tc>
          <w:tcPr>
            <w:tcW w:w="1560" w:type="dxa"/>
            <w:tcMar>
              <w:top w:w="100" w:type="dxa"/>
              <w:left w:w="100" w:type="dxa"/>
              <w:bottom w:w="100" w:type="dxa"/>
              <w:right w:w="100" w:type="dxa"/>
            </w:tcMar>
            <w:vAlign w:val="cente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DF30AA">
        <w:trPr>
          <w:trHeight w:hRule="exact" w:val="274"/>
        </w:trPr>
        <w:tc>
          <w:tcPr>
            <w:tcW w:w="1560" w:type="dxa"/>
            <w:tcMar>
              <w:top w:w="100" w:type="dxa"/>
              <w:left w:w="100" w:type="dxa"/>
              <w:bottom w:w="100" w:type="dxa"/>
              <w:right w:w="100" w:type="dxa"/>
            </w:tcMar>
            <w:vAlign w:val="cente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DF30AA">
        <w:trPr>
          <w:trHeight w:hRule="exact" w:val="274"/>
        </w:trPr>
        <w:tc>
          <w:tcPr>
            <w:tcW w:w="1560" w:type="dxa"/>
            <w:tcMar>
              <w:top w:w="100" w:type="dxa"/>
              <w:left w:w="100" w:type="dxa"/>
              <w:bottom w:w="100" w:type="dxa"/>
              <w:right w:w="100" w:type="dxa"/>
            </w:tcMar>
            <w:vAlign w:val="cente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DF30AA">
        <w:trPr>
          <w:trHeight w:hRule="exact" w:val="274"/>
        </w:trPr>
        <w:tc>
          <w:tcPr>
            <w:tcW w:w="1560" w:type="dxa"/>
            <w:tcMar>
              <w:top w:w="100" w:type="dxa"/>
              <w:left w:w="100" w:type="dxa"/>
              <w:bottom w:w="100" w:type="dxa"/>
              <w:right w:w="100" w:type="dxa"/>
            </w:tcMar>
            <w:vAlign w:val="cente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DF30AA">
        <w:trPr>
          <w:trHeight w:hRule="exact" w:val="274"/>
        </w:trPr>
        <w:tc>
          <w:tcPr>
            <w:tcW w:w="1560" w:type="dxa"/>
            <w:tcMar>
              <w:top w:w="100" w:type="dxa"/>
              <w:left w:w="100" w:type="dxa"/>
              <w:bottom w:w="100" w:type="dxa"/>
              <w:right w:w="100" w:type="dxa"/>
            </w:tcMar>
            <w:vAlign w:val="cente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DF30AA">
        <w:trPr>
          <w:trHeight w:hRule="exact" w:val="274"/>
        </w:trPr>
        <w:tc>
          <w:tcPr>
            <w:tcW w:w="1560" w:type="dxa"/>
            <w:tcMar>
              <w:top w:w="100" w:type="dxa"/>
              <w:left w:w="100" w:type="dxa"/>
              <w:bottom w:w="100" w:type="dxa"/>
              <w:right w:w="100" w:type="dxa"/>
            </w:tcMar>
            <w:vAlign w:val="cente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DF30AA">
        <w:trPr>
          <w:trHeight w:hRule="exact" w:val="274"/>
        </w:trPr>
        <w:tc>
          <w:tcPr>
            <w:tcW w:w="1560" w:type="dxa"/>
            <w:tcMar>
              <w:top w:w="100" w:type="dxa"/>
              <w:left w:w="100" w:type="dxa"/>
              <w:bottom w:w="100" w:type="dxa"/>
              <w:right w:w="100" w:type="dxa"/>
            </w:tcMar>
            <w:vAlign w:val="cente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vAlign w:val="cente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DF30AA">
        <w:trPr>
          <w:trHeight w:hRule="exact" w:val="274"/>
        </w:trPr>
        <w:tc>
          <w:tcPr>
            <w:tcW w:w="1560" w:type="dxa"/>
            <w:tcMar>
              <w:top w:w="100" w:type="dxa"/>
              <w:left w:w="100" w:type="dxa"/>
              <w:bottom w:w="100" w:type="dxa"/>
              <w:right w:w="100" w:type="dxa"/>
            </w:tcMar>
            <w:vAlign w:val="cente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DF30AA">
        <w:trPr>
          <w:trHeight w:hRule="exact" w:val="274"/>
        </w:trPr>
        <w:tc>
          <w:tcPr>
            <w:tcW w:w="1560" w:type="dxa"/>
            <w:tcMar>
              <w:top w:w="100" w:type="dxa"/>
              <w:left w:w="100" w:type="dxa"/>
              <w:bottom w:w="100" w:type="dxa"/>
              <w:right w:w="100" w:type="dxa"/>
            </w:tcMar>
            <w:vAlign w:val="cente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DF30AA">
        <w:trPr>
          <w:trHeight w:hRule="exact" w:val="274"/>
        </w:trPr>
        <w:tc>
          <w:tcPr>
            <w:tcW w:w="1560" w:type="dxa"/>
            <w:tcMar>
              <w:top w:w="100" w:type="dxa"/>
              <w:left w:w="100" w:type="dxa"/>
              <w:bottom w:w="100" w:type="dxa"/>
              <w:right w:w="100" w:type="dxa"/>
            </w:tcMar>
            <w:vAlign w:val="cente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DF30AA">
        <w:trPr>
          <w:trHeight w:hRule="exact" w:val="274"/>
        </w:trPr>
        <w:tc>
          <w:tcPr>
            <w:tcW w:w="1560" w:type="dxa"/>
            <w:tcMar>
              <w:top w:w="100" w:type="dxa"/>
              <w:left w:w="100" w:type="dxa"/>
              <w:bottom w:w="100" w:type="dxa"/>
              <w:right w:w="100" w:type="dxa"/>
            </w:tcMar>
            <w:vAlign w:val="cente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vAlign w:val="cente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DF30AA">
        <w:trPr>
          <w:trHeight w:hRule="exact" w:val="274"/>
        </w:trPr>
        <w:tc>
          <w:tcPr>
            <w:tcW w:w="1560" w:type="dxa"/>
            <w:tcMar>
              <w:top w:w="100" w:type="dxa"/>
              <w:left w:w="100" w:type="dxa"/>
              <w:bottom w:w="100" w:type="dxa"/>
              <w:right w:w="100" w:type="dxa"/>
            </w:tcMar>
            <w:vAlign w:val="cente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DF30AA">
        <w:trPr>
          <w:trHeight w:hRule="exact" w:val="274"/>
        </w:trPr>
        <w:tc>
          <w:tcPr>
            <w:tcW w:w="1560" w:type="dxa"/>
            <w:tcMar>
              <w:top w:w="100" w:type="dxa"/>
              <w:left w:w="100" w:type="dxa"/>
              <w:bottom w:w="100" w:type="dxa"/>
              <w:right w:w="100" w:type="dxa"/>
            </w:tcMar>
            <w:vAlign w:val="cente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DF30AA">
        <w:trPr>
          <w:trHeight w:hRule="exact" w:val="274"/>
        </w:trPr>
        <w:tc>
          <w:tcPr>
            <w:tcW w:w="1560" w:type="dxa"/>
            <w:tcMar>
              <w:top w:w="100" w:type="dxa"/>
              <w:left w:w="100" w:type="dxa"/>
              <w:bottom w:w="100" w:type="dxa"/>
              <w:right w:w="100" w:type="dxa"/>
            </w:tcMar>
            <w:vAlign w:val="cente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DF30AA">
        <w:trPr>
          <w:trHeight w:hRule="exact" w:val="274"/>
        </w:trPr>
        <w:tc>
          <w:tcPr>
            <w:tcW w:w="1560" w:type="dxa"/>
            <w:tcMar>
              <w:top w:w="100" w:type="dxa"/>
              <w:left w:w="100" w:type="dxa"/>
              <w:bottom w:w="100" w:type="dxa"/>
              <w:right w:w="100" w:type="dxa"/>
            </w:tcMar>
            <w:vAlign w:val="cente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DF30AA">
        <w:trPr>
          <w:trHeight w:hRule="exact" w:val="274"/>
        </w:trPr>
        <w:tc>
          <w:tcPr>
            <w:tcW w:w="1560" w:type="dxa"/>
            <w:tcMar>
              <w:top w:w="100" w:type="dxa"/>
              <w:left w:w="100" w:type="dxa"/>
              <w:bottom w:w="100" w:type="dxa"/>
              <w:right w:w="100" w:type="dxa"/>
            </w:tcMar>
            <w:vAlign w:val="cente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DF30AA">
        <w:trPr>
          <w:trHeight w:hRule="exact" w:val="274"/>
        </w:trPr>
        <w:tc>
          <w:tcPr>
            <w:tcW w:w="1560" w:type="dxa"/>
            <w:tcMar>
              <w:top w:w="100" w:type="dxa"/>
              <w:left w:w="100" w:type="dxa"/>
              <w:bottom w:w="100" w:type="dxa"/>
              <w:right w:w="100" w:type="dxa"/>
            </w:tcMar>
            <w:vAlign w:val="cente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DF30AA">
        <w:trPr>
          <w:trHeight w:hRule="exact" w:val="274"/>
        </w:trPr>
        <w:tc>
          <w:tcPr>
            <w:tcW w:w="1560" w:type="dxa"/>
            <w:tcMar>
              <w:top w:w="100" w:type="dxa"/>
              <w:left w:w="100" w:type="dxa"/>
              <w:bottom w:w="100" w:type="dxa"/>
              <w:right w:w="100" w:type="dxa"/>
            </w:tcMar>
            <w:vAlign w:val="cente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DF30AA">
        <w:trPr>
          <w:trHeight w:hRule="exact" w:val="274"/>
        </w:trPr>
        <w:tc>
          <w:tcPr>
            <w:tcW w:w="1560" w:type="dxa"/>
            <w:tcMar>
              <w:top w:w="100" w:type="dxa"/>
              <w:left w:w="100" w:type="dxa"/>
              <w:bottom w:w="100" w:type="dxa"/>
              <w:right w:w="100" w:type="dxa"/>
            </w:tcMar>
            <w:vAlign w:val="cente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DF30AA">
        <w:trPr>
          <w:trHeight w:hRule="exact" w:val="274"/>
        </w:trPr>
        <w:tc>
          <w:tcPr>
            <w:tcW w:w="1560" w:type="dxa"/>
            <w:tcMar>
              <w:top w:w="100" w:type="dxa"/>
              <w:left w:w="100" w:type="dxa"/>
              <w:bottom w:w="100" w:type="dxa"/>
              <w:right w:w="100" w:type="dxa"/>
            </w:tcMar>
            <w:vAlign w:val="cente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DF30AA">
        <w:trPr>
          <w:trHeight w:hRule="exact" w:val="274"/>
        </w:trPr>
        <w:tc>
          <w:tcPr>
            <w:tcW w:w="1560" w:type="dxa"/>
            <w:tcMar>
              <w:top w:w="100" w:type="dxa"/>
              <w:left w:w="100" w:type="dxa"/>
              <w:bottom w:w="100" w:type="dxa"/>
              <w:right w:w="100" w:type="dxa"/>
            </w:tcMar>
            <w:vAlign w:val="cente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DF30AA">
        <w:trPr>
          <w:trHeight w:hRule="exact" w:val="274"/>
        </w:trPr>
        <w:tc>
          <w:tcPr>
            <w:tcW w:w="1560" w:type="dxa"/>
            <w:tcMar>
              <w:top w:w="100" w:type="dxa"/>
              <w:left w:w="100" w:type="dxa"/>
              <w:bottom w:w="100" w:type="dxa"/>
              <w:right w:w="100" w:type="dxa"/>
            </w:tcMar>
            <w:vAlign w:val="cente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DF30AA">
        <w:trPr>
          <w:trHeight w:hRule="exact" w:val="274"/>
        </w:trPr>
        <w:tc>
          <w:tcPr>
            <w:tcW w:w="1560" w:type="dxa"/>
            <w:tcMar>
              <w:top w:w="100" w:type="dxa"/>
              <w:left w:w="100" w:type="dxa"/>
              <w:bottom w:w="100" w:type="dxa"/>
              <w:right w:w="100" w:type="dxa"/>
            </w:tcMar>
            <w:vAlign w:val="cente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DF30AA">
        <w:trPr>
          <w:trHeight w:hRule="exact" w:val="274"/>
        </w:trPr>
        <w:tc>
          <w:tcPr>
            <w:tcW w:w="1560" w:type="dxa"/>
            <w:tcMar>
              <w:top w:w="100" w:type="dxa"/>
              <w:left w:w="100" w:type="dxa"/>
              <w:bottom w:w="100" w:type="dxa"/>
              <w:right w:w="100" w:type="dxa"/>
            </w:tcMar>
            <w:vAlign w:val="cente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DF30AA">
        <w:trPr>
          <w:trHeight w:hRule="exact" w:val="274"/>
        </w:trPr>
        <w:tc>
          <w:tcPr>
            <w:tcW w:w="1560" w:type="dxa"/>
            <w:tcMar>
              <w:top w:w="100" w:type="dxa"/>
              <w:left w:w="100" w:type="dxa"/>
              <w:bottom w:w="100" w:type="dxa"/>
              <w:right w:w="100" w:type="dxa"/>
            </w:tcMar>
            <w:vAlign w:val="cente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DF30AA">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2F719213" w14:textId="1F061CEB" w:rsidR="00AC06ED"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48901C9E" w14:textId="77777777" w:rsidR="00AC06ED" w:rsidRDefault="00AC06ED">
      <w:pPr>
        <w:rPr>
          <w:rFonts w:ascii="Arial" w:eastAsia="Arial" w:hAnsi="Arial" w:cs="Arial"/>
          <w:sz w:val="18"/>
          <w:szCs w:val="18"/>
        </w:rPr>
      </w:pPr>
      <w:r>
        <w:rPr>
          <w:rFonts w:ascii="Arial" w:eastAsia="Arial" w:hAnsi="Arial" w:cs="Arial"/>
          <w:sz w:val="18"/>
          <w:szCs w:val="18"/>
        </w:rPr>
        <w:br w:type="page"/>
      </w:r>
    </w:p>
    <w:p w14:paraId="6524B7DF" w14:textId="53FECB9C"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C134E7">
        <w:rPr>
          <w:rFonts w:ascii="Arial" w:hAnsi="Arial" w:cs="Arial"/>
          <w:b/>
          <w:color w:val="0033CC"/>
          <w:sz w:val="20"/>
          <w:szCs w:val="20"/>
        </w:rPr>
        <w:t xml:space="preserve"> (</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E019AB">
        <w:rPr>
          <w:rFonts w:ascii="Arial" w:hAnsi="Arial" w:cs="Arial"/>
          <w:b/>
          <w:color w:val="0033CC"/>
          <w:sz w:val="20"/>
          <w:szCs w:val="20"/>
          <w:highlight w:val="yellow"/>
        </w:rPr>
        <w:t>RR14</w:t>
      </w:r>
      <w:r w:rsidR="00C134E7">
        <w:rPr>
          <w:rFonts w:ascii="Arial" w:hAnsi="Arial" w:cs="Arial"/>
          <w:b/>
          <w:color w:val="0033CC"/>
          <w:sz w:val="20"/>
          <w:szCs w:val="20"/>
        </w:rPr>
        <w:t xml:space="preserve"> of the revised manuscript)</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315754CF"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C134E7">
        <w:rPr>
          <w:rFonts w:ascii="Arial" w:hAnsi="Arial" w:cs="Arial"/>
          <w:b/>
          <w:color w:val="0032CC"/>
          <w:sz w:val="20"/>
          <w:szCs w:val="20"/>
        </w:rPr>
        <w:t xml:space="preserve"> </w:t>
      </w:r>
      <w:r w:rsidR="00C134E7">
        <w:rPr>
          <w:rFonts w:ascii="Arial" w:hAnsi="Arial" w:cs="Arial"/>
          <w:b/>
          <w:color w:val="0033CC"/>
          <w:sz w:val="20"/>
          <w:szCs w:val="20"/>
        </w:rPr>
        <w:t>(</w:t>
      </w:r>
      <w:r w:rsidR="00C134E7" w:rsidRPr="000155DC">
        <w:rPr>
          <w:rFonts w:ascii="Arial" w:hAnsi="Arial" w:cs="Arial"/>
          <w:b/>
          <w:color w:val="0033CC"/>
          <w:sz w:val="20"/>
          <w:szCs w:val="20"/>
          <w:highlight w:val="yellow"/>
        </w:rPr>
        <w:t>Supplementa</w:t>
      </w:r>
      <w:r w:rsidR="00181F98" w:rsidRPr="000155DC">
        <w:rPr>
          <w:rFonts w:ascii="Arial" w:hAnsi="Arial" w:cs="Arial"/>
          <w:b/>
          <w:color w:val="0033CC"/>
          <w:sz w:val="20"/>
          <w:szCs w:val="20"/>
          <w:highlight w:val="yellow"/>
        </w:rPr>
        <w:t>ry</w:t>
      </w:r>
      <w:r w:rsidR="00C134E7" w:rsidRPr="000155DC">
        <w:rPr>
          <w:rFonts w:ascii="Arial" w:hAnsi="Arial" w:cs="Arial"/>
          <w:b/>
          <w:color w:val="0033CC"/>
          <w:sz w:val="20"/>
          <w:szCs w:val="20"/>
          <w:highlight w:val="yellow"/>
        </w:rPr>
        <w:t xml:space="preserve"> Fig. </w:t>
      </w:r>
      <w:r w:rsidR="00E019AB">
        <w:rPr>
          <w:rFonts w:ascii="Arial" w:hAnsi="Arial" w:cs="Arial"/>
          <w:b/>
          <w:color w:val="0033CC"/>
          <w:sz w:val="20"/>
          <w:szCs w:val="20"/>
          <w:highlight w:val="yellow"/>
        </w:rPr>
        <w:t>RR15</w:t>
      </w:r>
      <w:r w:rsidR="00C134E7">
        <w:rPr>
          <w:rFonts w:ascii="Arial" w:hAnsi="Arial" w:cs="Arial"/>
          <w:b/>
          <w:color w:val="0033CC"/>
          <w:sz w:val="20"/>
          <w:szCs w:val="20"/>
        </w:rPr>
        <w:t xml:space="preserve"> of the revised manuscript)</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r w:rsidR="00A1397F">
        <w:rPr>
          <w:rFonts w:ascii="Arial" w:hAnsi="Arial" w:cs="Arial"/>
          <w:color w:val="0032CC"/>
          <w:sz w:val="20"/>
          <w:szCs w:val="20"/>
        </w:rPr>
        <w:t>,</w:t>
      </w:r>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2C1168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11F9A8CF" w:rsidR="00EE1F5D" w:rsidRPr="00CD033A" w:rsidRDefault="00B4071F" w:rsidP="004F10DD">
      <w:pPr>
        <w:spacing w:after="0" w:line="240" w:lineRule="auto"/>
        <w:jc w:val="both"/>
        <w:rPr>
          <w:rFonts w:ascii="Arial" w:eastAsia="Arial" w:hAnsi="Arial" w:cs="Arial"/>
          <w:b/>
          <w:color w:val="0033CC"/>
        </w:rPr>
      </w:pPr>
      <w:r w:rsidRPr="004F10DD">
        <w:rPr>
          <w:rFonts w:ascii="Arial" w:eastAsia="Arial" w:hAnsi="Arial" w:cs="Arial"/>
          <w:color w:val="0033CC"/>
        </w:rPr>
        <w:t>Authors: The authors thank the Reviewer for this insightful suggestion. “</w:t>
      </w:r>
      <w:r w:rsidR="00727001" w:rsidRPr="004F10DD">
        <w:rPr>
          <w:rFonts w:ascii="Arial" w:eastAsia="Arial" w:hAnsi="Arial" w:cs="Arial"/>
          <w:color w:val="0033CC"/>
        </w:rPr>
        <w:t>high-intensity</w:t>
      </w:r>
      <w:r w:rsidRPr="004F10DD">
        <w:rPr>
          <w:rFonts w:ascii="Arial" w:eastAsia="Arial" w:hAnsi="Arial" w:cs="Arial"/>
          <w:color w:val="0033CC"/>
        </w:rPr>
        <w:t xml:space="preserve"> sequencing” in fact refers to the unique combination of depth/breadth/sample profiled in this study. </w:t>
      </w:r>
      <w:r w:rsidR="00626527" w:rsidRPr="004F10DD">
        <w:rPr>
          <w:rFonts w:ascii="Arial" w:eastAsia="Arial" w:hAnsi="Arial" w:cs="Arial"/>
          <w:color w:val="0033CC"/>
        </w:rPr>
        <w:t xml:space="preserve">We have now revised the text </w:t>
      </w:r>
      <w:r w:rsidRPr="004F10DD">
        <w:rPr>
          <w:rFonts w:ascii="Arial" w:eastAsia="Arial" w:hAnsi="Arial" w:cs="Arial"/>
          <w:color w:val="0033CC"/>
        </w:rPr>
        <w:t>to better emphasize this point</w:t>
      </w:r>
      <w:r w:rsidR="00626527" w:rsidRPr="004F10DD">
        <w:rPr>
          <w:rFonts w:ascii="Arial" w:eastAsia="Arial" w:hAnsi="Arial" w:cs="Arial"/>
          <w:color w:val="0033CC"/>
        </w:rPr>
        <w:t xml:space="preserve"> (</w:t>
      </w:r>
      <w:r w:rsidR="007B4E09" w:rsidRPr="004F10DD">
        <w:rPr>
          <w:rFonts w:ascii="Arial" w:eastAsia="Arial" w:hAnsi="Arial" w:cs="Arial"/>
          <w:color w:val="0033CC"/>
          <w:highlight w:val="yellow"/>
        </w:rPr>
        <w:t>p</w:t>
      </w:r>
      <w:r w:rsidR="00626527" w:rsidRPr="004F10DD">
        <w:rPr>
          <w:rFonts w:ascii="Arial" w:eastAsia="Arial" w:hAnsi="Arial" w:cs="Arial"/>
          <w:color w:val="0033CC"/>
          <w:highlight w:val="yellow"/>
        </w:rPr>
        <w:t xml:space="preserve">age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8F3B1E" w:rsidRPr="004F10DD">
        <w:rPr>
          <w:rFonts w:ascii="Arial" w:eastAsia="Arial" w:hAnsi="Arial" w:cs="Arial"/>
          <w:color w:val="0033CC"/>
          <w:highlight w:val="yellow"/>
        </w:rPr>
        <w:t xml:space="preserve">, </w:t>
      </w:r>
      <w:r w:rsidR="00430EF5" w:rsidRPr="004F10DD">
        <w:rPr>
          <w:rFonts w:ascii="Arial" w:eastAsia="Arial" w:hAnsi="Arial" w:cs="Arial"/>
          <w:color w:val="0033CC"/>
          <w:highlight w:val="yellow"/>
        </w:rPr>
        <w:t xml:space="preserve">lines </w:t>
      </w:r>
      <w:r w:rsidR="008F3B1E" w:rsidRPr="004F10DD">
        <w:rPr>
          <w:rFonts w:ascii="Arial" w:eastAsia="Arial" w:hAnsi="Arial" w:cs="Arial"/>
          <w:color w:val="0033CC"/>
          <w:highlight w:val="yellow"/>
        </w:rPr>
        <w:t>X</w:t>
      </w:r>
      <w:r w:rsidR="00626527" w:rsidRPr="004F10DD">
        <w:rPr>
          <w:rFonts w:ascii="Arial" w:eastAsia="Arial" w:hAnsi="Arial" w:cs="Arial"/>
          <w:color w:val="0033CC"/>
          <w:highlight w:val="yellow"/>
        </w:rPr>
        <w:t>X</w:t>
      </w:r>
      <w:r w:rsidR="00430EF5" w:rsidRPr="000155DC">
        <w:rPr>
          <w:rFonts w:ascii="Arial" w:eastAsia="Arial" w:hAnsi="Arial" w:cs="Arial"/>
          <w:color w:val="0033CC"/>
        </w:rPr>
        <w:t>, “</w:t>
      </w:r>
      <w:r w:rsidR="00430EF5" w:rsidRPr="00CD033A">
        <w:rPr>
          <w:rFonts w:ascii="Arial" w:eastAsia="Arial" w:hAnsi="Arial" w:cs="Arial"/>
          <w:color w:val="0033CC"/>
        </w:rPr>
        <w:t xml:space="preserve">Here, we devised a high-intensity cfDNA sequencing assay covering </w:t>
      </w:r>
      <w:r w:rsidR="00430EF5" w:rsidRPr="00CD033A">
        <w:rPr>
          <w:rFonts w:ascii="Arial" w:eastAsia="Arial" w:hAnsi="Arial" w:cs="Arial"/>
          <w:color w:val="0033CC"/>
        </w:rPr>
        <w:lastRenderedPageBreak/>
        <w:t>a large genomic region based on a joint analysis of cfDNA and WBC gDNA, utilizing UMIs to suppress technical assay errors and hierarchical Bayesian error correction models to mitigate mutation detection artifacts stemming from ultra-high sequencing depths</w:t>
      </w:r>
      <w:r w:rsidR="00430EF5" w:rsidRPr="000155DC">
        <w:rPr>
          <w:rFonts w:ascii="Arial" w:eastAsia="Arial" w:hAnsi="Arial" w:cs="Arial"/>
          <w:color w:val="0033CC"/>
        </w:rPr>
        <w:t>”</w:t>
      </w:r>
      <w:r w:rsidR="00626527" w:rsidRPr="004F10DD">
        <w:rPr>
          <w:rFonts w:ascii="Arial" w:eastAsia="Arial" w:hAnsi="Arial" w:cs="Arial"/>
          <w:color w:val="0033CC"/>
        </w:rPr>
        <w:t>)</w:t>
      </w:r>
      <w:r w:rsidR="008F3B1E" w:rsidRPr="00CD033A">
        <w:rPr>
          <w:rFonts w:ascii="Arial" w:eastAsia="Arial" w:hAnsi="Arial" w:cs="Arial"/>
          <w:color w:val="0033CC"/>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43597BE"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90BF2" w:rsidRPr="004F10DD">
        <w:rPr>
          <w:rFonts w:ascii="Arial" w:eastAsia="Arial" w:hAnsi="Arial" w:cs="Arial"/>
          <w:color w:val="0033CC"/>
        </w:rPr>
        <w:t>We</w:t>
      </w:r>
      <w:r w:rsidRPr="004F10DD">
        <w:rPr>
          <w:rFonts w:ascii="Arial" w:eastAsia="Arial" w:hAnsi="Arial" w:cs="Arial"/>
          <w:color w:val="0033CC"/>
        </w:rPr>
        <w:t xml:space="preserve"> thank the Reviewer for th</w:t>
      </w:r>
      <w:r w:rsidR="008476B0" w:rsidRPr="004F10DD">
        <w:rPr>
          <w:rFonts w:ascii="Arial" w:eastAsia="Arial" w:hAnsi="Arial" w:cs="Arial"/>
          <w:color w:val="0033CC"/>
        </w:rPr>
        <w:t>ese</w:t>
      </w:r>
      <w:r w:rsidRPr="004F10DD">
        <w:rPr>
          <w:rFonts w:ascii="Arial" w:eastAsia="Arial" w:hAnsi="Arial" w:cs="Arial"/>
          <w:color w:val="0033CC"/>
        </w:rPr>
        <w:t xml:space="preserve"> </w:t>
      </w:r>
      <w:r w:rsidR="008476B0" w:rsidRPr="004F10DD">
        <w:rPr>
          <w:rFonts w:ascii="Arial" w:eastAsia="Arial" w:hAnsi="Arial" w:cs="Arial"/>
          <w:color w:val="0033CC"/>
        </w:rPr>
        <w:t>most pertinent questions</w:t>
      </w:r>
      <w:r w:rsidRPr="004F10DD">
        <w:rPr>
          <w:rFonts w:ascii="Arial" w:eastAsia="Arial" w:hAnsi="Arial" w:cs="Arial"/>
          <w:color w:val="0033CC"/>
        </w:rPr>
        <w:t xml:space="preserve">. </w:t>
      </w:r>
      <w:r w:rsidR="00C80ED4" w:rsidRPr="004F10DD">
        <w:rPr>
          <w:rFonts w:ascii="Arial" w:eastAsia="Arial" w:hAnsi="Arial" w:cs="Arial"/>
          <w:color w:val="0033CC"/>
        </w:rPr>
        <w:t>The patients were prospectively recruite</w:t>
      </w:r>
      <w:r w:rsidR="00C80ED4" w:rsidRPr="00C554E4">
        <w:rPr>
          <w:rFonts w:ascii="Arial" w:eastAsia="Arial" w:hAnsi="Arial" w:cs="Arial"/>
          <w:color w:val="0033CC"/>
        </w:rPr>
        <w:t xml:space="preserve">d for the purpose of this study. </w:t>
      </w:r>
      <w:r w:rsidR="00EC4060" w:rsidRPr="004F10DD">
        <w:rPr>
          <w:rFonts w:ascii="Arial" w:eastAsia="Arial" w:hAnsi="Arial" w:cs="Arial"/>
          <w:color w:val="0033CC"/>
        </w:rPr>
        <w:t xml:space="preserve">The selection of breast, lung and prostate </w:t>
      </w:r>
      <w:r w:rsidR="005E36C5" w:rsidRPr="004F10DD">
        <w:rPr>
          <w:rFonts w:ascii="Arial" w:eastAsia="Arial" w:hAnsi="Arial" w:cs="Arial"/>
          <w:color w:val="0033CC"/>
        </w:rPr>
        <w:t xml:space="preserve">cancers </w:t>
      </w:r>
      <w:r w:rsidR="00EC4060" w:rsidRPr="004F10DD">
        <w:rPr>
          <w:rFonts w:ascii="Arial" w:eastAsia="Arial" w:hAnsi="Arial" w:cs="Arial"/>
          <w:color w:val="0033CC"/>
        </w:rPr>
        <w:t xml:space="preserve">was </w:t>
      </w:r>
      <w:r w:rsidR="00AE0348" w:rsidRPr="004F10DD">
        <w:rPr>
          <w:rFonts w:ascii="Arial" w:eastAsia="Arial" w:hAnsi="Arial" w:cs="Arial"/>
          <w:color w:val="0033CC"/>
        </w:rPr>
        <w:t xml:space="preserve">based on the fact that these three cancer types cover the most common cancers </w:t>
      </w:r>
      <w:r w:rsidR="00AC06ED" w:rsidRPr="004F10DD">
        <w:rPr>
          <w:rFonts w:ascii="Arial" w:eastAsia="Arial" w:hAnsi="Arial" w:cs="Arial"/>
          <w:color w:val="0033CC"/>
        </w:rPr>
        <w:t xml:space="preserve">of </w:t>
      </w:r>
      <w:r w:rsidR="00AE0348" w:rsidRPr="004F10DD">
        <w:rPr>
          <w:rFonts w:ascii="Arial" w:eastAsia="Arial" w:hAnsi="Arial" w:cs="Arial"/>
          <w:color w:val="0033CC"/>
        </w:rPr>
        <w:t xml:space="preserve">both genders, and </w:t>
      </w:r>
      <w:r w:rsidR="00350D35" w:rsidRPr="004F10DD">
        <w:rPr>
          <w:rFonts w:ascii="Arial" w:eastAsia="Arial" w:hAnsi="Arial" w:cs="Arial"/>
          <w:color w:val="0033CC"/>
        </w:rPr>
        <w:t>i</w:t>
      </w:r>
      <w:r w:rsidR="00EC4060" w:rsidRPr="004F10DD">
        <w:rPr>
          <w:rFonts w:ascii="Arial" w:eastAsia="Arial" w:hAnsi="Arial" w:cs="Arial"/>
          <w:color w:val="0033CC"/>
        </w:rPr>
        <w:t xml:space="preserve">t is, regrettably, not </w:t>
      </w:r>
      <w:r w:rsidR="005E36C5" w:rsidRPr="004F10DD">
        <w:rPr>
          <w:rFonts w:ascii="Arial" w:eastAsia="Arial" w:hAnsi="Arial" w:cs="Arial"/>
          <w:color w:val="0033CC"/>
        </w:rPr>
        <w:t xml:space="preserve">possible </w:t>
      </w:r>
      <w:r w:rsidR="00EC4060" w:rsidRPr="004F10DD">
        <w:rPr>
          <w:rFonts w:ascii="Arial" w:eastAsia="Arial" w:hAnsi="Arial" w:cs="Arial"/>
          <w:color w:val="0033CC"/>
        </w:rPr>
        <w:t xml:space="preserve">to perform additional </w:t>
      </w:r>
      <w:r w:rsidR="00C80ED4" w:rsidRPr="004F10DD">
        <w:rPr>
          <w:rFonts w:ascii="Arial" w:eastAsia="Arial" w:hAnsi="Arial" w:cs="Arial"/>
          <w:color w:val="0033CC"/>
        </w:rPr>
        <w:t xml:space="preserve">analysis of </w:t>
      </w:r>
      <w:r w:rsidRPr="004F10DD">
        <w:rPr>
          <w:rFonts w:ascii="Arial" w:eastAsia="Arial" w:hAnsi="Arial" w:cs="Arial"/>
          <w:color w:val="0033CC"/>
        </w:rPr>
        <w:t>colorectal cancer patients</w:t>
      </w:r>
      <w:r w:rsidR="00AE0348" w:rsidRPr="004F10DD">
        <w:rPr>
          <w:rFonts w:ascii="Arial" w:eastAsia="Arial" w:hAnsi="Arial" w:cs="Arial"/>
          <w:color w:val="0033CC"/>
        </w:rPr>
        <w:t xml:space="preserve"> as they have not been included in this prospective study. </w:t>
      </w:r>
      <w:r w:rsidR="00EC4060" w:rsidRPr="004F10DD">
        <w:rPr>
          <w:rFonts w:ascii="Arial" w:eastAsia="Arial" w:hAnsi="Arial" w:cs="Arial"/>
          <w:color w:val="0033CC"/>
        </w:rPr>
        <w:t xml:space="preserve">We appreciate the Reviewer’s </w:t>
      </w:r>
      <w:r w:rsidR="00A1397F" w:rsidRPr="004F10DD">
        <w:rPr>
          <w:rFonts w:ascii="Arial" w:eastAsia="Arial" w:hAnsi="Arial" w:cs="Arial"/>
          <w:color w:val="0033CC"/>
        </w:rPr>
        <w:t xml:space="preserve">suggestion </w:t>
      </w:r>
      <w:r w:rsidR="00EC4060" w:rsidRPr="004F10DD">
        <w:rPr>
          <w:rFonts w:ascii="Arial" w:eastAsia="Arial" w:hAnsi="Arial" w:cs="Arial"/>
          <w:color w:val="0033CC"/>
        </w:rPr>
        <w:t>and have added to the paragraph outlining the limitations of the study in the discussion of the manuscript (</w:t>
      </w:r>
      <w:r w:rsidR="007B4E09" w:rsidRPr="004F10DD">
        <w:rPr>
          <w:rFonts w:ascii="Arial" w:eastAsia="Arial" w:hAnsi="Arial" w:cs="Arial"/>
          <w:color w:val="0033CC"/>
          <w:highlight w:val="yellow"/>
        </w:rPr>
        <w:t>p</w:t>
      </w:r>
      <w:r w:rsidR="00EC4060" w:rsidRPr="004F10DD">
        <w:rPr>
          <w:rFonts w:ascii="Arial" w:eastAsia="Arial" w:hAnsi="Arial" w:cs="Arial"/>
          <w:color w:val="0033CC"/>
          <w:highlight w:val="yellow"/>
        </w:rPr>
        <w:t xml:space="preserve">age </w:t>
      </w:r>
      <w:r w:rsidR="00350D35" w:rsidRPr="004F10DD">
        <w:rPr>
          <w:rFonts w:ascii="Arial" w:eastAsia="Arial" w:hAnsi="Arial" w:cs="Arial"/>
          <w:color w:val="0033CC"/>
          <w:highlight w:val="yellow"/>
        </w:rPr>
        <w:t xml:space="preserve">XX, </w:t>
      </w:r>
      <w:r w:rsidR="006C796B" w:rsidRPr="004F10DD">
        <w:rPr>
          <w:rFonts w:ascii="Arial" w:eastAsia="Arial" w:hAnsi="Arial" w:cs="Arial"/>
          <w:color w:val="0033CC"/>
          <w:highlight w:val="yellow"/>
        </w:rPr>
        <w:t>line</w:t>
      </w:r>
      <w:r w:rsidR="000155DC">
        <w:rPr>
          <w:rFonts w:ascii="Arial" w:eastAsia="Arial" w:hAnsi="Arial" w:cs="Arial"/>
          <w:color w:val="0033CC"/>
          <w:highlight w:val="yellow"/>
        </w:rPr>
        <w:t>s</w:t>
      </w:r>
      <w:r w:rsidR="006C796B" w:rsidRPr="004F10DD">
        <w:rPr>
          <w:rFonts w:ascii="Arial" w:eastAsia="Arial" w:hAnsi="Arial" w:cs="Arial"/>
          <w:color w:val="0033CC"/>
          <w:highlight w:val="yellow"/>
        </w:rPr>
        <w:t xml:space="preserve"> </w:t>
      </w:r>
      <w:r w:rsidR="00350D35" w:rsidRPr="004F10DD">
        <w:rPr>
          <w:rFonts w:ascii="Arial" w:eastAsia="Arial" w:hAnsi="Arial" w:cs="Arial"/>
          <w:color w:val="0033CC"/>
          <w:highlight w:val="yellow"/>
        </w:rPr>
        <w:t>XX</w:t>
      </w:r>
      <w:r w:rsidR="00EC4060" w:rsidRPr="004F10DD">
        <w:rPr>
          <w:rFonts w:ascii="Arial" w:eastAsia="Arial" w:hAnsi="Arial" w:cs="Arial"/>
          <w:color w:val="0033CC"/>
        </w:rPr>
        <w:t>), the following passage: “</w:t>
      </w:r>
      <w:bookmarkStart w:id="26" w:name="_Hlk13941797"/>
      <w:r w:rsidR="00EC4060" w:rsidRPr="004F10DD">
        <w:rPr>
          <w:rFonts w:ascii="Arial" w:eastAsia="Arial" w:hAnsi="Arial" w:cs="Arial"/>
          <w:color w:val="0033CC"/>
        </w:rPr>
        <w:t xml:space="preserve">Colorectal carcinomas, another common form of cancer, were not included in this study; hence, further studies are warranted to define the sources of cfDNA mutations in patients </w:t>
      </w:r>
      <w:r w:rsidR="00350D35" w:rsidRPr="004F10DD">
        <w:rPr>
          <w:rFonts w:ascii="Arial" w:eastAsia="Arial" w:hAnsi="Arial" w:cs="Arial"/>
          <w:color w:val="0033CC"/>
        </w:rPr>
        <w:t>in</w:t>
      </w:r>
      <w:r w:rsidR="00EC4060" w:rsidRPr="004F10DD">
        <w:rPr>
          <w:rFonts w:ascii="Arial" w:eastAsia="Arial" w:hAnsi="Arial" w:cs="Arial"/>
          <w:color w:val="0033CC"/>
        </w:rPr>
        <w:t xml:space="preserve"> this disease</w:t>
      </w:r>
      <w:bookmarkEnd w:id="26"/>
      <w:r w:rsidR="00EC4060" w:rsidRPr="004F10DD">
        <w:rPr>
          <w:rFonts w:ascii="Arial" w:eastAsia="Arial" w:hAnsi="Arial" w:cs="Arial"/>
          <w:color w:val="0033CC"/>
        </w:rPr>
        <w:t>”.</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27" w:name="_Hlk13563843"/>
      <w:bookmarkStart w:id="28"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25DC6AC8" w:rsidR="00413E5F" w:rsidRPr="004F10DD" w:rsidRDefault="00B4071F" w:rsidP="00A7225E">
      <w:pPr>
        <w:spacing w:after="0" w:line="240" w:lineRule="auto"/>
        <w:jc w:val="both"/>
        <w:rPr>
          <w:rFonts w:ascii="Arial" w:eastAsia="Arial" w:hAnsi="Arial" w:cs="Arial"/>
          <w:color w:val="0033CC"/>
        </w:rPr>
      </w:pPr>
      <w:commentRangeStart w:id="29"/>
      <w:commentRangeStart w:id="30"/>
      <w:r w:rsidRPr="004F10DD">
        <w:rPr>
          <w:rFonts w:ascii="Arial" w:eastAsia="Arial" w:hAnsi="Arial" w:cs="Arial"/>
          <w:color w:val="0033CC"/>
        </w:rPr>
        <w:t xml:space="preserve">Authors: </w:t>
      </w:r>
      <w:commentRangeEnd w:id="29"/>
      <w:r w:rsidR="00CC1ADC" w:rsidRPr="00CD033A">
        <w:rPr>
          <w:rStyle w:val="CommentReference"/>
          <w:color w:val="0033CC"/>
        </w:rPr>
        <w:commentReference w:id="29"/>
      </w:r>
      <w:commentRangeEnd w:id="30"/>
      <w:r w:rsidR="00B8173A" w:rsidRPr="00CD033A">
        <w:rPr>
          <w:rStyle w:val="CommentReference"/>
          <w:color w:val="0033CC"/>
        </w:rPr>
        <w:commentReference w:id="30"/>
      </w:r>
      <w:r w:rsidR="00F80FA6" w:rsidRPr="004F10DD">
        <w:rPr>
          <w:rFonts w:ascii="Arial" w:eastAsia="Arial" w:hAnsi="Arial" w:cs="Arial"/>
          <w:color w:val="0033CC"/>
        </w:rPr>
        <w:t xml:space="preserve">We apologize for the lack of clarity. We have now provided this information </w:t>
      </w:r>
      <w:r w:rsidRPr="004F10DD">
        <w:rPr>
          <w:rFonts w:ascii="Arial" w:eastAsia="Arial" w:hAnsi="Arial" w:cs="Arial"/>
          <w:color w:val="0033CC"/>
        </w:rPr>
        <w:t xml:space="preserve">in </w:t>
      </w:r>
      <w:r w:rsidRPr="004F10DD">
        <w:rPr>
          <w:rFonts w:ascii="Arial" w:eastAsia="Arial" w:hAnsi="Arial" w:cs="Arial"/>
          <w:b/>
          <w:color w:val="0033CC"/>
          <w:highlight w:val="yellow"/>
        </w:rPr>
        <w:t xml:space="preserve">Supplementary Table </w:t>
      </w:r>
      <w:r w:rsidR="000155DC">
        <w:rPr>
          <w:rFonts w:ascii="Arial" w:eastAsia="Arial" w:hAnsi="Arial" w:cs="Arial"/>
          <w:b/>
          <w:color w:val="0033CC"/>
          <w:highlight w:val="yellow"/>
        </w:rPr>
        <w:t>XX</w:t>
      </w:r>
      <w:r w:rsidRPr="004F10DD">
        <w:rPr>
          <w:rFonts w:ascii="Arial" w:eastAsia="Arial" w:hAnsi="Arial" w:cs="Arial"/>
          <w:color w:val="0033CC"/>
        </w:rPr>
        <w:t xml:space="preserve"> of the revised manuscript.</w:t>
      </w:r>
      <w:r w:rsidR="00F80FA6" w:rsidRPr="004F10DD">
        <w:rPr>
          <w:rFonts w:ascii="Arial" w:eastAsia="Arial" w:hAnsi="Arial" w:cs="Arial"/>
          <w:color w:val="0033CC"/>
        </w:rPr>
        <w:t xml:space="preserve"> </w:t>
      </w:r>
      <w:r w:rsidR="00F30D61" w:rsidRPr="004F10DD">
        <w:rPr>
          <w:rFonts w:ascii="Arial" w:eastAsia="Arial" w:hAnsi="Arial" w:cs="Arial"/>
          <w:color w:val="0033CC"/>
        </w:rPr>
        <w:t xml:space="preserve">The samples used for training the </w:t>
      </w:r>
      <w:r w:rsidR="00AC06ED" w:rsidRPr="004F10DD">
        <w:rPr>
          <w:rFonts w:ascii="Arial" w:eastAsia="Arial" w:hAnsi="Arial" w:cs="Arial"/>
          <w:color w:val="0033CC"/>
        </w:rPr>
        <w:t xml:space="preserve">hierarchical Bayesian </w:t>
      </w:r>
      <w:r w:rsidR="00F30D61" w:rsidRPr="004F10DD">
        <w:rPr>
          <w:rFonts w:ascii="Arial" w:eastAsia="Arial" w:hAnsi="Arial" w:cs="Arial"/>
          <w:color w:val="0033CC"/>
        </w:rPr>
        <w:t xml:space="preserve">model </w:t>
      </w:r>
      <w:r w:rsidR="001B7FB6" w:rsidRPr="004F10DD">
        <w:rPr>
          <w:rFonts w:ascii="Arial" w:eastAsia="Arial" w:hAnsi="Arial" w:cs="Arial"/>
          <w:color w:val="0033CC"/>
        </w:rPr>
        <w:t xml:space="preserve">were </w:t>
      </w:r>
      <w:r w:rsidR="00F30D61" w:rsidRPr="004F10DD">
        <w:rPr>
          <w:rFonts w:ascii="Arial" w:eastAsia="Arial" w:hAnsi="Arial" w:cs="Arial"/>
          <w:color w:val="0033CC"/>
        </w:rPr>
        <w:t>sequenced</w:t>
      </w:r>
      <w:r w:rsidR="001B7FB6" w:rsidRPr="004F10DD">
        <w:rPr>
          <w:rFonts w:ascii="Arial" w:eastAsia="Arial" w:hAnsi="Arial" w:cs="Arial"/>
          <w:color w:val="0033CC"/>
        </w:rPr>
        <w:t xml:space="preserve"> using both versions V1 and V2 of the assay</w:t>
      </w:r>
      <w:r w:rsidR="00F30D61" w:rsidRPr="004F10DD">
        <w:rPr>
          <w:rFonts w:ascii="Arial" w:eastAsia="Arial" w:hAnsi="Arial" w:cs="Arial"/>
          <w:color w:val="0033CC"/>
        </w:rPr>
        <w:t xml:space="preserve"> </w:t>
      </w:r>
      <w:r w:rsidR="001B7FB6" w:rsidRPr="004F10DD">
        <w:rPr>
          <w:rFonts w:ascii="Arial" w:eastAsia="Arial" w:hAnsi="Arial" w:cs="Arial"/>
          <w:color w:val="0033CC"/>
        </w:rPr>
        <w:t xml:space="preserve">and internal cross-validation showed no apparent differences in error control between the two assays. </w:t>
      </w:r>
      <w:r w:rsidR="00A1397F" w:rsidRPr="004F10DD">
        <w:rPr>
          <w:rFonts w:ascii="Arial" w:eastAsia="Arial" w:hAnsi="Arial" w:cs="Arial"/>
          <w:color w:val="0033CC"/>
        </w:rPr>
        <w:t>As shown in the replicate analyses (</w:t>
      </w:r>
      <w:r w:rsidR="00AC06ED" w:rsidRPr="004F10DD">
        <w:rPr>
          <w:rFonts w:ascii="Arial" w:eastAsia="Arial" w:hAnsi="Arial" w:cs="Arial"/>
          <w:color w:val="0033CC"/>
        </w:rPr>
        <w:t xml:space="preserve">see </w:t>
      </w:r>
      <w:r w:rsidR="00A1397F"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E019AB">
        <w:rPr>
          <w:rFonts w:ascii="Arial" w:eastAsia="Arial" w:hAnsi="Arial" w:cs="Arial"/>
          <w:b/>
          <w:color w:val="0033CC"/>
          <w:highlight w:val="yellow"/>
        </w:rPr>
        <w:t>Supplementary</w:t>
      </w:r>
      <w:r w:rsidR="00B8173A" w:rsidRPr="00CD033A">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0155DC" w:rsidRPr="000155DC">
        <w:rPr>
          <w:rFonts w:ascii="Arial" w:eastAsia="Arial" w:hAnsi="Arial" w:cs="Arial"/>
          <w:b/>
          <w:color w:val="0033CC"/>
        </w:rPr>
        <w:t xml:space="preserve"> or the revised manuscript</w:t>
      </w:r>
      <w:r w:rsidR="00A1397F" w:rsidRPr="004F10DD">
        <w:rPr>
          <w:rFonts w:ascii="Arial" w:eastAsia="Arial" w:hAnsi="Arial" w:cs="Arial"/>
          <w:color w:val="0033CC"/>
        </w:rPr>
        <w:t>), the results from versions V1 and V2 of the assay were highly concordant</w:t>
      </w:r>
      <w:r w:rsidR="001B7FB6" w:rsidRPr="004F10DD">
        <w:rPr>
          <w:rFonts w:ascii="Arial" w:eastAsia="Arial" w:hAnsi="Arial" w:cs="Arial"/>
          <w:color w:val="0033CC"/>
        </w:rPr>
        <w:t xml:space="preserve"> on samples harboring biological variants</w:t>
      </w:r>
      <w:r w:rsidR="00A1397F" w:rsidRPr="004F10DD">
        <w:rPr>
          <w:rFonts w:ascii="Arial" w:eastAsia="Arial" w:hAnsi="Arial" w:cs="Arial"/>
          <w:color w:val="0033CC"/>
        </w:rPr>
        <w:t xml:space="preserve">. </w:t>
      </w:r>
      <w:r w:rsidR="006D4F1D" w:rsidRPr="004F10DD">
        <w:rPr>
          <w:rFonts w:ascii="Arial" w:eastAsia="Arial" w:hAnsi="Arial" w:cs="Arial"/>
          <w:color w:val="0033CC"/>
        </w:rPr>
        <w:t xml:space="preserve">Owing to the timing of </w:t>
      </w:r>
      <w:r w:rsidR="001B7FB6" w:rsidRPr="004F10DD">
        <w:rPr>
          <w:rFonts w:ascii="Arial" w:eastAsia="Arial" w:hAnsi="Arial" w:cs="Arial"/>
          <w:color w:val="0033CC"/>
        </w:rPr>
        <w:t>assay</w:t>
      </w:r>
      <w:r w:rsidR="006D4F1D" w:rsidRPr="004F10DD">
        <w:rPr>
          <w:rFonts w:ascii="Arial" w:eastAsia="Arial" w:hAnsi="Arial" w:cs="Arial"/>
          <w:color w:val="0033CC"/>
        </w:rPr>
        <w:t xml:space="preserve"> development and availability of the samples</w:t>
      </w:r>
      <w:r w:rsidR="00F80FA6" w:rsidRPr="004F10DD">
        <w:rPr>
          <w:rFonts w:ascii="Arial" w:eastAsia="Arial" w:hAnsi="Arial" w:cs="Arial"/>
          <w:color w:val="0033CC"/>
        </w:rPr>
        <w:t xml:space="preserve">, all the cancer patients were sequenced </w:t>
      </w:r>
      <w:r w:rsidR="00C80ED4" w:rsidRPr="004F10DD">
        <w:rPr>
          <w:rFonts w:ascii="Arial" w:eastAsia="Arial" w:hAnsi="Arial" w:cs="Arial"/>
          <w:color w:val="0033CC"/>
        </w:rPr>
        <w:t>using version</w:t>
      </w:r>
      <w:r w:rsidR="00F80FA6" w:rsidRPr="004F10DD">
        <w:rPr>
          <w:rFonts w:ascii="Arial" w:eastAsia="Arial" w:hAnsi="Arial" w:cs="Arial"/>
          <w:color w:val="0033CC"/>
        </w:rPr>
        <w:t xml:space="preserve"> </w:t>
      </w:r>
      <w:r w:rsidR="006515BA" w:rsidRPr="004F10DD">
        <w:rPr>
          <w:rFonts w:ascii="Arial" w:eastAsia="Arial" w:hAnsi="Arial" w:cs="Arial"/>
          <w:color w:val="0033CC"/>
        </w:rPr>
        <w:t>V</w:t>
      </w:r>
      <w:r w:rsidR="00F80FA6" w:rsidRPr="004F10DD">
        <w:rPr>
          <w:rFonts w:ascii="Arial" w:eastAsia="Arial" w:hAnsi="Arial" w:cs="Arial"/>
          <w:color w:val="0033CC"/>
        </w:rPr>
        <w:t>1</w:t>
      </w:r>
      <w:r w:rsidR="001B7FB6" w:rsidRPr="004F10DD">
        <w:rPr>
          <w:rFonts w:ascii="Arial" w:eastAsia="Arial" w:hAnsi="Arial" w:cs="Arial"/>
          <w:color w:val="0033CC"/>
        </w:rPr>
        <w:t xml:space="preserve"> as were approximately half of the training samples. The V2 assay was used for further experiments: replicates as a bridging study between the V1 and V2 assay</w:t>
      </w:r>
      <w:r w:rsidR="00AC06ED" w:rsidRPr="004F10DD">
        <w:rPr>
          <w:rFonts w:ascii="Arial" w:eastAsia="Arial" w:hAnsi="Arial" w:cs="Arial"/>
          <w:color w:val="0033CC"/>
        </w:rPr>
        <w:t xml:space="preserve"> versions</w:t>
      </w:r>
      <w:r w:rsidR="001B7FB6" w:rsidRPr="004F10DD">
        <w:rPr>
          <w:rFonts w:ascii="Arial" w:eastAsia="Arial" w:hAnsi="Arial" w:cs="Arial"/>
          <w:color w:val="0033CC"/>
        </w:rPr>
        <w:t xml:space="preserve">, a set of control individuals allocated to additional </w:t>
      </w:r>
      <w:r w:rsidR="00394B9B" w:rsidRPr="004F10DD">
        <w:rPr>
          <w:rFonts w:ascii="Arial" w:eastAsia="Arial" w:hAnsi="Arial" w:cs="Arial"/>
          <w:color w:val="0033CC"/>
        </w:rPr>
        <w:t xml:space="preserve">training of the hierarchical Bayesian </w:t>
      </w:r>
      <w:r w:rsidR="001B7FB6" w:rsidRPr="004F10DD">
        <w:rPr>
          <w:rFonts w:ascii="Arial" w:eastAsia="Arial" w:hAnsi="Arial" w:cs="Arial"/>
          <w:color w:val="0033CC"/>
        </w:rPr>
        <w:t xml:space="preserve">noise model, and an independent set of non-cancer individuals reported in this manuscript to demonstrate </w:t>
      </w:r>
      <w:r w:rsidR="00394B9B" w:rsidRPr="004F10DD">
        <w:rPr>
          <w:rFonts w:ascii="Arial" w:eastAsia="Arial" w:hAnsi="Arial" w:cs="Arial"/>
          <w:color w:val="0033CC"/>
        </w:rPr>
        <w:t xml:space="preserve">effective control of </w:t>
      </w:r>
      <w:r w:rsidR="001B7FB6" w:rsidRPr="004F10DD">
        <w:rPr>
          <w:rFonts w:ascii="Arial" w:eastAsia="Arial" w:hAnsi="Arial" w:cs="Arial"/>
          <w:color w:val="0033CC"/>
        </w:rPr>
        <w:t xml:space="preserve">error </w:t>
      </w:r>
      <w:r w:rsidR="00394B9B" w:rsidRPr="004F10DD">
        <w:rPr>
          <w:rFonts w:ascii="Arial" w:eastAsia="Arial" w:hAnsi="Arial" w:cs="Arial"/>
          <w:color w:val="0033CC"/>
        </w:rPr>
        <w:t>rates</w:t>
      </w:r>
      <w:r w:rsidR="001B7FB6" w:rsidRPr="004F10DD">
        <w:rPr>
          <w:rFonts w:ascii="Arial" w:eastAsia="Arial" w:hAnsi="Arial" w:cs="Arial"/>
          <w:color w:val="0033CC"/>
        </w:rPr>
        <w:t>.</w:t>
      </w:r>
      <w:r w:rsidR="00F80FA6" w:rsidRPr="004F10DD">
        <w:rPr>
          <w:rFonts w:ascii="Arial" w:eastAsia="Arial" w:hAnsi="Arial" w:cs="Arial"/>
          <w:color w:val="0033CC"/>
        </w:rPr>
        <w:t xml:space="preserve"> </w:t>
      </w:r>
      <w:r w:rsidR="006D4F1D" w:rsidRPr="004F10DD">
        <w:rPr>
          <w:rFonts w:ascii="Arial" w:eastAsia="Arial" w:hAnsi="Arial" w:cs="Arial"/>
          <w:color w:val="0033CC"/>
        </w:rPr>
        <w:t>Given the equivalence of the assays observed during the technical development and in the direct comparison of actual cases (</w:t>
      </w:r>
      <w:r w:rsidR="006D4F1D" w:rsidRPr="004F10DD">
        <w:rPr>
          <w:rFonts w:ascii="Arial" w:eastAsia="Arial" w:hAnsi="Arial" w:cs="Arial"/>
          <w:b/>
          <w:color w:val="0033CC"/>
        </w:rPr>
        <w:t>Response to Reviewers Figure 8</w:t>
      </w:r>
      <w:r w:rsidR="00B8173A" w:rsidRPr="004F10DD">
        <w:rPr>
          <w:rFonts w:ascii="Arial" w:eastAsia="Arial" w:hAnsi="Arial" w:cs="Arial"/>
          <w:b/>
          <w:color w:val="0033CC"/>
        </w:rPr>
        <w:t xml:space="preserve">; </w:t>
      </w:r>
      <w:r w:rsidR="00E019AB">
        <w:rPr>
          <w:rFonts w:ascii="Arial" w:eastAsia="Arial" w:hAnsi="Arial" w:cs="Arial"/>
          <w:b/>
          <w:color w:val="0033CC"/>
          <w:highlight w:val="yellow"/>
        </w:rPr>
        <w:t>Supplementary Fig</w:t>
      </w:r>
      <w:r w:rsidR="00B8173A" w:rsidRPr="004F10DD">
        <w:rPr>
          <w:rFonts w:ascii="Arial" w:eastAsia="Arial" w:hAnsi="Arial" w:cs="Arial"/>
          <w:b/>
          <w:color w:val="0033CC"/>
          <w:highlight w:val="yellow"/>
        </w:rPr>
        <w:t xml:space="preserve">. </w:t>
      </w:r>
      <w:r w:rsidR="00E019AB">
        <w:rPr>
          <w:rFonts w:ascii="Arial" w:eastAsia="Arial" w:hAnsi="Arial" w:cs="Arial"/>
          <w:b/>
          <w:color w:val="0033CC"/>
          <w:highlight w:val="yellow"/>
        </w:rPr>
        <w:t>RR8</w:t>
      </w:r>
      <w:r w:rsidR="006D4F1D" w:rsidRPr="004F10DD">
        <w:rPr>
          <w:rFonts w:ascii="Arial" w:eastAsia="Arial" w:hAnsi="Arial" w:cs="Arial"/>
          <w:color w:val="0033CC"/>
        </w:rPr>
        <w:t xml:space="preserve">), we consider the </w:t>
      </w:r>
      <w:r w:rsidR="00394B9B" w:rsidRPr="004F10DD">
        <w:rPr>
          <w:rFonts w:ascii="Arial" w:eastAsia="Arial" w:hAnsi="Arial" w:cs="Arial"/>
          <w:color w:val="0033CC"/>
        </w:rPr>
        <w:t xml:space="preserve">two versions of the </w:t>
      </w:r>
      <w:r w:rsidR="006D4F1D" w:rsidRPr="004F10DD">
        <w:rPr>
          <w:rFonts w:ascii="Arial" w:eastAsia="Arial" w:hAnsi="Arial" w:cs="Arial"/>
          <w:color w:val="0033CC"/>
        </w:rPr>
        <w:t>assay equivalent in their performance</w:t>
      </w:r>
      <w:r w:rsidR="00F80FA6" w:rsidRPr="004F10DD">
        <w:rPr>
          <w:rFonts w:ascii="Arial" w:eastAsia="Arial" w:hAnsi="Arial" w:cs="Arial"/>
          <w:color w:val="0033CC"/>
        </w:rPr>
        <w:t>.</w:t>
      </w:r>
      <w:bookmarkEnd w:id="27"/>
    </w:p>
    <w:bookmarkEnd w:id="28"/>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w:t>
      </w:r>
      <w:proofErr w:type="spellStart"/>
      <w:r w:rsidRPr="00A7225E">
        <w:rPr>
          <w:rFonts w:ascii="Arial" w:eastAsia="Arial" w:hAnsi="Arial" w:cs="Arial"/>
        </w:rPr>
        <w:t>ddPCR</w:t>
      </w:r>
      <w:proofErr w:type="spellEnd"/>
      <w:r w:rsidRPr="00A7225E">
        <w:rPr>
          <w:rFonts w:ascii="Arial" w:eastAsia="Arial" w:hAnsi="Arial" w:cs="Arial"/>
        </w:rPr>
        <w:t xml:space="preserve"> and the targeted DNA assay in the 5 cases with high amount of cfDNA, although protocol V1 provides lower MAF in the variant KRAS G12A that has a </w:t>
      </w:r>
      <w:proofErr w:type="spellStart"/>
      <w:r w:rsidRPr="00A7225E">
        <w:rPr>
          <w:rFonts w:ascii="Arial" w:eastAsia="Arial" w:hAnsi="Arial" w:cs="Arial"/>
        </w:rPr>
        <w:t>ddPCR</w:t>
      </w:r>
      <w:proofErr w:type="spellEnd"/>
      <w:r w:rsidRPr="00A7225E">
        <w:rPr>
          <w:rFonts w:ascii="Arial" w:eastAsia="Arial" w:hAnsi="Arial" w:cs="Arial"/>
        </w:rPr>
        <w:t xml:space="preserve">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7751A558" w:rsidR="00413E5F" w:rsidRPr="004F10DD" w:rsidRDefault="00B4071F" w:rsidP="00A7225E">
      <w:pPr>
        <w:spacing w:after="0" w:line="240" w:lineRule="auto"/>
        <w:jc w:val="both"/>
        <w:rPr>
          <w:rFonts w:ascii="Arial" w:eastAsia="Arial" w:hAnsi="Arial" w:cs="Arial"/>
          <w:color w:val="0033CC"/>
        </w:rPr>
      </w:pPr>
      <w:r w:rsidRPr="004F10DD">
        <w:rPr>
          <w:rFonts w:ascii="Arial" w:eastAsia="Arial" w:hAnsi="Arial" w:cs="Arial"/>
          <w:color w:val="0033CC"/>
        </w:rPr>
        <w:t xml:space="preserve">Authors: </w:t>
      </w:r>
      <w:r w:rsidR="00F80FA6" w:rsidRPr="004F10DD">
        <w:rPr>
          <w:rFonts w:ascii="Arial" w:eastAsia="Arial" w:hAnsi="Arial" w:cs="Arial"/>
          <w:color w:val="0033CC"/>
        </w:rPr>
        <w:t xml:space="preserve">We thank the </w:t>
      </w:r>
      <w:r w:rsidR="00571735" w:rsidRPr="004F10DD">
        <w:rPr>
          <w:rFonts w:ascii="Arial" w:eastAsia="Arial" w:hAnsi="Arial" w:cs="Arial"/>
          <w:color w:val="0033CC"/>
        </w:rPr>
        <w:t>Reviewer</w:t>
      </w:r>
      <w:r w:rsidR="00F80FA6" w:rsidRPr="004F10DD">
        <w:rPr>
          <w:rFonts w:ascii="Arial" w:eastAsia="Arial" w:hAnsi="Arial" w:cs="Arial"/>
          <w:color w:val="0033CC"/>
        </w:rPr>
        <w:t xml:space="preserve"> for </w:t>
      </w:r>
      <w:r w:rsidR="00C80ED4" w:rsidRPr="004F10DD">
        <w:rPr>
          <w:rFonts w:ascii="Arial" w:eastAsia="Arial" w:hAnsi="Arial" w:cs="Arial"/>
          <w:color w:val="0033CC"/>
        </w:rPr>
        <w:t xml:space="preserve">bringing </w:t>
      </w:r>
      <w:r w:rsidR="00F80FA6" w:rsidRPr="004F10DD">
        <w:rPr>
          <w:rFonts w:ascii="Arial" w:eastAsia="Arial" w:hAnsi="Arial" w:cs="Arial"/>
          <w:color w:val="0033CC"/>
        </w:rPr>
        <w:t>this important point</w:t>
      </w:r>
      <w:r w:rsidR="000678DD" w:rsidRPr="004F10DD">
        <w:rPr>
          <w:rFonts w:ascii="Arial" w:eastAsia="Arial" w:hAnsi="Arial" w:cs="Arial"/>
          <w:color w:val="0033CC"/>
        </w:rPr>
        <w:t xml:space="preserve"> to our attention</w:t>
      </w:r>
      <w:r w:rsidR="00F80FA6" w:rsidRPr="004F10DD">
        <w:rPr>
          <w:rFonts w:ascii="Arial" w:eastAsia="Arial" w:hAnsi="Arial" w:cs="Arial"/>
          <w:color w:val="0033CC"/>
        </w:rPr>
        <w:t xml:space="preserve">. We have now performed additional </w:t>
      </w:r>
      <w:r w:rsidR="000678DD" w:rsidRPr="004F10DD">
        <w:rPr>
          <w:rFonts w:ascii="Arial" w:eastAsia="Arial" w:hAnsi="Arial" w:cs="Arial"/>
          <w:color w:val="0033CC"/>
        </w:rPr>
        <w:t xml:space="preserve">technical repeats using V1 and V2 of the high-intensity </w:t>
      </w:r>
      <w:r w:rsidR="00350D35"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and additional </w:t>
      </w:r>
      <w:proofErr w:type="spellStart"/>
      <w:r w:rsidR="00F80FA6" w:rsidRPr="004F10DD">
        <w:rPr>
          <w:rFonts w:ascii="Arial" w:eastAsia="Arial" w:hAnsi="Arial" w:cs="Arial"/>
          <w:color w:val="0033CC"/>
        </w:rPr>
        <w:t>ddPCR</w:t>
      </w:r>
      <w:proofErr w:type="spellEnd"/>
      <w:r w:rsidR="00F80FA6" w:rsidRPr="004F10DD">
        <w:rPr>
          <w:rFonts w:ascii="Arial" w:eastAsia="Arial" w:hAnsi="Arial" w:cs="Arial"/>
          <w:color w:val="0033CC"/>
        </w:rPr>
        <w:t xml:space="preserve"> </w:t>
      </w:r>
      <w:r w:rsidR="000678DD" w:rsidRPr="004F10DD">
        <w:rPr>
          <w:rFonts w:ascii="Arial" w:eastAsia="Arial" w:hAnsi="Arial" w:cs="Arial"/>
          <w:color w:val="0033CC"/>
        </w:rPr>
        <w:t xml:space="preserve">testing </w:t>
      </w:r>
      <w:proofErr w:type="spellStart"/>
      <w:r w:rsidR="00C80ED4" w:rsidRPr="004F10DD">
        <w:rPr>
          <w:rFonts w:ascii="Arial" w:eastAsia="Arial" w:hAnsi="Arial" w:cs="Arial"/>
          <w:color w:val="0033CC"/>
        </w:rPr>
        <w:t>VUSo</w:t>
      </w:r>
      <w:proofErr w:type="spellEnd"/>
      <w:r w:rsidR="002F1FB2" w:rsidRPr="004F10DD">
        <w:rPr>
          <w:rFonts w:ascii="Arial" w:eastAsia="Arial" w:hAnsi="Arial" w:cs="Arial"/>
          <w:color w:val="0033CC"/>
        </w:rPr>
        <w:t xml:space="preserve"> </w:t>
      </w:r>
      <w:r w:rsidR="00F80FA6" w:rsidRPr="004F10DD">
        <w:rPr>
          <w:rFonts w:ascii="Arial" w:eastAsia="Arial" w:hAnsi="Arial" w:cs="Arial"/>
          <w:color w:val="0033CC"/>
        </w:rPr>
        <w:t xml:space="preserve">with low VAFs. Please see our response to </w:t>
      </w:r>
      <w:r w:rsidR="000678DD" w:rsidRPr="004F10DD">
        <w:rPr>
          <w:rFonts w:ascii="Arial" w:eastAsia="Arial" w:hAnsi="Arial" w:cs="Arial"/>
          <w:color w:val="0033CC"/>
        </w:rPr>
        <w:t xml:space="preserve">Reviewer 1’s </w:t>
      </w:r>
      <w:r w:rsidR="000155DC">
        <w:rPr>
          <w:rFonts w:ascii="Arial" w:eastAsia="Arial" w:hAnsi="Arial" w:cs="Arial"/>
          <w:color w:val="0033CC"/>
        </w:rPr>
        <w:t>C</w:t>
      </w:r>
      <w:r w:rsidR="00350D35" w:rsidRPr="004F10DD">
        <w:rPr>
          <w:rFonts w:ascii="Arial" w:eastAsia="Arial" w:hAnsi="Arial" w:cs="Arial"/>
          <w:color w:val="0033CC"/>
        </w:rPr>
        <w:t>omment</w:t>
      </w:r>
      <w:r w:rsidR="00F80FA6" w:rsidRPr="004F10DD">
        <w:rPr>
          <w:rFonts w:ascii="Arial" w:eastAsia="Arial" w:hAnsi="Arial" w:cs="Arial"/>
          <w:color w:val="0033CC"/>
        </w:rPr>
        <w:t xml:space="preserve"> </w:t>
      </w:r>
      <w:r w:rsidRPr="004F10DD">
        <w:rPr>
          <w:rFonts w:ascii="Arial" w:eastAsia="Arial" w:hAnsi="Arial" w:cs="Arial"/>
          <w:color w:val="0033CC"/>
        </w:rPr>
        <w:t>#10</w:t>
      </w:r>
      <w:r w:rsidR="000678DD" w:rsidRPr="004F10DD">
        <w:rPr>
          <w:rFonts w:ascii="Arial" w:eastAsia="Arial" w:hAnsi="Arial" w:cs="Arial"/>
          <w:color w:val="0033CC"/>
        </w:rPr>
        <w:t xml:space="preserve">, and this Reviewer’s </w:t>
      </w:r>
      <w:r w:rsidR="000155DC">
        <w:rPr>
          <w:rFonts w:ascii="Arial" w:eastAsia="Arial" w:hAnsi="Arial" w:cs="Arial"/>
          <w:color w:val="0033CC"/>
        </w:rPr>
        <w:t>C</w:t>
      </w:r>
      <w:r w:rsidR="00350D35" w:rsidRPr="004F10DD">
        <w:rPr>
          <w:rFonts w:ascii="Arial" w:eastAsia="Arial" w:hAnsi="Arial" w:cs="Arial"/>
          <w:color w:val="0033CC"/>
        </w:rPr>
        <w:t>omment</w:t>
      </w:r>
      <w:r w:rsidR="001C1C49" w:rsidRPr="004F10DD">
        <w:rPr>
          <w:rFonts w:ascii="Arial" w:eastAsia="Arial" w:hAnsi="Arial" w:cs="Arial"/>
          <w:color w:val="0033CC"/>
        </w:rPr>
        <w:t xml:space="preserve"> </w:t>
      </w:r>
      <w:r w:rsidR="002F1FB2" w:rsidRPr="004F10DD">
        <w:rPr>
          <w:rFonts w:ascii="Arial" w:eastAsia="Arial" w:hAnsi="Arial" w:cs="Arial"/>
          <w:color w:val="0033CC"/>
        </w:rPr>
        <w:t>#</w:t>
      </w:r>
      <w:r w:rsidRPr="004F10DD">
        <w:rPr>
          <w:rFonts w:ascii="Arial" w:eastAsia="Arial" w:hAnsi="Arial" w:cs="Arial"/>
          <w:color w:val="0033CC"/>
        </w:rPr>
        <w:t>5. The authors kindly refer the Reviewer to the corresponding sections for a more elaborate discussion of the results.</w:t>
      </w:r>
      <w:r w:rsidR="00256EB9" w:rsidRPr="004F10DD">
        <w:rPr>
          <w:rFonts w:ascii="Arial" w:eastAsia="Arial" w:hAnsi="Arial" w:cs="Arial"/>
          <w:color w:val="0033CC"/>
        </w:rPr>
        <w:t xml:space="preserve"> B</w:t>
      </w:r>
      <w:r w:rsidR="000678DD" w:rsidRPr="004F10DD">
        <w:rPr>
          <w:rFonts w:ascii="Arial" w:eastAsia="Arial" w:hAnsi="Arial" w:cs="Arial"/>
          <w:color w:val="0033CC"/>
        </w:rPr>
        <w:t>rief</w:t>
      </w:r>
      <w:r w:rsidR="00256EB9" w:rsidRPr="004F10DD">
        <w:rPr>
          <w:rFonts w:ascii="Arial" w:eastAsia="Arial" w:hAnsi="Arial" w:cs="Arial"/>
          <w:color w:val="0033CC"/>
        </w:rPr>
        <w:t>ly here</w:t>
      </w:r>
      <w:r w:rsidR="000678DD" w:rsidRPr="004F10DD">
        <w:rPr>
          <w:rFonts w:ascii="Arial" w:eastAsia="Arial" w:hAnsi="Arial" w:cs="Arial"/>
          <w:color w:val="0033CC"/>
        </w:rPr>
        <w:t xml:space="preserve">, in the technical replicates utilizing V1 and V2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 xml:space="preserve">assay, the pairwise comparison of VAFs between versions V1 vs V2 and V2 vs V2 for all the samples that have been retested are shown in the </w:t>
      </w:r>
      <w:r w:rsidR="000678DD" w:rsidRPr="004F10DD">
        <w:rPr>
          <w:rFonts w:ascii="Arial" w:eastAsia="Arial" w:hAnsi="Arial" w:cs="Arial"/>
          <w:b/>
          <w:color w:val="0033CC"/>
        </w:rPr>
        <w:t>Response to Reviewers Figure 8</w:t>
      </w:r>
      <w:r w:rsidR="000C614D" w:rsidRPr="004F10DD">
        <w:rPr>
          <w:rFonts w:ascii="Arial" w:eastAsia="Arial" w:hAnsi="Arial" w:cs="Arial"/>
          <w:b/>
          <w:color w:val="0033CC"/>
        </w:rPr>
        <w:t xml:space="preserve">, </w:t>
      </w:r>
      <w:r w:rsidR="000678DD" w:rsidRPr="004F10DD">
        <w:rPr>
          <w:rFonts w:ascii="Arial" w:eastAsia="Arial" w:hAnsi="Arial" w:cs="Arial"/>
          <w:color w:val="0033CC"/>
        </w:rPr>
        <w:t xml:space="preserve">and the revised </w:t>
      </w:r>
      <w:r w:rsidR="00E019AB">
        <w:rPr>
          <w:rFonts w:ascii="Arial" w:eastAsia="Arial" w:hAnsi="Arial" w:cs="Arial"/>
          <w:b/>
          <w:color w:val="0033CC"/>
          <w:highlight w:val="yellow"/>
        </w:rPr>
        <w:t>Supplementary</w:t>
      </w:r>
      <w:r w:rsidR="000678DD" w:rsidRPr="000155DC">
        <w:rPr>
          <w:rFonts w:ascii="Arial" w:eastAsia="Arial" w:hAnsi="Arial" w:cs="Arial"/>
          <w:b/>
          <w:color w:val="0033CC"/>
          <w:highlight w:val="yellow"/>
        </w:rPr>
        <w:t xml:space="preserve"> </w:t>
      </w:r>
      <w:commentRangeStart w:id="31"/>
      <w:r w:rsidR="000678DD" w:rsidRPr="000155DC">
        <w:rPr>
          <w:rFonts w:ascii="Arial" w:eastAsia="Arial" w:hAnsi="Arial" w:cs="Arial"/>
          <w:b/>
          <w:color w:val="0033CC"/>
          <w:highlight w:val="yellow"/>
        </w:rPr>
        <w:t>Fig</w:t>
      </w:r>
      <w:r w:rsidR="000C614D" w:rsidRPr="000155DC">
        <w:rPr>
          <w:rFonts w:ascii="Arial" w:eastAsia="Arial" w:hAnsi="Arial" w:cs="Arial"/>
          <w:b/>
          <w:color w:val="0033CC"/>
          <w:highlight w:val="yellow"/>
        </w:rPr>
        <w:t>.</w:t>
      </w:r>
      <w:r w:rsidR="000678DD" w:rsidRPr="000155DC">
        <w:rPr>
          <w:rFonts w:ascii="Arial" w:eastAsia="Arial" w:hAnsi="Arial" w:cs="Arial"/>
          <w:b/>
          <w:color w:val="0033CC"/>
          <w:highlight w:val="yellow"/>
        </w:rPr>
        <w:t xml:space="preserve"> </w:t>
      </w:r>
      <w:commentRangeEnd w:id="31"/>
      <w:r w:rsidR="004F10DD" w:rsidRPr="000155DC">
        <w:rPr>
          <w:rStyle w:val="CommentReference"/>
          <w:highlight w:val="yellow"/>
        </w:rPr>
        <w:commentReference w:id="31"/>
      </w:r>
      <w:r w:rsidR="00E019AB">
        <w:rPr>
          <w:rFonts w:ascii="Arial" w:eastAsia="Arial" w:hAnsi="Arial" w:cs="Arial"/>
          <w:b/>
          <w:color w:val="0033CC"/>
          <w:highlight w:val="yellow"/>
        </w:rPr>
        <w:t>RR8</w:t>
      </w:r>
      <w:r w:rsidR="000678DD" w:rsidRPr="004F10DD">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4F10DD">
        <w:rPr>
          <w:rFonts w:ascii="Arial" w:eastAsia="Arial" w:hAnsi="Arial" w:cs="Arial"/>
          <w:b/>
          <w:color w:val="0033CC"/>
        </w:rPr>
        <w:t xml:space="preserve">Response to Reviewers Tables </w:t>
      </w:r>
      <w:r w:rsidR="00E019AB">
        <w:rPr>
          <w:rFonts w:ascii="Arial" w:eastAsia="Arial" w:hAnsi="Arial" w:cs="Arial"/>
          <w:b/>
          <w:color w:val="0033CC"/>
        </w:rPr>
        <w:t>5</w:t>
      </w:r>
      <w:r w:rsidR="000678DD" w:rsidRPr="004F10DD">
        <w:rPr>
          <w:rFonts w:ascii="Arial" w:eastAsia="Arial" w:hAnsi="Arial" w:cs="Arial"/>
          <w:b/>
          <w:color w:val="0033CC"/>
        </w:rPr>
        <w:t xml:space="preserve"> </w:t>
      </w:r>
      <w:r w:rsidR="000678DD" w:rsidRPr="000155DC">
        <w:rPr>
          <w:rFonts w:ascii="Arial" w:eastAsia="Arial" w:hAnsi="Arial" w:cs="Arial"/>
          <w:color w:val="0033CC"/>
        </w:rPr>
        <w:t>and</w:t>
      </w:r>
      <w:r w:rsidR="000678DD" w:rsidRPr="004F10DD">
        <w:rPr>
          <w:rFonts w:ascii="Arial" w:eastAsia="Arial" w:hAnsi="Arial" w:cs="Arial"/>
          <w:b/>
          <w:color w:val="0033CC"/>
        </w:rPr>
        <w:t xml:space="preserve"> </w:t>
      </w:r>
      <w:r w:rsidR="00E019AB">
        <w:rPr>
          <w:rFonts w:ascii="Arial" w:eastAsia="Arial" w:hAnsi="Arial" w:cs="Arial"/>
          <w:b/>
          <w:color w:val="0033CC"/>
        </w:rPr>
        <w:t>6</w:t>
      </w:r>
      <w:r w:rsidR="000678DD" w:rsidRPr="004F10DD">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 As for the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in the revised version of the manuscript</w:t>
      </w:r>
      <w:r w:rsidR="00256EB9" w:rsidRPr="004F10DD">
        <w:rPr>
          <w:rFonts w:ascii="Arial" w:eastAsia="Arial" w:hAnsi="Arial" w:cs="Arial"/>
          <w:color w:val="0033CC"/>
        </w:rPr>
        <w:t>,</w:t>
      </w:r>
      <w:r w:rsidR="000678DD" w:rsidRPr="004F10DD">
        <w:rPr>
          <w:rFonts w:ascii="Arial" w:eastAsia="Arial" w:hAnsi="Arial" w:cs="Arial"/>
          <w:color w:val="0033CC"/>
        </w:rPr>
        <w:t xml:space="preserve"> we have now </w:t>
      </w:r>
      <w:r w:rsidR="00256EB9" w:rsidRPr="004F10DD">
        <w:rPr>
          <w:rFonts w:ascii="Arial" w:eastAsia="Arial" w:hAnsi="Arial" w:cs="Arial"/>
          <w:color w:val="0033CC"/>
        </w:rPr>
        <w:t>assessed</w:t>
      </w:r>
      <w:r w:rsidR="000678DD" w:rsidRPr="004F10DD">
        <w:rPr>
          <w:rFonts w:ascii="Arial" w:eastAsia="Arial" w:hAnsi="Arial" w:cs="Arial"/>
          <w:color w:val="0033CC"/>
        </w:rPr>
        <w:t xml:space="preserve"> the performance of the high-intensity </w:t>
      </w:r>
      <w:r w:rsidR="00256EB9" w:rsidRPr="004F10DD">
        <w:rPr>
          <w:rFonts w:ascii="Arial" w:eastAsia="Arial" w:hAnsi="Arial" w:cs="Arial"/>
          <w:color w:val="0033CC"/>
        </w:rPr>
        <w:t xml:space="preserve">sequencing </w:t>
      </w:r>
      <w:r w:rsidR="000678DD" w:rsidRPr="004F10DD">
        <w:rPr>
          <w:rFonts w:ascii="Arial" w:eastAsia="Arial" w:hAnsi="Arial" w:cs="Arial"/>
          <w:color w:val="0033CC"/>
        </w:rPr>
        <w:t>assay for detectin</w:t>
      </w:r>
      <w:r w:rsidR="00256EB9" w:rsidRPr="004F10DD">
        <w:rPr>
          <w:rFonts w:ascii="Arial" w:eastAsia="Arial" w:hAnsi="Arial" w:cs="Arial"/>
          <w:color w:val="0033CC"/>
        </w:rPr>
        <w:t>g</w:t>
      </w:r>
      <w:r w:rsidR="007C15F8" w:rsidRPr="004F10DD">
        <w:rPr>
          <w:rFonts w:ascii="Arial" w:eastAsia="Arial" w:hAnsi="Arial" w:cs="Arial"/>
          <w:color w:val="0033CC"/>
        </w:rPr>
        <w:t xml:space="preserve"> </w:t>
      </w:r>
      <w:proofErr w:type="spellStart"/>
      <w:r w:rsidR="007C15F8" w:rsidRPr="004F10DD">
        <w:rPr>
          <w:rFonts w:ascii="Arial" w:eastAsia="Arial" w:hAnsi="Arial" w:cs="Arial"/>
          <w:color w:val="0033CC"/>
        </w:rPr>
        <w:t>VUSo</w:t>
      </w:r>
      <w:proofErr w:type="spellEnd"/>
      <w:r w:rsidR="000678DD" w:rsidRPr="004F10DD">
        <w:rPr>
          <w:rFonts w:ascii="Arial" w:eastAsia="Arial" w:hAnsi="Arial" w:cs="Arial"/>
          <w:color w:val="0033CC"/>
        </w:rPr>
        <w:t xml:space="preserve"> and </w:t>
      </w:r>
      <w:r w:rsidR="007C15F8" w:rsidRPr="004F10DD">
        <w:rPr>
          <w:rFonts w:ascii="Arial" w:eastAsia="Arial" w:hAnsi="Arial" w:cs="Arial"/>
          <w:color w:val="0033CC"/>
        </w:rPr>
        <w:t xml:space="preserve">accurately measuring </w:t>
      </w:r>
      <w:r w:rsidR="000678DD" w:rsidRPr="004F10DD">
        <w:rPr>
          <w:rFonts w:ascii="Arial" w:eastAsia="Arial" w:hAnsi="Arial" w:cs="Arial"/>
          <w:color w:val="0033CC"/>
        </w:rPr>
        <w:t xml:space="preserve">VAF. For this analysis, we first identified the subset of cfDNA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for which a validated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 was available. We then identified all the patients with residual extracted cfDNA and/or leftover pre-enrichment sequencing libraries harboring any of these mutations. Our final analysis included four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assays (</w:t>
      </w:r>
      <w:r w:rsidR="000678DD" w:rsidRPr="004F10DD">
        <w:rPr>
          <w:rFonts w:ascii="Arial" w:eastAsia="Arial" w:hAnsi="Arial" w:cs="Arial"/>
          <w:i/>
          <w:color w:val="0033CC"/>
        </w:rPr>
        <w:t>PIK3CA</w:t>
      </w:r>
      <w:r w:rsidR="000678DD" w:rsidRPr="004F10DD">
        <w:rPr>
          <w:rFonts w:ascii="Arial" w:eastAsia="Arial" w:hAnsi="Arial" w:cs="Arial"/>
          <w:color w:val="0033CC"/>
        </w:rPr>
        <w:t xml:space="preserve"> E545K, </w:t>
      </w:r>
      <w:r w:rsidR="000678DD" w:rsidRPr="004F10DD">
        <w:rPr>
          <w:rFonts w:ascii="Arial" w:eastAsia="Arial" w:hAnsi="Arial" w:cs="Arial"/>
          <w:i/>
          <w:color w:val="0033CC"/>
        </w:rPr>
        <w:t>NRAS</w:t>
      </w:r>
      <w:r w:rsidR="000678DD" w:rsidRPr="004F10DD">
        <w:rPr>
          <w:rFonts w:ascii="Arial" w:eastAsia="Arial" w:hAnsi="Arial" w:cs="Arial"/>
          <w:color w:val="0033CC"/>
        </w:rPr>
        <w:t xml:space="preserve"> Q61K,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T41I, </w:t>
      </w:r>
      <w:r w:rsidR="000678DD" w:rsidRPr="004F10DD">
        <w:rPr>
          <w:rFonts w:ascii="Arial" w:eastAsia="Arial" w:hAnsi="Arial" w:cs="Arial"/>
          <w:i/>
          <w:color w:val="0033CC"/>
        </w:rPr>
        <w:t>CTNNB1</w:t>
      </w:r>
      <w:r w:rsidR="000678DD" w:rsidRPr="004F10DD">
        <w:rPr>
          <w:rFonts w:ascii="Arial" w:eastAsia="Arial" w:hAnsi="Arial" w:cs="Arial"/>
          <w:color w:val="0033CC"/>
        </w:rPr>
        <w:t xml:space="preserve"> S33C) targeting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4F10DD">
        <w:rPr>
          <w:rFonts w:ascii="Arial" w:eastAsia="Arial" w:hAnsi="Arial" w:cs="Arial"/>
          <w:color w:val="0033CC"/>
        </w:rPr>
        <w:t>VUSo</w:t>
      </w:r>
      <w:proofErr w:type="spellEnd"/>
      <w:r w:rsidR="000678DD" w:rsidRPr="004F10DD">
        <w:rPr>
          <w:rFonts w:ascii="Arial" w:eastAsia="Arial" w:hAnsi="Arial" w:cs="Arial"/>
          <w:color w:val="0033CC"/>
        </w:rPr>
        <w:t xml:space="preserve"> were not detected in cfDNA were used. </w:t>
      </w:r>
      <w:r w:rsidR="00394B9B" w:rsidRPr="004F10DD">
        <w:rPr>
          <w:rFonts w:ascii="Arial" w:eastAsia="Arial" w:hAnsi="Arial" w:cs="Arial"/>
          <w:color w:val="0033CC"/>
        </w:rPr>
        <w:t>A</w:t>
      </w:r>
      <w:r w:rsidR="000678DD" w:rsidRPr="004F10DD">
        <w:rPr>
          <w:rFonts w:ascii="Arial" w:eastAsia="Arial" w:hAnsi="Arial" w:cs="Arial"/>
          <w:color w:val="0033CC"/>
        </w:rPr>
        <w:t xml:space="preserve">ll experiments were performed in triplicate. The results are shown in </w:t>
      </w:r>
      <w:r w:rsidR="000678DD" w:rsidRPr="004F10DD">
        <w:rPr>
          <w:rFonts w:ascii="Arial" w:eastAsia="Arial" w:hAnsi="Arial" w:cs="Arial"/>
          <w:b/>
          <w:color w:val="0033CC"/>
        </w:rPr>
        <w:t>Response to Reviewers Figure 9b</w:t>
      </w:r>
      <w:r w:rsidR="000678DD" w:rsidRPr="004F10DD">
        <w:rPr>
          <w:rFonts w:ascii="Arial" w:eastAsia="Arial" w:hAnsi="Arial" w:cs="Arial"/>
          <w:color w:val="0033CC"/>
        </w:rPr>
        <w:t xml:space="preserve"> and </w:t>
      </w:r>
      <w:r w:rsidR="000678DD" w:rsidRPr="004F10DD">
        <w:rPr>
          <w:rFonts w:ascii="Arial" w:eastAsia="Arial" w:hAnsi="Arial" w:cs="Arial"/>
          <w:b/>
          <w:color w:val="0033CC"/>
          <w:highlight w:val="yellow"/>
        </w:rPr>
        <w:t>Fig</w:t>
      </w:r>
      <w:r w:rsidR="000155DC">
        <w:rPr>
          <w:rFonts w:ascii="Arial" w:eastAsia="Arial" w:hAnsi="Arial" w:cs="Arial"/>
          <w:b/>
          <w:color w:val="0033CC"/>
          <w:highlight w:val="yellow"/>
        </w:rPr>
        <w:t>.</w:t>
      </w:r>
      <w:r w:rsidR="000678DD" w:rsidRPr="004F10DD">
        <w:rPr>
          <w:rFonts w:ascii="Arial" w:eastAsia="Arial" w:hAnsi="Arial" w:cs="Arial"/>
          <w:b/>
          <w:color w:val="0033CC"/>
          <w:highlight w:val="yellow"/>
        </w:rPr>
        <w:t xml:space="preserve"> 4</w:t>
      </w:r>
      <w:r w:rsidR="000155DC">
        <w:rPr>
          <w:rFonts w:ascii="Arial" w:eastAsia="Arial" w:hAnsi="Arial" w:cs="Arial"/>
          <w:b/>
          <w:color w:val="0033CC"/>
          <w:highlight w:val="yellow"/>
        </w:rPr>
        <w:t>X</w:t>
      </w:r>
      <w:r w:rsidR="000678DD" w:rsidRPr="004F10DD">
        <w:rPr>
          <w:rFonts w:ascii="Arial" w:eastAsia="Arial" w:hAnsi="Arial" w:cs="Arial"/>
          <w:color w:val="0033CC"/>
        </w:rPr>
        <w:t xml:space="preserve"> of the revised manuscript whereby the cfDNA sequencing assay had a 100% PPA and 100% NPA considering </w:t>
      </w:r>
      <w:proofErr w:type="spellStart"/>
      <w:r w:rsidR="000678DD" w:rsidRPr="004F10DD">
        <w:rPr>
          <w:rFonts w:ascii="Arial" w:eastAsia="Arial" w:hAnsi="Arial" w:cs="Arial"/>
          <w:color w:val="0033CC"/>
        </w:rPr>
        <w:t>ddPCR</w:t>
      </w:r>
      <w:proofErr w:type="spellEnd"/>
      <w:r w:rsidR="000678DD" w:rsidRPr="004F10DD">
        <w:rPr>
          <w:rFonts w:ascii="Arial" w:eastAsia="Arial" w:hAnsi="Arial" w:cs="Arial"/>
          <w:color w:val="0033CC"/>
        </w:rPr>
        <w:t xml:space="preserve">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3E5BC07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w:t>
      </w:r>
      <w:r w:rsidR="000155DC">
        <w:rPr>
          <w:rFonts w:ascii="Arial" w:eastAsia="Arial" w:hAnsi="Arial" w:cs="Arial"/>
          <w:b/>
          <w:color w:val="0033CC"/>
        </w:rPr>
        <w:t>.</w:t>
      </w:r>
      <w:r w:rsidRPr="00212D50">
        <w:rPr>
          <w:rFonts w:ascii="Arial" w:eastAsia="Arial" w:hAnsi="Arial" w:cs="Arial"/>
          <w:b/>
          <w:color w:val="0033CC"/>
        </w:rPr>
        <w:t xml:space="preserve"> 1</w:t>
      </w:r>
      <w:r w:rsidRPr="00A7225E">
        <w:rPr>
          <w:rFonts w:ascii="Arial" w:eastAsia="Arial" w:hAnsi="Arial" w:cs="Arial"/>
          <w:color w:val="0033CC"/>
        </w:rPr>
        <w:t xml:space="preserve"> and </w:t>
      </w:r>
      <w:r w:rsidR="00E019AB">
        <w:rPr>
          <w:rFonts w:ascii="Arial" w:eastAsia="Arial" w:hAnsi="Arial" w:cs="Arial"/>
          <w:b/>
          <w:color w:val="0033CC"/>
          <w:highlight w:val="yellow"/>
        </w:rPr>
        <w:t>Supplementary</w:t>
      </w:r>
      <w:commentRangeStart w:id="32"/>
      <w:r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3</w:t>
      </w:r>
      <w:r w:rsidRPr="00A7225E">
        <w:rPr>
          <w:rFonts w:ascii="Arial" w:eastAsia="Arial" w:hAnsi="Arial" w:cs="Arial"/>
          <w:color w:val="0033CC"/>
        </w:rPr>
        <w:t xml:space="preserve"> of </w:t>
      </w:r>
      <w:commentRangeEnd w:id="32"/>
      <w:r w:rsidR="004F10DD">
        <w:rPr>
          <w:rStyle w:val="CommentReference"/>
        </w:rPr>
        <w:commentReference w:id="32"/>
      </w:r>
      <w:r w:rsidRPr="00A7225E">
        <w:rPr>
          <w:rFonts w:ascii="Arial" w:eastAsia="Arial" w:hAnsi="Arial" w:cs="Arial"/>
          <w:color w:val="0033CC"/>
        </w:rPr>
        <w:t xml:space="preserve">the manuscript is composed of low allele fraction variants (&lt;1%) which, although they are definite present, are classified in one of the replicates as </w:t>
      </w:r>
      <w:r w:rsidR="00394B9B">
        <w:rPr>
          <w:rFonts w:ascii="Arial" w:eastAsia="Arial" w:hAnsi="Arial" w:cs="Arial"/>
          <w:color w:val="0033CC"/>
        </w:rPr>
        <w:t>`</w:t>
      </w:r>
      <w:proofErr w:type="spellStart"/>
      <w:r w:rsidRPr="00A7225E">
        <w:rPr>
          <w:rFonts w:ascii="Arial" w:eastAsia="Arial" w:hAnsi="Arial" w:cs="Arial"/>
          <w:color w:val="0033CC"/>
        </w:rPr>
        <w:t>VUSo</w:t>
      </w:r>
      <w:proofErr w:type="spellEnd"/>
      <w:r w:rsidR="00394B9B">
        <w:rPr>
          <w:rFonts w:ascii="Arial" w:eastAsia="Arial" w:hAnsi="Arial" w:cs="Arial"/>
          <w:color w:val="0033CC"/>
        </w:rPr>
        <w:t>`</w:t>
      </w:r>
      <w:r w:rsidRPr="00A7225E">
        <w:rPr>
          <w:rFonts w:ascii="Arial" w:eastAsia="Arial" w:hAnsi="Arial" w:cs="Arial"/>
          <w:color w:val="0033CC"/>
        </w:rPr>
        <w:t xml:space="preserve"> and </w:t>
      </w:r>
      <w:r w:rsidR="00394B9B">
        <w:rPr>
          <w:rFonts w:ascii="Arial" w:eastAsia="Arial" w:hAnsi="Arial" w:cs="Arial"/>
          <w:color w:val="0033CC"/>
        </w:rPr>
        <w:t>`</w:t>
      </w:r>
      <w:r w:rsidRPr="00A7225E">
        <w:rPr>
          <w:rFonts w:ascii="Arial" w:eastAsia="Arial" w:hAnsi="Arial" w:cs="Arial"/>
          <w:color w:val="0033CC"/>
        </w:rPr>
        <w:t>WBC-matched</w:t>
      </w:r>
      <w:r w:rsidR="00394B9B">
        <w:rPr>
          <w:rFonts w:ascii="Arial" w:eastAsia="Arial" w:hAnsi="Arial" w:cs="Arial"/>
          <w:color w:val="0033CC"/>
        </w:rPr>
        <w:t>`</w:t>
      </w:r>
      <w:r w:rsidRPr="00A7225E">
        <w:rPr>
          <w:rFonts w:ascii="Arial" w:eastAsia="Arial" w:hAnsi="Arial" w:cs="Arial"/>
          <w:color w:val="0033CC"/>
        </w:rPr>
        <w:t xml:space="preserve">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commentRangeStart w:id="33"/>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E019AB">
        <w:rPr>
          <w:rFonts w:ascii="Arial" w:eastAsia="Arial" w:hAnsi="Arial" w:cs="Arial"/>
          <w:b/>
          <w:color w:val="0033CC"/>
        </w:rPr>
        <w:t>0</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commentRangeEnd w:id="33"/>
      <w:r w:rsidR="00EF21A6">
        <w:rPr>
          <w:rStyle w:val="CommentReference"/>
        </w:rPr>
        <w:commentReference w:id="33"/>
      </w:r>
      <w:r w:rsidRPr="00A7225E">
        <w:rPr>
          <w:rFonts w:ascii="Arial" w:eastAsia="Arial" w:hAnsi="Arial" w:cs="Arial"/>
          <w:color w:val="0033CC"/>
        </w:rPr>
        <w:t>.</w:t>
      </w:r>
    </w:p>
    <w:p w14:paraId="0A24C749" w14:textId="77777777" w:rsidR="00413E5F" w:rsidRPr="00A7225E" w:rsidRDefault="00413E5F" w:rsidP="00A7225E">
      <w:pPr>
        <w:spacing w:after="0" w:line="240" w:lineRule="auto"/>
        <w:jc w:val="both"/>
        <w:rPr>
          <w:rFonts w:ascii="Arial" w:eastAsia="Arial" w:hAnsi="Arial" w:cs="Arial"/>
          <w:color w:val="0033CC"/>
        </w:rPr>
      </w:pPr>
    </w:p>
    <w:p w14:paraId="149CE50C" w14:textId="0C232623" w:rsidR="007B4E09" w:rsidRDefault="0031314A" w:rsidP="00DF30AA">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w:t>
      </w:r>
      <w:r w:rsidR="000155DC">
        <w:rPr>
          <w:rFonts w:ascii="Arial" w:eastAsia="Arial" w:hAnsi="Arial" w:cs="Arial"/>
          <w:b/>
          <w:color w:val="0033CC"/>
        </w:rPr>
        <w:t>.</w:t>
      </w:r>
      <w:r w:rsidR="00B4071F" w:rsidRPr="00212D50">
        <w:rPr>
          <w:rFonts w:ascii="Arial" w:eastAsia="Arial" w:hAnsi="Arial" w:cs="Arial"/>
          <w:b/>
          <w:color w:val="0033CC"/>
        </w:rPr>
        <w:t xml:space="preserve"> 1</w:t>
      </w:r>
      <w:r w:rsidR="00B4071F" w:rsidRPr="00A7225E">
        <w:rPr>
          <w:rFonts w:ascii="Arial" w:eastAsia="Arial" w:hAnsi="Arial" w:cs="Arial"/>
          <w:color w:val="0033CC"/>
        </w:rPr>
        <w:t xml:space="preserve"> and </w:t>
      </w:r>
      <w:r w:rsidR="000155DC" w:rsidRPr="00F717C1">
        <w:rPr>
          <w:rFonts w:ascii="Arial" w:eastAsia="Arial" w:hAnsi="Arial" w:cs="Arial"/>
          <w:b/>
          <w:color w:val="0033CC"/>
          <w:highlight w:val="yellow"/>
        </w:rPr>
        <w:t>Extended Data</w:t>
      </w:r>
      <w:r w:rsidR="00B4071F" w:rsidRPr="00F717C1">
        <w:rPr>
          <w:rFonts w:ascii="Arial" w:eastAsia="Arial" w:hAnsi="Arial" w:cs="Arial"/>
          <w:b/>
          <w:color w:val="0033CC"/>
          <w:highlight w:val="yellow"/>
        </w:rPr>
        <w:t xml:space="preserve"> Fig</w:t>
      </w:r>
      <w:r w:rsidR="000155DC" w:rsidRPr="00F717C1">
        <w:rPr>
          <w:rFonts w:ascii="Arial" w:eastAsia="Arial" w:hAnsi="Arial" w:cs="Arial"/>
          <w:b/>
          <w:color w:val="0033CC"/>
          <w:highlight w:val="yellow"/>
        </w:rPr>
        <w:t>.</w:t>
      </w:r>
      <w:r w:rsidR="00B4071F" w:rsidRPr="00F717C1">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1</w:t>
      </w:r>
      <w:r w:rsidR="00B4071F" w:rsidRPr="00A7225E">
        <w:rPr>
          <w:rFonts w:ascii="Arial" w:eastAsia="Arial" w:hAnsi="Arial" w:cs="Arial"/>
          <w:color w:val="0033CC"/>
        </w:rPr>
        <w:t xml:space="preserve"> and </w:t>
      </w:r>
      <w:r w:rsidR="000155DC">
        <w:rPr>
          <w:rFonts w:ascii="Arial" w:eastAsia="Arial" w:hAnsi="Arial" w:cs="Arial"/>
          <w:b/>
          <w:color w:val="0033CC"/>
          <w:highlight w:val="yellow"/>
        </w:rPr>
        <w:t>Extended</w:t>
      </w:r>
      <w:r w:rsidR="00B4071F" w:rsidRPr="00394B9B">
        <w:rPr>
          <w:rFonts w:ascii="Arial" w:eastAsia="Arial" w:hAnsi="Arial" w:cs="Arial"/>
          <w:b/>
          <w:color w:val="0033CC"/>
          <w:highlight w:val="yellow"/>
        </w:rPr>
        <w:t xml:space="preserve"> </w:t>
      </w:r>
      <w:r w:rsidR="000155DC">
        <w:rPr>
          <w:rFonts w:ascii="Arial" w:eastAsia="Arial" w:hAnsi="Arial" w:cs="Arial"/>
          <w:b/>
          <w:color w:val="0033CC"/>
          <w:highlight w:val="yellow"/>
        </w:rPr>
        <w:t xml:space="preserve">Data </w:t>
      </w:r>
      <w:r w:rsidR="00B4071F" w:rsidRPr="00394B9B">
        <w:rPr>
          <w:rFonts w:ascii="Arial" w:eastAsia="Arial" w:hAnsi="Arial" w:cs="Arial"/>
          <w:b/>
          <w:color w:val="0033CC"/>
          <w:highlight w:val="yellow"/>
        </w:rPr>
        <w:t>Fig</w:t>
      </w:r>
      <w:r w:rsidR="000155DC">
        <w:rPr>
          <w:rFonts w:ascii="Arial" w:eastAsia="Arial" w:hAnsi="Arial" w:cs="Arial"/>
          <w:b/>
          <w:color w:val="0033CC"/>
          <w:highlight w:val="yellow"/>
        </w:rPr>
        <w:t>.</w:t>
      </w:r>
      <w:r w:rsidR="00B4071F" w:rsidRPr="00394B9B">
        <w:rPr>
          <w:rFonts w:ascii="Arial" w:eastAsia="Arial" w:hAnsi="Arial" w:cs="Arial"/>
          <w:b/>
          <w:color w:val="0033CC"/>
          <w:highlight w:val="yellow"/>
        </w:rPr>
        <w:t xml:space="preserve"> 3</w:t>
      </w:r>
      <w:r w:rsidR="00B4071F" w:rsidRPr="00A7225E">
        <w:rPr>
          <w:rFonts w:ascii="Arial" w:eastAsia="Arial" w:hAnsi="Arial" w:cs="Arial"/>
          <w:color w:val="0033CC"/>
        </w:rPr>
        <w:t xml:space="preserve"> of the </w:t>
      </w:r>
      <w:r w:rsidR="00394B9B">
        <w:rPr>
          <w:rFonts w:ascii="Arial" w:eastAsia="Arial" w:hAnsi="Arial" w:cs="Arial"/>
          <w:color w:val="0033CC"/>
        </w:rPr>
        <w:t xml:space="preserve">revised </w:t>
      </w:r>
      <w:r w:rsidR="00B4071F" w:rsidRPr="00A7225E">
        <w:rPr>
          <w:rFonts w:ascii="Arial" w:eastAsia="Arial" w:hAnsi="Arial" w:cs="Arial"/>
          <w:color w:val="0033CC"/>
        </w:rPr>
        <w:t xml:space="preserve">manuscript have been changed to </w:t>
      </w:r>
      <w:commentRangeStart w:id="34"/>
      <w:r w:rsidR="00B4071F" w:rsidRPr="00DF30AA">
        <w:rPr>
          <w:rFonts w:ascii="Arial" w:eastAsia="Arial" w:hAnsi="Arial" w:cs="Arial"/>
          <w:color w:val="0033CC"/>
          <w:highlight w:val="yellow"/>
        </w:rPr>
        <w:t>“</w:t>
      </w:r>
      <w:proofErr w:type="spellStart"/>
      <w:r w:rsidR="00027A7C">
        <w:rPr>
          <w:rFonts w:ascii="Arial" w:eastAsia="Arial" w:hAnsi="Arial" w:cs="Arial"/>
          <w:color w:val="0033CC"/>
          <w:highlight w:val="yellow"/>
        </w:rPr>
        <w:t>Mis</w:t>
      </w:r>
      <w:r w:rsidR="00B4071F" w:rsidRPr="00DF30AA">
        <w:rPr>
          <w:rFonts w:ascii="Arial" w:eastAsia="Arial" w:hAnsi="Arial" w:cs="Arial"/>
          <w:color w:val="0033CC"/>
          <w:highlight w:val="yellow"/>
        </w:rPr>
        <w:t>assignment</w:t>
      </w:r>
      <w:proofErr w:type="spellEnd"/>
      <w:r w:rsidR="00B4071F" w:rsidRPr="00DF30AA">
        <w:rPr>
          <w:rFonts w:ascii="Arial" w:eastAsia="Arial" w:hAnsi="Arial" w:cs="Arial"/>
          <w:color w:val="0033CC"/>
          <w:highlight w:val="yellow"/>
        </w:rPr>
        <w:t xml:space="preserve"> between replicates”</w:t>
      </w:r>
      <w:r w:rsidR="00B4071F" w:rsidRPr="00A7225E">
        <w:rPr>
          <w:rFonts w:ascii="Arial" w:eastAsia="Arial" w:hAnsi="Arial" w:cs="Arial"/>
          <w:color w:val="0033CC"/>
        </w:rPr>
        <w:t xml:space="preserve"> </w:t>
      </w:r>
      <w:commentRangeEnd w:id="34"/>
      <w:r w:rsidR="00027A7C">
        <w:rPr>
          <w:rStyle w:val="CommentReference"/>
        </w:rPr>
        <w:commentReference w:id="34"/>
      </w:r>
      <w:r w:rsidR="00B4071F" w:rsidRPr="00A7225E">
        <w:rPr>
          <w:rFonts w:ascii="Arial" w:eastAsia="Arial" w:hAnsi="Arial" w:cs="Arial"/>
          <w:color w:val="0033CC"/>
        </w:rPr>
        <w:t xml:space="preserve">to reflect the above discussion and the captions have been </w:t>
      </w:r>
      <w:r w:rsidR="00394B9B">
        <w:rPr>
          <w:rFonts w:ascii="Arial" w:eastAsia="Arial" w:hAnsi="Arial" w:cs="Arial"/>
          <w:color w:val="0033CC"/>
        </w:rPr>
        <w:t>updated</w:t>
      </w:r>
      <w:r w:rsidR="00B4071F" w:rsidRPr="00A7225E">
        <w:rPr>
          <w:rFonts w:ascii="Arial" w:eastAsia="Arial" w:hAnsi="Arial" w:cs="Arial"/>
          <w:color w:val="0033CC"/>
        </w:rPr>
        <w:t xml:space="preserve"> accordingly.</w:t>
      </w:r>
    </w:p>
    <w:p w14:paraId="47C49524" w14:textId="77777777" w:rsidR="0055192D" w:rsidRDefault="0055192D">
      <w:pPr>
        <w:rPr>
          <w:rFonts w:ascii="Arial" w:eastAsia="Arial" w:hAnsi="Arial" w:cs="Arial"/>
          <w:b/>
          <w:color w:val="0032CC"/>
          <w:sz w:val="20"/>
          <w:szCs w:val="20"/>
        </w:rPr>
      </w:pPr>
      <w:r>
        <w:rPr>
          <w:rFonts w:ascii="Arial" w:eastAsia="Arial" w:hAnsi="Arial" w:cs="Arial"/>
          <w:b/>
          <w:color w:val="0032CC"/>
          <w:sz w:val="20"/>
          <w:szCs w:val="20"/>
        </w:rPr>
        <w:br w:type="page"/>
      </w:r>
    </w:p>
    <w:p w14:paraId="23F9EDFA" w14:textId="62A0160A"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E019AB">
        <w:rPr>
          <w:rFonts w:ascii="Arial" w:eastAsia="Arial" w:hAnsi="Arial" w:cs="Arial"/>
          <w:b/>
          <w:color w:val="0032CC"/>
          <w:sz w:val="20"/>
          <w:szCs w:val="20"/>
        </w:rPr>
        <w:t>0</w:t>
      </w:r>
      <w:r w:rsidR="00B4071F" w:rsidRPr="00D11A33">
        <w:rPr>
          <w:rFonts w:ascii="Arial" w:eastAsia="Arial" w:hAnsi="Arial" w:cs="Arial"/>
          <w:color w:val="0032CC"/>
          <w:sz w:val="20"/>
          <w:szCs w:val="20"/>
        </w:rPr>
        <w:t>: Somatic mutations with incorrect assignment of variant category between replicates</w:t>
      </w:r>
      <w:r w:rsidR="00C554E4">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394B9B" w:rsidRDefault="00B4071F" w:rsidP="00A7225E">
            <w:pPr>
              <w:widowControl w:val="0"/>
              <w:spacing w:after="0" w:line="240" w:lineRule="auto"/>
              <w:jc w:val="both"/>
              <w:rPr>
                <w:rFonts w:ascii="Arial" w:hAnsi="Arial" w:cs="Arial"/>
                <w:color w:val="0033CC"/>
                <w:sz w:val="18"/>
                <w:szCs w:val="18"/>
              </w:rPr>
            </w:pPr>
            <w:r w:rsidRPr="00394B9B">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394B9B" w:rsidRDefault="00B4071F" w:rsidP="00212D50">
            <w:pPr>
              <w:widowControl w:val="0"/>
              <w:spacing w:after="0" w:line="240" w:lineRule="auto"/>
              <w:jc w:val="center"/>
              <w:rPr>
                <w:rFonts w:ascii="Arial" w:hAnsi="Arial" w:cs="Arial"/>
                <w:color w:val="0033CC"/>
                <w:sz w:val="18"/>
                <w:szCs w:val="18"/>
              </w:rPr>
            </w:pPr>
            <w:proofErr w:type="spellStart"/>
            <w:r w:rsidRPr="00394B9B">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95BEE4C" w14:textId="77777777" w:rsidR="00394B9B" w:rsidRP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cfDNA VAF %</w:t>
            </w:r>
          </w:p>
          <w:p w14:paraId="103EB018" w14:textId="76D19493"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196762AC"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cfDNA</w:t>
            </w:r>
          </w:p>
          <w:p w14:paraId="4FF63A78" w14:textId="535C5CF7"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335" w:type="dxa"/>
            <w:shd w:val="clear" w:color="auto" w:fill="4D4D62"/>
            <w:tcMar>
              <w:top w:w="100" w:type="dxa"/>
              <w:left w:w="100" w:type="dxa"/>
              <w:bottom w:w="100" w:type="dxa"/>
              <w:right w:w="100" w:type="dxa"/>
            </w:tcMar>
          </w:tcPr>
          <w:p w14:paraId="1550ABE2"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WBC VAF %</w:t>
            </w:r>
          </w:p>
          <w:p w14:paraId="342DFED0" w14:textId="44CB617F"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0D0D178F" w14:textId="77777777" w:rsidR="00C4225F"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WBC</w:t>
            </w:r>
          </w:p>
          <w:p w14:paraId="639536A5" w14:textId="3AD80A3A"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w:t>
      </w:r>
      <w:proofErr w:type="spellStart"/>
      <w:r w:rsidRPr="00A7225E">
        <w:rPr>
          <w:rFonts w:ascii="Arial" w:eastAsia="Arial" w:hAnsi="Arial" w:cs="Arial"/>
        </w:rPr>
        <w:t>ddPCR</w:t>
      </w:r>
      <w:proofErr w:type="spellEnd"/>
      <w:r w:rsidRPr="00A7225E">
        <w:rPr>
          <w:rFonts w:ascii="Arial" w:eastAsia="Arial" w:hAnsi="Arial" w:cs="Arial"/>
        </w:rPr>
        <w:t xml:space="preserve">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4948E76"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EC2E42" w:rsidRPr="00AB5580">
        <w:rPr>
          <w:rFonts w:ascii="Arial" w:eastAsia="Arial" w:hAnsi="Arial" w:cs="Arial"/>
          <w:color w:val="0033CC"/>
        </w:rPr>
        <w:t xml:space="preserve">We thank the </w:t>
      </w:r>
      <w:r w:rsidR="00571735" w:rsidRPr="00C554E4">
        <w:rPr>
          <w:rFonts w:ascii="Arial" w:eastAsia="Arial" w:hAnsi="Arial" w:cs="Arial"/>
          <w:color w:val="0033CC"/>
        </w:rPr>
        <w:t>Reviewer</w:t>
      </w:r>
      <w:r w:rsidR="00EC2E42" w:rsidRPr="00C554E4">
        <w:rPr>
          <w:rFonts w:ascii="Arial" w:eastAsia="Arial" w:hAnsi="Arial" w:cs="Arial"/>
          <w:color w:val="0033CC"/>
        </w:rPr>
        <w:t xml:space="preserve"> for highlighting this issue and the opportunity to strengthen our findings. </w:t>
      </w:r>
      <w:r w:rsidRPr="00C554E4">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commentRangeStart w:id="35"/>
      <w:r w:rsidRPr="00F717C1">
        <w:rPr>
          <w:rFonts w:ascii="Arial" w:eastAsia="Arial" w:hAnsi="Arial" w:cs="Arial"/>
          <w:b/>
          <w:color w:val="0033CC"/>
          <w:highlight w:val="yellow"/>
        </w:rPr>
        <w:t xml:space="preserve">Supplementary Table </w:t>
      </w:r>
      <w:r w:rsidR="00F717C1" w:rsidRPr="00F717C1">
        <w:rPr>
          <w:rFonts w:ascii="Arial" w:eastAsia="Arial" w:hAnsi="Arial" w:cs="Arial"/>
          <w:b/>
          <w:color w:val="0033CC"/>
          <w:highlight w:val="yellow"/>
        </w:rPr>
        <w:t>XX</w:t>
      </w:r>
      <w:r w:rsidRPr="00F717C1">
        <w:rPr>
          <w:rFonts w:ascii="Arial" w:eastAsia="Arial" w:hAnsi="Arial" w:cs="Arial"/>
          <w:color w:val="0033CC"/>
          <w:highlight w:val="yellow"/>
        </w:rPr>
        <w:t xml:space="preserve"> </w:t>
      </w:r>
      <w:commentRangeEnd w:id="35"/>
      <w:r w:rsidR="00C554E4" w:rsidRPr="00F717C1">
        <w:rPr>
          <w:rStyle w:val="CommentReference"/>
          <w:color w:val="0033CC"/>
          <w:highlight w:val="yellow"/>
        </w:rPr>
        <w:commentReference w:id="35"/>
      </w:r>
      <w:r w:rsidRPr="00C554E4">
        <w:rPr>
          <w:rFonts w:ascii="Arial" w:eastAsia="Arial" w:hAnsi="Arial" w:cs="Arial"/>
          <w:color w:val="0033CC"/>
        </w:rPr>
        <w:t xml:space="preserve">of the manuscript, were selected for reprocessing with both assay protocols. The results are shown in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AB5580">
        <w:rPr>
          <w:rFonts w:ascii="Arial" w:eastAsia="Arial" w:hAnsi="Arial" w:cs="Arial"/>
          <w:color w:val="0033CC"/>
        </w:rPr>
        <w:t xml:space="preserve"> and </w:t>
      </w:r>
      <w:r w:rsidR="00E019AB">
        <w:rPr>
          <w:rFonts w:ascii="Arial" w:eastAsia="Arial" w:hAnsi="Arial" w:cs="Arial"/>
          <w:b/>
          <w:color w:val="0033CC"/>
          <w:highlight w:val="yellow"/>
        </w:rPr>
        <w:t>Supplementary</w:t>
      </w:r>
      <w:commentRangeStart w:id="36"/>
      <w:r w:rsidRPr="00F717C1">
        <w:rPr>
          <w:rFonts w:ascii="Arial" w:eastAsia="Arial" w:hAnsi="Arial" w:cs="Arial"/>
          <w:b/>
          <w:color w:val="0033CC"/>
          <w:highlight w:val="yellow"/>
        </w:rPr>
        <w:t xml:space="preserve"> Fig</w:t>
      </w:r>
      <w:r w:rsidR="00F717C1" w:rsidRPr="00F717C1">
        <w:rPr>
          <w:rFonts w:ascii="Arial" w:eastAsia="Arial" w:hAnsi="Arial" w:cs="Arial"/>
          <w:b/>
          <w:color w:val="0033CC"/>
          <w:highlight w:val="yellow"/>
        </w:rPr>
        <w:t>.</w:t>
      </w:r>
      <w:r w:rsidRPr="00F717C1">
        <w:rPr>
          <w:rFonts w:ascii="Arial" w:eastAsia="Arial" w:hAnsi="Arial" w:cs="Arial"/>
          <w:b/>
          <w:color w:val="0033CC"/>
          <w:highlight w:val="yellow"/>
        </w:rPr>
        <w:t xml:space="preserve"> </w:t>
      </w:r>
      <w:commentRangeEnd w:id="36"/>
      <w:r w:rsidR="00C554E4" w:rsidRPr="00F717C1">
        <w:rPr>
          <w:rStyle w:val="CommentReference"/>
          <w:color w:val="0033CC"/>
          <w:highlight w:val="yellow"/>
        </w:rPr>
        <w:commentReference w:id="36"/>
      </w:r>
      <w:r w:rsidRPr="00F717C1">
        <w:rPr>
          <w:rFonts w:ascii="Arial" w:eastAsia="Arial" w:hAnsi="Arial" w:cs="Arial"/>
          <w:b/>
          <w:color w:val="0033CC"/>
          <w:highlight w:val="yellow"/>
        </w:rPr>
        <w:t>3</w:t>
      </w:r>
      <w:r w:rsidRPr="00C554E4">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i/>
          <w:color w:val="0033CC"/>
        </w:rPr>
        <w:t xml:space="preserve"> </w:t>
      </w:r>
      <w:r w:rsidRPr="00C554E4">
        <w:rPr>
          <w:rFonts w:ascii="Arial" w:eastAsia="Arial" w:hAnsi="Arial" w:cs="Arial"/>
          <w:color w:val="0033CC"/>
        </w:rPr>
        <w:t xml:space="preserve">= 0.9997, </w:t>
      </w:r>
      <w:r w:rsidRPr="00C554E4">
        <w:rPr>
          <w:rFonts w:ascii="Arial" w:eastAsia="Arial" w:hAnsi="Arial" w:cs="Arial"/>
          <w:b/>
          <w:color w:val="0033CC"/>
        </w:rPr>
        <w:t>Fig</w:t>
      </w:r>
      <w:r w:rsidR="00F717C1">
        <w:rPr>
          <w:rFonts w:ascii="Arial" w:eastAsia="Arial" w:hAnsi="Arial" w:cs="Arial"/>
          <w:b/>
          <w:color w:val="0033CC"/>
        </w:rPr>
        <w:t>.</w:t>
      </w:r>
      <w:r w:rsidRPr="00C554E4">
        <w:rPr>
          <w:rFonts w:ascii="Arial" w:eastAsia="Arial" w:hAnsi="Arial" w:cs="Arial"/>
          <w:b/>
          <w:color w:val="0033CC"/>
        </w:rPr>
        <w:t xml:space="preserve"> 1</w:t>
      </w:r>
      <w:r w:rsidR="00F717C1">
        <w:rPr>
          <w:rFonts w:ascii="Arial" w:eastAsia="Arial" w:hAnsi="Arial" w:cs="Arial"/>
          <w:b/>
          <w:color w:val="0033CC"/>
        </w:rPr>
        <w:t>c</w:t>
      </w:r>
      <w:r w:rsidRPr="00C554E4">
        <w:rPr>
          <w:rFonts w:ascii="Arial" w:eastAsia="Arial" w:hAnsi="Arial" w:cs="Arial"/>
          <w:color w:val="0033CC"/>
        </w:rPr>
        <w:t>) as well as for one sample from a hypermutated case (</w:t>
      </w:r>
      <w:r w:rsidRPr="00C554E4">
        <w:rPr>
          <w:rFonts w:ascii="Arial" w:eastAsia="Arial" w:hAnsi="Arial" w:cs="Arial"/>
          <w:i/>
          <w:color w:val="0033CC"/>
        </w:rPr>
        <w:t>R</w:t>
      </w:r>
      <w:r w:rsidRPr="00C554E4">
        <w:rPr>
          <w:rFonts w:ascii="Arial" w:eastAsia="Arial" w:hAnsi="Arial" w:cs="Arial"/>
          <w:i/>
          <w:color w:val="0033CC"/>
          <w:vertAlign w:val="superscript"/>
        </w:rPr>
        <w:t>2</w:t>
      </w:r>
      <w:r w:rsidR="00C4225F" w:rsidRPr="00C554E4">
        <w:rPr>
          <w:rFonts w:ascii="Arial" w:eastAsia="Arial" w:hAnsi="Arial" w:cs="Arial"/>
          <w:color w:val="0033CC"/>
        </w:rPr>
        <w:t xml:space="preserve"> </w:t>
      </w:r>
      <w:r w:rsidRPr="00C554E4">
        <w:rPr>
          <w:rFonts w:ascii="Arial" w:eastAsia="Arial" w:hAnsi="Arial" w:cs="Arial"/>
          <w:color w:val="0033CC"/>
        </w:rPr>
        <w:t xml:space="preserve">= 0.9972, </w:t>
      </w:r>
      <w:r w:rsidR="00E019AB">
        <w:rPr>
          <w:rFonts w:ascii="Arial" w:eastAsia="Arial" w:hAnsi="Arial" w:cs="Arial"/>
          <w:b/>
          <w:color w:val="0033CC"/>
          <w:highlight w:val="yellow"/>
        </w:rPr>
        <w:t>Supplementary</w:t>
      </w:r>
      <w:r w:rsidR="00221CA1" w:rsidRPr="00221CA1">
        <w:rPr>
          <w:rFonts w:ascii="Arial" w:eastAsia="Arial" w:hAnsi="Arial" w:cs="Arial"/>
          <w:b/>
          <w:color w:val="0033CC"/>
          <w:highlight w:val="yellow"/>
        </w:rPr>
        <w:t xml:space="preserve"> Fig.</w:t>
      </w:r>
      <w:r w:rsidRPr="00221CA1">
        <w:rPr>
          <w:rFonts w:ascii="Arial" w:eastAsia="Arial" w:hAnsi="Arial" w:cs="Arial"/>
          <w:b/>
          <w:color w:val="0033CC"/>
          <w:highlight w:val="yellow"/>
        </w:rPr>
        <w:t xml:space="preserve"> 3</w:t>
      </w:r>
      <w:r w:rsidRPr="00C554E4">
        <w:rPr>
          <w:rFonts w:ascii="Arial" w:eastAsia="Arial" w:hAnsi="Arial" w:cs="Arial"/>
          <w:color w:val="0033CC"/>
        </w:rPr>
        <w:t xml:space="preserve">). </w:t>
      </w:r>
      <w:r w:rsidR="00EC2E42" w:rsidRPr="00C554E4">
        <w:rPr>
          <w:rFonts w:ascii="Arial" w:eastAsia="Arial" w:hAnsi="Arial" w:cs="Arial"/>
          <w:color w:val="0033CC"/>
        </w:rPr>
        <w:t xml:space="preserve">We now </w:t>
      </w:r>
      <w:r w:rsidR="00C80ED4" w:rsidRPr="00C554E4">
        <w:rPr>
          <w:rFonts w:ascii="Arial" w:eastAsia="Arial" w:hAnsi="Arial" w:cs="Arial"/>
          <w:color w:val="0033CC"/>
        </w:rPr>
        <w:t>performed</w:t>
      </w:r>
      <w:r w:rsidR="00EC2E42" w:rsidRPr="00C554E4">
        <w:rPr>
          <w:rFonts w:ascii="Arial" w:eastAsia="Arial" w:hAnsi="Arial" w:cs="Arial"/>
          <w:color w:val="0033CC"/>
        </w:rPr>
        <w:t xml:space="preserve"> additional sequencing of replicates for </w:t>
      </w:r>
      <w:r w:rsidRPr="00C554E4">
        <w:rPr>
          <w:rFonts w:ascii="Arial" w:eastAsia="Arial" w:hAnsi="Arial" w:cs="Arial"/>
          <w:color w:val="0033CC"/>
        </w:rPr>
        <w:t xml:space="preserve">three of the above patients </w:t>
      </w:r>
      <w:r w:rsidR="00EC2E42" w:rsidRPr="00C554E4">
        <w:rPr>
          <w:rFonts w:ascii="Arial" w:eastAsia="Arial" w:hAnsi="Arial" w:cs="Arial"/>
          <w:color w:val="0033CC"/>
        </w:rPr>
        <w:t xml:space="preserve">utilizing </w:t>
      </w:r>
      <w:r w:rsidRPr="00C554E4">
        <w:rPr>
          <w:rFonts w:ascii="Arial" w:eastAsia="Arial" w:hAnsi="Arial" w:cs="Arial"/>
          <w:color w:val="0033CC"/>
        </w:rPr>
        <w:t xml:space="preserve">version V2 of the </w:t>
      </w:r>
      <w:r w:rsidR="00C80ED4" w:rsidRPr="00C554E4">
        <w:rPr>
          <w:rFonts w:ascii="Arial" w:eastAsia="Arial" w:hAnsi="Arial" w:cs="Arial"/>
          <w:color w:val="0033CC"/>
        </w:rPr>
        <w:t>assay</w:t>
      </w:r>
      <w:r w:rsidRPr="00C554E4">
        <w:rPr>
          <w:rFonts w:ascii="Arial" w:eastAsia="Arial" w:hAnsi="Arial" w:cs="Arial"/>
          <w:color w:val="0033CC"/>
        </w:rPr>
        <w:t xml:space="preserve">. The pairwise comparison of VAFs between versions V1 vs V2 and V2 vs V2 for all the samples that have been retested are shown </w:t>
      </w:r>
      <w:r w:rsidR="00E23C53" w:rsidRPr="00C554E4">
        <w:rPr>
          <w:rFonts w:ascii="Arial" w:eastAsia="Arial" w:hAnsi="Arial" w:cs="Arial"/>
          <w:b/>
          <w:color w:val="0033CC"/>
        </w:rPr>
        <w:t xml:space="preserve">Response to Reviewers </w:t>
      </w:r>
      <w:r w:rsidRPr="00C554E4">
        <w:rPr>
          <w:rFonts w:ascii="Arial" w:eastAsia="Arial" w:hAnsi="Arial" w:cs="Arial"/>
          <w:b/>
          <w:color w:val="0033CC"/>
        </w:rPr>
        <w:t>Figure 8</w:t>
      </w:r>
      <w:r w:rsidR="003666D5" w:rsidRPr="00C554E4">
        <w:rPr>
          <w:rFonts w:ascii="Arial" w:eastAsia="Arial" w:hAnsi="Arial" w:cs="Arial"/>
          <w:b/>
          <w:color w:val="0033CC"/>
        </w:rPr>
        <w:t xml:space="preserve"> </w:t>
      </w:r>
      <w:r w:rsidR="003666D5" w:rsidRPr="00F717C1">
        <w:rPr>
          <w:rFonts w:ascii="Arial" w:eastAsia="Arial" w:hAnsi="Arial" w:cs="Arial"/>
          <w:color w:val="0033CC"/>
        </w:rPr>
        <w:t>(</w:t>
      </w:r>
      <w:r w:rsidR="00E019AB">
        <w:rPr>
          <w:rFonts w:ascii="Arial" w:eastAsia="Arial" w:hAnsi="Arial" w:cs="Arial"/>
          <w:b/>
          <w:color w:val="0033CC"/>
          <w:highlight w:val="yellow"/>
        </w:rPr>
        <w:t>Supplementary</w:t>
      </w:r>
      <w:r w:rsidR="003666D5" w:rsidRPr="00221CA1">
        <w:rPr>
          <w:rFonts w:ascii="Arial" w:eastAsia="Arial" w:hAnsi="Arial" w:cs="Arial"/>
          <w:b/>
          <w:color w:val="0033CC"/>
          <w:highlight w:val="yellow"/>
        </w:rPr>
        <w:t xml:space="preserve"> Fig. </w:t>
      </w:r>
      <w:r w:rsidR="00E019AB">
        <w:rPr>
          <w:rFonts w:ascii="Arial" w:eastAsia="Arial" w:hAnsi="Arial" w:cs="Arial"/>
          <w:b/>
          <w:color w:val="0033CC"/>
          <w:highlight w:val="yellow"/>
        </w:rPr>
        <w:t>RR8</w:t>
      </w:r>
      <w:r w:rsidR="003666D5" w:rsidRPr="00C554E4">
        <w:rPr>
          <w:rFonts w:ascii="Arial" w:eastAsia="Arial" w:hAnsi="Arial" w:cs="Arial"/>
          <w:b/>
          <w:color w:val="0033CC"/>
        </w:rPr>
        <w:t xml:space="preserve"> of the revised manuscript</w:t>
      </w:r>
      <w:r w:rsidR="003666D5" w:rsidRPr="00F717C1">
        <w:rPr>
          <w:rFonts w:ascii="Arial" w:eastAsia="Arial" w:hAnsi="Arial" w:cs="Arial"/>
          <w:color w:val="0033CC"/>
        </w:rPr>
        <w:t>)</w:t>
      </w:r>
      <w:r w:rsidRPr="00C554E4">
        <w:rPr>
          <w:rFonts w:ascii="Arial" w:eastAsia="Arial" w:hAnsi="Arial" w:cs="Arial"/>
          <w:color w:val="0033CC"/>
        </w:rPr>
        <w:t>.</w:t>
      </w:r>
    </w:p>
    <w:p w14:paraId="4E5A0DB7" w14:textId="77777777" w:rsidR="00413E5F" w:rsidRPr="00C554E4" w:rsidRDefault="00413E5F" w:rsidP="00A7225E">
      <w:pPr>
        <w:spacing w:after="0" w:line="240" w:lineRule="auto"/>
        <w:jc w:val="both"/>
        <w:rPr>
          <w:rFonts w:ascii="Arial" w:eastAsia="Arial" w:hAnsi="Arial" w:cs="Arial"/>
          <w:color w:val="0033CC"/>
        </w:rPr>
      </w:pPr>
    </w:p>
    <w:p w14:paraId="6FCCF5BA" w14:textId="5B904E1C" w:rsidR="00413E5F" w:rsidRPr="00C554E4" w:rsidRDefault="00E23C53" w:rsidP="00A7225E">
      <w:pPr>
        <w:spacing w:after="0" w:line="240" w:lineRule="auto"/>
        <w:jc w:val="both"/>
        <w:rPr>
          <w:rFonts w:ascii="Arial" w:eastAsia="Arial" w:hAnsi="Arial" w:cs="Arial"/>
          <w:color w:val="0033CC"/>
        </w:rPr>
      </w:pP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Table</w:t>
      </w:r>
      <w:r w:rsidR="00EC2E42" w:rsidRPr="00C554E4">
        <w:rPr>
          <w:rFonts w:ascii="Arial" w:eastAsia="Arial" w:hAnsi="Arial" w:cs="Arial"/>
          <w:b/>
          <w:color w:val="0033CC"/>
        </w:rPr>
        <w:t xml:space="preserve"> </w:t>
      </w:r>
      <w:r w:rsidR="00E019AB">
        <w:rPr>
          <w:rFonts w:ascii="Arial" w:eastAsia="Arial" w:hAnsi="Arial" w:cs="Arial"/>
          <w:b/>
          <w:color w:val="0033CC"/>
        </w:rPr>
        <w:t>5</w:t>
      </w:r>
      <w:r w:rsidR="001C1C49" w:rsidRPr="00C554E4">
        <w:rPr>
          <w:rFonts w:ascii="Arial" w:eastAsia="Arial" w:hAnsi="Arial" w:cs="Arial"/>
          <w:color w:val="0033CC"/>
        </w:rPr>
        <w:t xml:space="preserve"> </w:t>
      </w:r>
      <w:r w:rsidR="00EC2E42" w:rsidRPr="00C554E4">
        <w:rPr>
          <w:rFonts w:ascii="Arial" w:eastAsia="Arial" w:hAnsi="Arial" w:cs="Arial"/>
          <w:color w:val="0033CC"/>
        </w:rPr>
        <w:t xml:space="preserve">(in response to </w:t>
      </w:r>
      <w:r w:rsidRPr="00C554E4">
        <w:rPr>
          <w:rFonts w:ascii="Arial" w:eastAsia="Arial" w:hAnsi="Arial" w:cs="Arial"/>
          <w:color w:val="0033CC"/>
        </w:rPr>
        <w:t xml:space="preserve">Reviewer 1’s </w:t>
      </w:r>
      <w:r w:rsidR="00C82F45" w:rsidRPr="00C554E4">
        <w:rPr>
          <w:rFonts w:ascii="Arial" w:eastAsia="Arial" w:hAnsi="Arial" w:cs="Arial"/>
          <w:color w:val="0033CC"/>
        </w:rPr>
        <w:t xml:space="preserve">Comment </w:t>
      </w:r>
      <w:r w:rsidR="00EC2E42" w:rsidRPr="00C554E4">
        <w:rPr>
          <w:rFonts w:ascii="Arial" w:eastAsia="Arial" w:hAnsi="Arial" w:cs="Arial"/>
          <w:color w:val="0033CC"/>
        </w:rPr>
        <w:t xml:space="preserve">#15) </w:t>
      </w:r>
      <w:r w:rsidR="00B4071F" w:rsidRPr="00C554E4">
        <w:rPr>
          <w:rFonts w:ascii="Arial" w:eastAsia="Arial" w:hAnsi="Arial" w:cs="Arial"/>
          <w:color w:val="0033CC"/>
        </w:rPr>
        <w:t xml:space="preserve">further </w:t>
      </w:r>
      <w:r w:rsidRPr="00C554E4">
        <w:rPr>
          <w:rFonts w:ascii="Arial" w:eastAsia="Arial" w:hAnsi="Arial" w:cs="Arial"/>
          <w:color w:val="0033CC"/>
        </w:rPr>
        <w:t xml:space="preserve">summarizes </w:t>
      </w:r>
      <w:r w:rsidR="00B4071F" w:rsidRPr="00C554E4">
        <w:rPr>
          <w:rFonts w:ascii="Arial" w:eastAsia="Arial" w:hAnsi="Arial" w:cs="Arial"/>
          <w:color w:val="0033CC"/>
        </w:rPr>
        <w:t xml:space="preserve">the number of Biopsy-matched, Biopsy-subthreshold, </w:t>
      </w:r>
      <w:proofErr w:type="spellStart"/>
      <w:r w:rsidR="00B4071F" w:rsidRPr="00C554E4">
        <w:rPr>
          <w:rFonts w:ascii="Arial" w:eastAsia="Arial" w:hAnsi="Arial" w:cs="Arial"/>
          <w:color w:val="0033CC"/>
        </w:rPr>
        <w:t>VUSo</w:t>
      </w:r>
      <w:proofErr w:type="spellEnd"/>
      <w:r w:rsidR="00B4071F" w:rsidRPr="00C554E4">
        <w:rPr>
          <w:rFonts w:ascii="Arial" w:eastAsia="Arial" w:hAnsi="Arial" w:cs="Arial"/>
          <w:color w:val="0033CC"/>
        </w:rPr>
        <w:t xml:space="preserve"> and WBC-matched variants detected in the index cfDNA sequencing of those six patients </w:t>
      </w:r>
      <w:r w:rsidR="001713FE">
        <w:rPr>
          <w:rFonts w:ascii="Arial" w:eastAsia="Arial" w:hAnsi="Arial" w:cs="Arial"/>
          <w:color w:val="0033CC"/>
        </w:rPr>
        <w:t>(</w:t>
      </w:r>
      <w:r w:rsidR="00B4071F" w:rsidRPr="00C554E4">
        <w:rPr>
          <w:rFonts w:ascii="Arial" w:eastAsia="Arial" w:hAnsi="Arial" w:cs="Arial"/>
          <w:color w:val="0033CC"/>
        </w:rPr>
        <w:t xml:space="preserve">i.e. using version V1 of the assay and reported in </w:t>
      </w:r>
      <w:r w:rsidR="00B4071F" w:rsidRPr="00C554E4">
        <w:rPr>
          <w:rFonts w:ascii="Arial" w:eastAsia="Arial" w:hAnsi="Arial" w:cs="Arial"/>
          <w:b/>
          <w:color w:val="0033CC"/>
        </w:rPr>
        <w:t>Figs</w:t>
      </w:r>
      <w:r w:rsidR="001713FE">
        <w:rPr>
          <w:rFonts w:ascii="Arial" w:eastAsia="Arial" w:hAnsi="Arial" w:cs="Arial"/>
          <w:b/>
          <w:color w:val="0033CC"/>
        </w:rPr>
        <w:t>.</w:t>
      </w:r>
      <w:r w:rsidR="00B4071F" w:rsidRPr="00C554E4">
        <w:rPr>
          <w:rFonts w:ascii="Arial" w:eastAsia="Arial" w:hAnsi="Arial" w:cs="Arial"/>
          <w:b/>
          <w:color w:val="0033CC"/>
        </w:rPr>
        <w:t xml:space="preserve"> 2 to 5</w:t>
      </w:r>
      <w:r w:rsidR="00B4071F" w:rsidRPr="00C554E4">
        <w:rPr>
          <w:rFonts w:ascii="Arial" w:eastAsia="Arial" w:hAnsi="Arial" w:cs="Arial"/>
          <w:color w:val="0033CC"/>
        </w:rPr>
        <w:t xml:space="preserve"> of the manuscript together with the percentages of those variants which were confirmed present</w:t>
      </w:r>
      <w:r w:rsidR="003666D5" w:rsidRPr="00C554E4">
        <w:rPr>
          <w:rFonts w:ascii="Arial" w:eastAsia="Arial" w:hAnsi="Arial" w:cs="Arial"/>
          <w:color w:val="0033CC"/>
        </w:rPr>
        <w:t xml:space="preserve">, as defined by </w:t>
      </w:r>
      <w:r w:rsidR="00B4071F" w:rsidRPr="00C554E4">
        <w:rPr>
          <w:rFonts w:ascii="Arial" w:eastAsia="Arial" w:hAnsi="Arial" w:cs="Arial"/>
          <w:color w:val="0033CC"/>
        </w:rPr>
        <w:t>non-zero alternate read support irrespective of variant source category using version V2</w:t>
      </w:r>
      <w:r w:rsidRPr="00C554E4">
        <w:rPr>
          <w:rFonts w:ascii="Arial" w:eastAsia="Arial" w:hAnsi="Arial" w:cs="Arial"/>
          <w:color w:val="0033CC"/>
        </w:rPr>
        <w:t>)</w:t>
      </w:r>
      <w:r w:rsidR="00B4071F" w:rsidRPr="00C554E4">
        <w:rPr>
          <w:rFonts w:ascii="Arial" w:eastAsia="Arial" w:hAnsi="Arial" w:cs="Arial"/>
          <w:color w:val="0033CC"/>
        </w:rPr>
        <w:t>.</w:t>
      </w:r>
      <w:r w:rsidR="00EC2E42" w:rsidRPr="00C554E4">
        <w:rPr>
          <w:rFonts w:ascii="Arial" w:eastAsia="Arial" w:hAnsi="Arial" w:cs="Arial"/>
          <w:color w:val="0033CC"/>
        </w:rPr>
        <w:t xml:space="preserve"> Additionally, </w:t>
      </w:r>
      <w:r w:rsidRPr="00C554E4">
        <w:rPr>
          <w:rFonts w:ascii="Arial" w:eastAsia="Arial" w:hAnsi="Arial" w:cs="Arial"/>
          <w:b/>
          <w:color w:val="0033CC"/>
        </w:rPr>
        <w:t xml:space="preserve">Response to Reviewers </w:t>
      </w:r>
      <w:r w:rsidR="00B4071F" w:rsidRPr="00C554E4">
        <w:rPr>
          <w:rFonts w:ascii="Arial" w:eastAsia="Arial" w:hAnsi="Arial" w:cs="Arial"/>
          <w:b/>
          <w:color w:val="0033CC"/>
        </w:rPr>
        <w:t xml:space="preserve">Table </w:t>
      </w:r>
      <w:r w:rsidR="00E019AB">
        <w:rPr>
          <w:rFonts w:ascii="Arial" w:eastAsia="Arial" w:hAnsi="Arial" w:cs="Arial"/>
          <w:b/>
          <w:color w:val="0033CC"/>
        </w:rPr>
        <w:t>6</w:t>
      </w:r>
      <w:r w:rsidR="00EC2E42" w:rsidRPr="00C554E4">
        <w:rPr>
          <w:rFonts w:ascii="Arial" w:eastAsia="Arial" w:hAnsi="Arial" w:cs="Arial"/>
          <w:color w:val="0033CC"/>
        </w:rPr>
        <w:t xml:space="preserve"> (in response to </w:t>
      </w:r>
      <w:r w:rsidRPr="00C554E4">
        <w:rPr>
          <w:rFonts w:ascii="Arial" w:eastAsia="Arial" w:hAnsi="Arial" w:cs="Arial"/>
          <w:color w:val="0033CC"/>
        </w:rPr>
        <w:t xml:space="preserve">Reviewer 1’s </w:t>
      </w:r>
      <w:r w:rsidR="00760210" w:rsidRPr="00C554E4">
        <w:rPr>
          <w:rFonts w:ascii="Arial" w:eastAsia="Arial" w:hAnsi="Arial" w:cs="Arial"/>
          <w:color w:val="0033CC"/>
        </w:rPr>
        <w:t>Commen</w:t>
      </w:r>
      <w:r w:rsidR="001C1C49" w:rsidRPr="00C554E4">
        <w:rPr>
          <w:rFonts w:ascii="Arial" w:eastAsia="Arial" w:hAnsi="Arial" w:cs="Arial"/>
          <w:color w:val="0033CC"/>
        </w:rPr>
        <w:t>t</w:t>
      </w:r>
      <w:r w:rsidR="00EC2E42" w:rsidRPr="00C554E4">
        <w:rPr>
          <w:rFonts w:ascii="Arial" w:eastAsia="Arial" w:hAnsi="Arial" w:cs="Arial"/>
          <w:color w:val="0033CC"/>
        </w:rPr>
        <w:t xml:space="preserve"> #15) </w:t>
      </w:r>
      <w:r w:rsidR="003666D5" w:rsidRPr="00C554E4">
        <w:rPr>
          <w:rFonts w:ascii="Arial" w:eastAsia="Arial" w:hAnsi="Arial" w:cs="Arial"/>
          <w:color w:val="0033CC"/>
        </w:rPr>
        <w:t xml:space="preserve">illustrates </w:t>
      </w:r>
      <w:r w:rsidR="00B4071F" w:rsidRPr="00C554E4">
        <w:rPr>
          <w:rFonts w:ascii="Arial" w:eastAsia="Arial" w:hAnsi="Arial" w:cs="Arial"/>
          <w:color w:val="0033CC"/>
        </w:rPr>
        <w:t xml:space="preserve">the </w:t>
      </w:r>
      <w:r w:rsidR="003666D5" w:rsidRPr="00C554E4">
        <w:rPr>
          <w:rFonts w:ascii="Arial" w:eastAsia="Arial" w:hAnsi="Arial" w:cs="Arial"/>
          <w:color w:val="0033CC"/>
        </w:rPr>
        <w:t xml:space="preserve">same information </w:t>
      </w:r>
      <w:r w:rsidR="00B4071F" w:rsidRPr="00C554E4">
        <w:rPr>
          <w:rFonts w:ascii="Arial" w:eastAsia="Arial" w:hAnsi="Arial" w:cs="Arial"/>
          <w:color w:val="0033CC"/>
        </w:rPr>
        <w:t>for the three patients who were selected for retesting</w:t>
      </w:r>
      <w:r w:rsidR="003666D5" w:rsidRPr="00C554E4">
        <w:rPr>
          <w:rFonts w:ascii="Arial" w:eastAsia="Arial" w:hAnsi="Arial" w:cs="Arial"/>
          <w:color w:val="0033CC"/>
        </w:rPr>
        <w:t xml:space="preserve"> using V2</w:t>
      </w:r>
      <w:r w:rsidR="00B4071F" w:rsidRPr="00C554E4">
        <w:rPr>
          <w:rFonts w:ascii="Arial" w:eastAsia="Arial" w:hAnsi="Arial" w:cs="Arial"/>
          <w:color w:val="0033CC"/>
        </w:rPr>
        <w:t>.</w:t>
      </w:r>
    </w:p>
    <w:p w14:paraId="27C62AAF" w14:textId="77777777" w:rsidR="001C1C49" w:rsidRPr="00C554E4" w:rsidRDefault="001C1C49" w:rsidP="00A7225E">
      <w:pPr>
        <w:spacing w:after="0" w:line="240" w:lineRule="auto"/>
        <w:jc w:val="both"/>
        <w:rPr>
          <w:rFonts w:ascii="Arial" w:eastAsia="Arial" w:hAnsi="Arial" w:cs="Arial"/>
          <w:color w:val="0033CC"/>
        </w:rPr>
      </w:pPr>
    </w:p>
    <w:p w14:paraId="1446F7E3" w14:textId="01AAA521"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Overall, 647 of 829 (78.0%) mutations were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Comparing versions V1 and V2 as reported in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1</w:t>
      </w:r>
      <w:r w:rsidRPr="00C554E4">
        <w:rPr>
          <w:rFonts w:ascii="Arial" w:eastAsia="Arial" w:hAnsi="Arial" w:cs="Arial"/>
          <w:color w:val="0033CC"/>
        </w:rPr>
        <w:t xml:space="preserve"> and </w:t>
      </w:r>
      <w:r w:rsidR="00E019AB">
        <w:rPr>
          <w:rFonts w:ascii="Arial" w:eastAsia="Arial" w:hAnsi="Arial" w:cs="Arial"/>
          <w:b/>
          <w:color w:val="0033CC"/>
          <w:highlight w:val="yellow"/>
        </w:rPr>
        <w:t>Supplementary</w:t>
      </w:r>
      <w:r w:rsidRPr="0055192D">
        <w:rPr>
          <w:rFonts w:ascii="Arial" w:eastAsia="Arial" w:hAnsi="Arial" w:cs="Arial"/>
          <w:b/>
          <w:color w:val="0033CC"/>
          <w:highlight w:val="yellow"/>
        </w:rPr>
        <w:t xml:space="preserve"> </w:t>
      </w:r>
      <w:r w:rsidR="001713FE" w:rsidRPr="0055192D">
        <w:rPr>
          <w:rFonts w:ascii="Arial" w:eastAsia="Arial" w:hAnsi="Arial" w:cs="Arial"/>
          <w:b/>
          <w:color w:val="0033CC"/>
          <w:highlight w:val="yellow"/>
        </w:rPr>
        <w:t xml:space="preserve">Fig. </w:t>
      </w:r>
      <w:r w:rsidRPr="0055192D">
        <w:rPr>
          <w:rFonts w:ascii="Arial" w:eastAsia="Arial" w:hAnsi="Arial" w:cs="Arial"/>
          <w:b/>
          <w:color w:val="0033CC"/>
          <w:highlight w:val="yellow"/>
        </w:rPr>
        <w:t>3</w:t>
      </w:r>
      <w:r w:rsidRPr="00C554E4">
        <w:rPr>
          <w:rFonts w:ascii="Arial" w:eastAsia="Arial" w:hAnsi="Arial" w:cs="Arial"/>
          <w:color w:val="0033CC"/>
        </w:rPr>
        <w:t xml:space="preserve"> of the </w:t>
      </w:r>
      <w:r w:rsidR="00954898" w:rsidRPr="00C554E4">
        <w:rPr>
          <w:rFonts w:ascii="Arial" w:eastAsia="Arial" w:hAnsi="Arial" w:cs="Arial"/>
          <w:color w:val="0033CC"/>
        </w:rPr>
        <w:t xml:space="preserve">original </w:t>
      </w:r>
      <w:r w:rsidRPr="00C554E4">
        <w:rPr>
          <w:rFonts w:ascii="Arial" w:eastAsia="Arial" w:hAnsi="Arial" w:cs="Arial"/>
          <w:color w:val="0033CC"/>
        </w:rPr>
        <w:t xml:space="preserve">manuscript, 615 of 647 (95.1%) mutations classified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w:t>
      </w:r>
      <w:r w:rsidRPr="00C554E4">
        <w:rPr>
          <w:rFonts w:ascii="Arial" w:eastAsia="Arial" w:hAnsi="Arial" w:cs="Arial"/>
          <w:color w:val="0033CC"/>
        </w:rPr>
        <w:lastRenderedPageBreak/>
        <w:t xml:space="preserve">were positively validated. Additionally, comparing versions V1 and V2 for the three patients who were selected for retesting, 564 of 583 (96.7%) of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were positively validated.</w:t>
      </w:r>
    </w:p>
    <w:p w14:paraId="01A07AAA" w14:textId="77777777" w:rsidR="00413E5F" w:rsidRPr="00C554E4" w:rsidRDefault="00413E5F" w:rsidP="00A7225E">
      <w:pPr>
        <w:spacing w:after="0" w:line="240" w:lineRule="auto"/>
        <w:jc w:val="both"/>
        <w:rPr>
          <w:rFonts w:ascii="Arial" w:eastAsia="Arial" w:hAnsi="Arial" w:cs="Arial"/>
          <w:color w:val="0033CC"/>
        </w:rPr>
      </w:pPr>
    </w:p>
    <w:p w14:paraId="0C316E16" w14:textId="31FA0F86" w:rsidR="007C1C64" w:rsidRPr="001713FE" w:rsidRDefault="00B4071F" w:rsidP="00BA2EF5">
      <w:pPr>
        <w:spacing w:after="0" w:line="240" w:lineRule="auto"/>
        <w:jc w:val="both"/>
        <w:rPr>
          <w:rFonts w:ascii="Arial" w:eastAsia="Arial" w:hAnsi="Arial" w:cs="Arial"/>
          <w:color w:val="0033CC"/>
        </w:rPr>
      </w:pPr>
      <w:r w:rsidRPr="00C554E4">
        <w:rPr>
          <w:rFonts w:ascii="Arial" w:eastAsia="Arial" w:hAnsi="Arial" w:cs="Arial"/>
          <w:color w:val="0033CC"/>
        </w:rPr>
        <w:t>Additionally, following the Reviewer’s comment,</w:t>
      </w:r>
      <w:r w:rsidR="00EC2E42" w:rsidRPr="00C554E4">
        <w:rPr>
          <w:rFonts w:ascii="Arial" w:eastAsia="Arial" w:hAnsi="Arial" w:cs="Arial"/>
          <w:color w:val="0033CC"/>
        </w:rPr>
        <w:t xml:space="preserve"> we performed additional </w:t>
      </w:r>
      <w:proofErr w:type="spellStart"/>
      <w:r w:rsidR="00EC2E42" w:rsidRPr="00C554E4">
        <w:rPr>
          <w:rFonts w:ascii="Arial" w:eastAsia="Arial" w:hAnsi="Arial" w:cs="Arial"/>
          <w:color w:val="0033CC"/>
        </w:rPr>
        <w:t>ddPCR</w:t>
      </w:r>
      <w:proofErr w:type="spellEnd"/>
      <w:r w:rsidR="00EC2E42" w:rsidRPr="00C554E4">
        <w:rPr>
          <w:rFonts w:ascii="Arial" w:eastAsia="Arial" w:hAnsi="Arial" w:cs="Arial"/>
          <w:color w:val="0033CC"/>
        </w:rPr>
        <w:t xml:space="preserve"> assays targeting </w:t>
      </w:r>
      <w:proofErr w:type="spellStart"/>
      <w:r w:rsidR="00EC2E42" w:rsidRPr="00C554E4">
        <w:rPr>
          <w:rFonts w:ascii="Arial" w:eastAsia="Arial" w:hAnsi="Arial" w:cs="Arial"/>
          <w:color w:val="0033CC"/>
        </w:rPr>
        <w:t>VUSo</w:t>
      </w:r>
      <w:proofErr w:type="spellEnd"/>
      <w:r w:rsidRPr="00C554E4">
        <w:rPr>
          <w:rFonts w:ascii="Arial" w:eastAsia="Arial" w:hAnsi="Arial" w:cs="Arial"/>
          <w:color w:val="0033CC"/>
        </w:rPr>
        <w:t xml:space="preserve"> in seven patients</w:t>
      </w:r>
      <w:r w:rsidR="00EC2E42" w:rsidRPr="00C554E4">
        <w:rPr>
          <w:rFonts w:ascii="Arial" w:eastAsia="Arial" w:hAnsi="Arial" w:cs="Arial"/>
          <w:color w:val="0033CC"/>
        </w:rPr>
        <w:t xml:space="preserve"> with leftover cfDNA or pre-enrichment libraries or both. </w:t>
      </w:r>
      <w:r w:rsidR="00C80ED4" w:rsidRPr="00C554E4">
        <w:rPr>
          <w:rFonts w:ascii="Arial" w:eastAsia="Arial" w:hAnsi="Arial" w:cs="Arial"/>
          <w:color w:val="0033CC"/>
        </w:rPr>
        <w:t xml:space="preserve">We kindly refer the Reviewer to </w:t>
      </w:r>
      <w:r w:rsidR="00EC2E42" w:rsidRPr="00C554E4">
        <w:rPr>
          <w:rFonts w:ascii="Arial" w:eastAsia="Arial" w:hAnsi="Arial" w:cs="Arial"/>
          <w:color w:val="0033CC"/>
        </w:rPr>
        <w:t xml:space="preserve">our response to </w:t>
      </w:r>
      <w:r w:rsidR="00E23C53" w:rsidRPr="00C554E4">
        <w:rPr>
          <w:rFonts w:ascii="Arial" w:eastAsia="Arial" w:hAnsi="Arial" w:cs="Arial"/>
          <w:color w:val="0033CC"/>
        </w:rPr>
        <w:t>Reviewer 1’s</w:t>
      </w:r>
      <w:r w:rsidR="00760210" w:rsidRPr="00C554E4">
        <w:rPr>
          <w:rFonts w:ascii="Arial" w:eastAsia="Arial" w:hAnsi="Arial" w:cs="Arial"/>
          <w:color w:val="0033CC"/>
        </w:rPr>
        <w:t xml:space="preserve"> Comment </w:t>
      </w:r>
      <w:r w:rsidR="00EC2E42" w:rsidRPr="00C554E4">
        <w:rPr>
          <w:rFonts w:ascii="Arial" w:eastAsia="Arial" w:hAnsi="Arial" w:cs="Arial"/>
          <w:color w:val="0033CC"/>
        </w:rPr>
        <w:t xml:space="preserve">#10 and </w:t>
      </w:r>
      <w:r w:rsidR="00E23C53" w:rsidRPr="001713FE">
        <w:rPr>
          <w:rFonts w:ascii="Arial" w:eastAsia="Arial" w:hAnsi="Arial" w:cs="Arial"/>
          <w:b/>
          <w:color w:val="0033CC"/>
        </w:rPr>
        <w:t>Response to Reviewers</w:t>
      </w:r>
      <w:r w:rsidR="00E23C53" w:rsidRPr="001713FE">
        <w:rPr>
          <w:rFonts w:ascii="Arial" w:eastAsia="Arial" w:hAnsi="Arial" w:cs="Arial"/>
          <w:color w:val="0033CC"/>
        </w:rPr>
        <w:t xml:space="preserve"> </w:t>
      </w:r>
      <w:r w:rsidR="00EC2E42" w:rsidRPr="001713FE">
        <w:rPr>
          <w:rFonts w:ascii="Arial" w:eastAsia="Arial" w:hAnsi="Arial" w:cs="Arial"/>
          <w:b/>
          <w:color w:val="0033CC"/>
        </w:rPr>
        <w:t>Figure 9b</w:t>
      </w:r>
      <w:r w:rsidR="003666D5" w:rsidRPr="001713FE">
        <w:rPr>
          <w:rFonts w:ascii="Arial" w:eastAsia="Arial" w:hAnsi="Arial" w:cs="Arial"/>
          <w:b/>
          <w:color w:val="0033CC"/>
        </w:rPr>
        <w:t xml:space="preserve"> (</w:t>
      </w:r>
      <w:r w:rsidR="003666D5" w:rsidRPr="001713FE">
        <w:rPr>
          <w:rFonts w:ascii="Arial" w:hAnsi="Arial" w:cs="Arial"/>
          <w:b/>
          <w:color w:val="0033CC"/>
          <w:highlight w:val="yellow"/>
        </w:rPr>
        <w:t>Fig. 4</w:t>
      </w:r>
      <w:r w:rsidR="001713FE" w:rsidRPr="001713FE">
        <w:rPr>
          <w:rFonts w:ascii="Arial" w:hAnsi="Arial" w:cs="Arial"/>
          <w:b/>
          <w:color w:val="0033CC"/>
          <w:highlight w:val="yellow"/>
        </w:rPr>
        <w:t>X</w:t>
      </w:r>
      <w:r w:rsidR="003666D5" w:rsidRPr="001713FE">
        <w:rPr>
          <w:rFonts w:ascii="Arial" w:hAnsi="Arial" w:cs="Arial"/>
          <w:b/>
          <w:color w:val="0033CC"/>
        </w:rPr>
        <w:t xml:space="preserve"> of the revised </w:t>
      </w:r>
      <w:r w:rsidR="001713FE">
        <w:rPr>
          <w:rFonts w:ascii="Arial" w:hAnsi="Arial" w:cs="Arial"/>
          <w:b/>
          <w:color w:val="0033CC"/>
        </w:rPr>
        <w:t>m</w:t>
      </w:r>
      <w:r w:rsidR="003666D5" w:rsidRPr="001713FE">
        <w:rPr>
          <w:rFonts w:ascii="Arial" w:hAnsi="Arial" w:cs="Arial"/>
          <w:b/>
          <w:color w:val="0033CC"/>
        </w:rPr>
        <w:t>anuscript</w:t>
      </w:r>
      <w:r w:rsidR="003666D5" w:rsidRPr="001713FE">
        <w:rPr>
          <w:rFonts w:ascii="Arial" w:eastAsia="Arial" w:hAnsi="Arial" w:cs="Arial"/>
          <w:b/>
          <w:color w:val="0033CC"/>
        </w:rPr>
        <w:t>)</w:t>
      </w:r>
      <w:r w:rsidR="00EC2E42" w:rsidRPr="001713FE">
        <w:rPr>
          <w:rFonts w:ascii="Arial" w:eastAsia="Arial" w:hAnsi="Arial" w:cs="Arial"/>
          <w:color w:val="0033CC"/>
        </w:rPr>
        <w:t xml:space="preserve">. Briefly, our additional analyses </w:t>
      </w:r>
      <w:r w:rsidR="008F0488" w:rsidRPr="001713FE">
        <w:rPr>
          <w:rFonts w:ascii="Arial" w:eastAsia="Arial" w:hAnsi="Arial" w:cs="Arial"/>
          <w:color w:val="0033CC"/>
        </w:rPr>
        <w:t xml:space="preserve">demonstrated </w:t>
      </w:r>
      <w:r w:rsidRPr="001713FE">
        <w:rPr>
          <w:rFonts w:ascii="Arial" w:eastAsia="Arial" w:hAnsi="Arial" w:cs="Arial"/>
          <w:color w:val="0033CC"/>
        </w:rPr>
        <w:t>100% PPA and</w:t>
      </w:r>
      <w:r w:rsidR="008F0488" w:rsidRPr="001713FE">
        <w:rPr>
          <w:rFonts w:ascii="Arial" w:eastAsia="Arial" w:hAnsi="Arial" w:cs="Arial"/>
          <w:color w:val="0033CC"/>
        </w:rPr>
        <w:t xml:space="preserve"> 100%</w:t>
      </w:r>
      <w:r w:rsidRPr="001713FE">
        <w:rPr>
          <w:rFonts w:ascii="Arial" w:eastAsia="Arial" w:hAnsi="Arial" w:cs="Arial"/>
          <w:color w:val="0033CC"/>
        </w:rPr>
        <w:t xml:space="preserve"> NPA</w:t>
      </w:r>
      <w:r w:rsidR="00E23C53" w:rsidRPr="001713FE">
        <w:rPr>
          <w:rFonts w:ascii="Arial" w:eastAsia="Arial" w:hAnsi="Arial" w:cs="Arial"/>
          <w:color w:val="0033CC"/>
        </w:rPr>
        <w:t>,</w:t>
      </w:r>
      <w:r w:rsidRPr="001713FE">
        <w:rPr>
          <w:rFonts w:ascii="Arial" w:eastAsia="Arial" w:hAnsi="Arial" w:cs="Arial"/>
          <w:color w:val="0033CC"/>
        </w:rPr>
        <w:t xml:space="preserve"> considering </w:t>
      </w:r>
      <w:proofErr w:type="spellStart"/>
      <w:r w:rsidRPr="001713FE">
        <w:rPr>
          <w:rFonts w:ascii="Arial" w:eastAsia="Arial" w:hAnsi="Arial" w:cs="Arial"/>
          <w:color w:val="0033CC"/>
        </w:rPr>
        <w:t>ddPCR</w:t>
      </w:r>
      <w:proofErr w:type="spellEnd"/>
      <w:r w:rsidRPr="001713FE">
        <w:rPr>
          <w:rFonts w:ascii="Arial" w:eastAsia="Arial" w:hAnsi="Arial" w:cs="Arial"/>
          <w:color w:val="0033CC"/>
        </w:rPr>
        <w:t xml:space="preserve"> as the </w:t>
      </w:r>
      <w:r w:rsidR="00E23C53" w:rsidRPr="001713FE">
        <w:rPr>
          <w:rFonts w:ascii="Arial" w:eastAsia="Arial" w:hAnsi="Arial" w:cs="Arial"/>
          <w:color w:val="0033CC"/>
        </w:rPr>
        <w:t>‘gold standard’</w:t>
      </w:r>
      <w:r w:rsidRPr="001713F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65734E5B"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Authors:</w:t>
      </w:r>
      <w:r w:rsidR="00BF45F4" w:rsidRPr="00C554E4">
        <w:rPr>
          <w:rFonts w:ascii="Arial" w:eastAsia="Arial" w:hAnsi="Arial" w:cs="Arial"/>
          <w:color w:val="0033CC"/>
        </w:rPr>
        <w:t xml:space="preserve"> We agree with the Reviewer’s comment and </w:t>
      </w:r>
      <w:r w:rsidR="00F768C4" w:rsidRPr="00C554E4">
        <w:rPr>
          <w:rFonts w:ascii="Arial" w:eastAsia="Arial" w:hAnsi="Arial" w:cs="Arial"/>
          <w:color w:val="0033CC"/>
        </w:rPr>
        <w:t xml:space="preserve">have </w:t>
      </w:r>
      <w:r w:rsidR="00BF45F4" w:rsidRPr="00C554E4">
        <w:rPr>
          <w:rFonts w:ascii="Arial" w:eastAsia="Arial" w:hAnsi="Arial" w:cs="Arial"/>
          <w:color w:val="0033CC"/>
        </w:rPr>
        <w:t xml:space="preserve">now provided </w:t>
      </w:r>
      <w:r w:rsidRPr="00C554E4">
        <w:rPr>
          <w:rFonts w:ascii="Arial" w:eastAsia="Arial" w:hAnsi="Arial" w:cs="Arial"/>
          <w:color w:val="0033CC"/>
        </w:rPr>
        <w:t xml:space="preserve">the genes harboring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in healthy control individuals </w:t>
      </w:r>
      <w:r w:rsidR="00BF45F4" w:rsidRPr="00C554E4">
        <w:rPr>
          <w:rFonts w:ascii="Arial" w:eastAsia="Arial" w:hAnsi="Arial" w:cs="Arial"/>
          <w:color w:val="0033CC"/>
        </w:rPr>
        <w:t>as</w:t>
      </w:r>
      <w:r w:rsidRPr="00C554E4">
        <w:rPr>
          <w:rFonts w:ascii="Arial" w:eastAsia="Arial" w:hAnsi="Arial" w:cs="Arial"/>
          <w:color w:val="0033CC"/>
        </w:rPr>
        <w:t xml:space="preserve"> </w:t>
      </w:r>
      <w:r w:rsidR="00303E6C" w:rsidRPr="00C554E4">
        <w:rPr>
          <w:rFonts w:ascii="Arial" w:eastAsia="Arial" w:hAnsi="Arial" w:cs="Arial"/>
          <w:color w:val="0033CC"/>
        </w:rPr>
        <w:t xml:space="preserve">part of the revised </w:t>
      </w:r>
      <w:r w:rsidR="00E019AB">
        <w:rPr>
          <w:rFonts w:ascii="Arial" w:eastAsia="Arial" w:hAnsi="Arial" w:cs="Arial"/>
          <w:b/>
          <w:color w:val="0033CC"/>
          <w:highlight w:val="yellow"/>
        </w:rPr>
        <w:t>Supplementary</w:t>
      </w:r>
      <w:r w:rsidR="001713FE">
        <w:rPr>
          <w:rFonts w:ascii="Arial" w:eastAsia="Arial" w:hAnsi="Arial" w:cs="Arial"/>
          <w:b/>
          <w:color w:val="0033CC"/>
          <w:highlight w:val="yellow"/>
        </w:rPr>
        <w:t xml:space="preserve"> </w:t>
      </w:r>
      <w:r w:rsidR="00BF45F4" w:rsidRPr="00CD033A">
        <w:rPr>
          <w:rFonts w:ascii="Arial" w:eastAsia="Arial" w:hAnsi="Arial" w:cs="Arial"/>
          <w:b/>
          <w:color w:val="0033CC"/>
          <w:highlight w:val="yellow"/>
        </w:rPr>
        <w:t>Fig</w:t>
      </w:r>
      <w:r w:rsidR="001713FE">
        <w:rPr>
          <w:rFonts w:ascii="Arial" w:eastAsia="Arial" w:hAnsi="Arial" w:cs="Arial"/>
          <w:b/>
          <w:color w:val="0033CC"/>
          <w:highlight w:val="yellow"/>
        </w:rPr>
        <w:t>.</w:t>
      </w:r>
      <w:r w:rsidR="00BF45F4" w:rsidRPr="00CD033A">
        <w:rPr>
          <w:rFonts w:ascii="Arial" w:eastAsia="Arial" w:hAnsi="Arial" w:cs="Arial"/>
          <w:b/>
          <w:color w:val="0033CC"/>
          <w:highlight w:val="yellow"/>
        </w:rPr>
        <w:t xml:space="preserve"> </w:t>
      </w:r>
      <w:r w:rsidR="00E019AB">
        <w:rPr>
          <w:rFonts w:ascii="Arial" w:eastAsia="Arial" w:hAnsi="Arial" w:cs="Arial"/>
          <w:b/>
          <w:color w:val="0033CC"/>
          <w:highlight w:val="yellow"/>
        </w:rPr>
        <w:t>RR16</w:t>
      </w:r>
      <w:r w:rsidR="007C1C64" w:rsidRPr="00C554E4">
        <w:rPr>
          <w:rFonts w:ascii="Arial" w:eastAsia="Arial" w:hAnsi="Arial" w:cs="Arial"/>
          <w:color w:val="0033CC"/>
        </w:rPr>
        <w:t xml:space="preserve"> </w:t>
      </w:r>
      <w:r w:rsidR="00F768C4" w:rsidRPr="00C554E4">
        <w:rPr>
          <w:rFonts w:ascii="Arial" w:eastAsia="Arial" w:hAnsi="Arial" w:cs="Arial"/>
          <w:color w:val="0033CC"/>
        </w:rPr>
        <w:t>(</w:t>
      </w:r>
      <w:r w:rsidR="007C1C64" w:rsidRPr="00C554E4">
        <w:rPr>
          <w:rFonts w:ascii="Arial" w:eastAsia="Arial" w:hAnsi="Arial" w:cs="Arial"/>
          <w:color w:val="0033CC"/>
        </w:rPr>
        <w:t xml:space="preserve">see also </w:t>
      </w:r>
      <w:r w:rsidR="00E23C53" w:rsidRPr="00C554E4">
        <w:rPr>
          <w:rFonts w:ascii="Arial" w:eastAsia="Arial" w:hAnsi="Arial" w:cs="Arial"/>
          <w:b/>
          <w:color w:val="0033CC"/>
        </w:rPr>
        <w:t>Response to Reviewers</w:t>
      </w:r>
      <w:r w:rsidR="00E23C53" w:rsidRPr="00C554E4">
        <w:rPr>
          <w:rFonts w:ascii="Arial" w:eastAsia="Arial" w:hAnsi="Arial" w:cs="Arial"/>
          <w:color w:val="0033CC"/>
        </w:rPr>
        <w:t xml:space="preserve"> </w:t>
      </w:r>
      <w:r w:rsidR="007C1C64" w:rsidRPr="00C554E4">
        <w:rPr>
          <w:rFonts w:ascii="Arial" w:eastAsia="Arial" w:hAnsi="Arial" w:cs="Arial"/>
          <w:b/>
          <w:color w:val="0033CC"/>
        </w:rPr>
        <w:t>Fi</w:t>
      </w:r>
      <w:r w:rsidR="00F768C4" w:rsidRPr="00C554E4">
        <w:rPr>
          <w:rFonts w:ascii="Arial" w:eastAsia="Arial" w:hAnsi="Arial" w:cs="Arial"/>
          <w:b/>
          <w:color w:val="0033CC"/>
        </w:rPr>
        <w:t xml:space="preserve">gure </w:t>
      </w:r>
      <w:r w:rsidR="004C300A" w:rsidRPr="00C554E4">
        <w:rPr>
          <w:rFonts w:ascii="Arial" w:eastAsia="Arial" w:hAnsi="Arial" w:cs="Arial"/>
          <w:b/>
          <w:color w:val="0033CC"/>
        </w:rPr>
        <w:t>16</w:t>
      </w:r>
      <w:r w:rsidR="00F768C4" w:rsidRPr="00C554E4">
        <w:rPr>
          <w:rFonts w:ascii="Arial" w:eastAsia="Arial" w:hAnsi="Arial" w:cs="Arial"/>
          <w:color w:val="0033CC"/>
        </w:rPr>
        <w:t xml:space="preserve">) </w:t>
      </w:r>
      <w:r w:rsidRPr="00C554E4">
        <w:rPr>
          <w:rFonts w:ascii="Arial" w:eastAsia="Arial" w:hAnsi="Arial" w:cs="Arial"/>
          <w:color w:val="0033CC"/>
        </w:rPr>
        <w:t xml:space="preserve">together with the full list of these mutations in </w:t>
      </w:r>
      <w:r w:rsidRPr="00CD033A">
        <w:rPr>
          <w:rFonts w:ascii="Arial" w:eastAsia="Arial" w:hAnsi="Arial" w:cs="Arial"/>
          <w:b/>
          <w:color w:val="0033CC"/>
          <w:highlight w:val="yellow"/>
        </w:rPr>
        <w:t xml:space="preserve">Supplementary Table </w:t>
      </w:r>
      <w:r w:rsidR="001713FE">
        <w:rPr>
          <w:rFonts w:ascii="Arial" w:eastAsia="Arial" w:hAnsi="Arial" w:cs="Arial"/>
          <w:b/>
          <w:color w:val="0033CC"/>
          <w:highlight w:val="yellow"/>
        </w:rPr>
        <w:t>XX</w:t>
      </w:r>
      <w:r w:rsidRPr="00C554E4">
        <w:rPr>
          <w:rFonts w:ascii="Arial" w:eastAsia="Arial" w:hAnsi="Arial" w:cs="Arial"/>
          <w:color w:val="0033CC"/>
        </w:rPr>
        <w:t xml:space="preserve"> of the </w:t>
      </w:r>
      <w:r w:rsidR="00E23C53" w:rsidRPr="00C554E4">
        <w:rPr>
          <w:rFonts w:ascii="Arial" w:eastAsia="Arial" w:hAnsi="Arial" w:cs="Arial"/>
          <w:color w:val="0033CC"/>
        </w:rPr>
        <w:t xml:space="preserve">revised </w:t>
      </w:r>
      <w:r w:rsidRPr="00C554E4">
        <w:rPr>
          <w:rFonts w:ascii="Arial" w:eastAsia="Arial" w:hAnsi="Arial" w:cs="Arial"/>
          <w:color w:val="0033CC"/>
        </w:rPr>
        <w:t>manuscript.</w:t>
      </w:r>
    </w:p>
    <w:p w14:paraId="30B0853E" w14:textId="42F58E23" w:rsidR="004C300A" w:rsidRPr="00C554E4" w:rsidRDefault="004C300A" w:rsidP="00A7225E">
      <w:pPr>
        <w:spacing w:after="0" w:line="240" w:lineRule="auto"/>
        <w:jc w:val="both"/>
        <w:rPr>
          <w:rFonts w:ascii="Arial" w:eastAsia="Arial" w:hAnsi="Arial" w:cs="Arial"/>
          <w:color w:val="0033CC"/>
        </w:rPr>
      </w:pPr>
    </w:p>
    <w:p w14:paraId="295CF070" w14:textId="46772B7E" w:rsidR="004C300A" w:rsidRPr="00C554E4" w:rsidRDefault="00353AE8" w:rsidP="00A7225E">
      <w:pPr>
        <w:spacing w:after="0" w:line="240" w:lineRule="auto"/>
        <w:jc w:val="both"/>
        <w:rPr>
          <w:rFonts w:ascii="Arial" w:eastAsia="Arial" w:hAnsi="Arial" w:cs="Arial"/>
          <w:color w:val="0033CC"/>
        </w:rPr>
      </w:pPr>
      <w:ins w:id="37" w:author="David Brown" w:date="2019-07-16T18:24:00Z">
        <w:r>
          <w:rPr>
            <w:rFonts w:ascii="Arial" w:eastAsia="Arial" w:hAnsi="Arial" w:cs="Arial"/>
            <w:noProof/>
            <w:color w:val="0033CC"/>
          </w:rPr>
          <w:drawing>
            <wp:anchor distT="0" distB="0" distL="114300" distR="114300" simplePos="0" relativeHeight="251745280" behindDoc="0" locked="0" layoutInCell="1" allowOverlap="1" wp14:anchorId="64CC4EC6" wp14:editId="794DB8B6">
              <wp:simplePos x="0" y="0"/>
              <wp:positionH relativeFrom="margin">
                <wp:align>center</wp:align>
              </wp:positionH>
              <wp:positionV relativeFrom="paragraph">
                <wp:posOffset>156845</wp:posOffset>
              </wp:positionV>
              <wp:extent cx="5925185" cy="3618230"/>
              <wp:effectExtent l="0" t="0" r="5715" b="1270"/>
              <wp:wrapTopAndBottom/>
              <wp:docPr id="14"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8_v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5185" cy="3618230"/>
                      </a:xfrm>
                      <a:prstGeom prst="rect">
                        <a:avLst/>
                      </a:prstGeom>
                    </pic:spPr>
                  </pic:pic>
                </a:graphicData>
              </a:graphic>
              <wp14:sizeRelH relativeFrom="page">
                <wp14:pctWidth>0</wp14:pctWidth>
              </wp14:sizeRelH>
              <wp14:sizeRelV relativeFrom="page">
                <wp14:pctHeight>0</wp14:pctHeight>
              </wp14:sizeRelV>
            </wp:anchor>
          </w:drawing>
        </w:r>
      </w:ins>
    </w:p>
    <w:p w14:paraId="635F51E3" w14:textId="0D74E4FB" w:rsidR="004C300A" w:rsidRPr="00CD033A" w:rsidRDefault="004C300A"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w:t>
      </w:r>
      <w:r w:rsidRPr="00CD033A">
        <w:rPr>
          <w:rFonts w:ascii="Arial" w:eastAsia="Arial" w:hAnsi="Arial" w:cs="Arial"/>
          <w:color w:val="0033CC"/>
          <w:sz w:val="20"/>
          <w:szCs w:val="20"/>
        </w:rPr>
        <w:t xml:space="preserve"> </w:t>
      </w:r>
      <w:r w:rsidRPr="00CD033A">
        <w:rPr>
          <w:rFonts w:ascii="Arial" w:eastAsia="Arial" w:hAnsi="Arial" w:cs="Arial"/>
          <w:b/>
          <w:color w:val="0033CC"/>
          <w:sz w:val="20"/>
          <w:szCs w:val="20"/>
        </w:rPr>
        <w:t>Figure 16</w:t>
      </w:r>
      <w:r w:rsidR="003666D5" w:rsidRPr="00CD033A">
        <w:rPr>
          <w:rFonts w:ascii="Arial" w:eastAsia="Arial" w:hAnsi="Arial" w:cs="Arial"/>
          <w:b/>
          <w:color w:val="0033CC"/>
          <w:sz w:val="20"/>
          <w:szCs w:val="20"/>
        </w:rPr>
        <w:t xml:space="preserve"> </w:t>
      </w:r>
      <w:r w:rsidR="001713FE">
        <w:rPr>
          <w:rFonts w:ascii="Arial" w:eastAsia="Arial" w:hAnsi="Arial" w:cs="Arial"/>
          <w:b/>
          <w:color w:val="0033CC"/>
          <w:sz w:val="20"/>
          <w:szCs w:val="20"/>
        </w:rPr>
        <w:t>(</w:t>
      </w:r>
      <w:r w:rsidR="00707656">
        <w:rPr>
          <w:rFonts w:ascii="Arial" w:eastAsia="Arial" w:hAnsi="Arial" w:cs="Arial"/>
          <w:b/>
          <w:color w:val="0033CC"/>
          <w:sz w:val="20"/>
          <w:szCs w:val="20"/>
          <w:highlight w:val="yellow"/>
        </w:rPr>
        <w:t xml:space="preserve">Supplementary </w:t>
      </w:r>
      <w:r w:rsidR="003666D5" w:rsidRPr="001713FE">
        <w:rPr>
          <w:rFonts w:ascii="Arial" w:eastAsia="Arial" w:hAnsi="Arial" w:cs="Arial"/>
          <w:b/>
          <w:color w:val="0033CC"/>
          <w:sz w:val="20"/>
          <w:szCs w:val="20"/>
          <w:highlight w:val="yellow"/>
        </w:rPr>
        <w:t xml:space="preserve">Fig. </w:t>
      </w:r>
      <w:r w:rsidR="00707656">
        <w:rPr>
          <w:rFonts w:ascii="Arial" w:eastAsia="Arial" w:hAnsi="Arial" w:cs="Arial"/>
          <w:b/>
          <w:color w:val="0033CC"/>
          <w:sz w:val="20"/>
          <w:szCs w:val="20"/>
          <w:highlight w:val="yellow"/>
        </w:rPr>
        <w:t>RR16</w:t>
      </w:r>
      <w:r w:rsidR="001713FE">
        <w:rPr>
          <w:rFonts w:ascii="Arial" w:eastAsia="Arial" w:hAnsi="Arial" w:cs="Arial"/>
          <w:b/>
          <w:color w:val="0033CC"/>
          <w:sz w:val="20"/>
          <w:szCs w:val="20"/>
        </w:rPr>
        <w:t xml:space="preserve"> of the revised manuscript</w:t>
      </w:r>
      <w:r w:rsidR="001713FE" w:rsidRPr="001713FE">
        <w:rPr>
          <w:rFonts w:ascii="Arial" w:eastAsia="Arial" w:hAnsi="Arial" w:cs="Arial"/>
          <w:b/>
          <w:color w:val="0033CC"/>
          <w:sz w:val="20"/>
          <w:szCs w:val="20"/>
        </w:rPr>
        <w:t>)</w:t>
      </w:r>
      <w:r w:rsidR="001713FE">
        <w:rPr>
          <w:rFonts w:ascii="Arial" w:eastAsia="Arial" w:hAnsi="Arial" w:cs="Arial"/>
          <w:b/>
          <w:color w:val="0033CC"/>
          <w:sz w:val="20"/>
          <w:szCs w:val="20"/>
        </w:rPr>
        <w:t>:</w:t>
      </w:r>
      <w:r w:rsidRPr="00CD033A">
        <w:rPr>
          <w:rFonts w:ascii="Arial" w:eastAsia="Arial" w:hAnsi="Arial" w:cs="Arial"/>
          <w:b/>
          <w:color w:val="0033CC"/>
          <w:sz w:val="20"/>
          <w:szCs w:val="20"/>
        </w:rPr>
        <w:t xml:space="preserve"> Top mutated genes carrying </w:t>
      </w:r>
      <w:proofErr w:type="spellStart"/>
      <w:r w:rsidRPr="00CD033A">
        <w:rPr>
          <w:rFonts w:ascii="Arial" w:eastAsia="Arial" w:hAnsi="Arial" w:cs="Arial"/>
          <w:b/>
          <w:color w:val="0033CC"/>
          <w:sz w:val="20"/>
          <w:szCs w:val="20"/>
        </w:rPr>
        <w:t>VUSo</w:t>
      </w:r>
      <w:proofErr w:type="spellEnd"/>
      <w:r w:rsidRPr="00CD033A">
        <w:rPr>
          <w:rFonts w:ascii="Arial" w:eastAsia="Arial" w:hAnsi="Arial" w:cs="Arial"/>
          <w:b/>
          <w:color w:val="0033CC"/>
          <w:sz w:val="20"/>
          <w:szCs w:val="20"/>
        </w:rPr>
        <w:t>.</w:t>
      </w:r>
      <w:r w:rsidRPr="00CD033A">
        <w:rPr>
          <w:rFonts w:ascii="Arial" w:eastAsia="Arial" w:hAnsi="Arial" w:cs="Arial"/>
          <w:color w:val="0033CC"/>
          <w:sz w:val="20"/>
          <w:szCs w:val="20"/>
        </w:rPr>
        <w:t xml:space="preserve"> The heat maps show the top mutated genes harboring somatic variants detected in plasma cfDNA that are neither tumor-matched (biopsy-matched or subthreshold) nor WBC-matched across each cohort in (a) control, (b) non-hypermutated and (c) hypermutated cases. The numbers in the cells indicate the number of </w:t>
      </w:r>
      <w:r w:rsidR="00C4225F" w:rsidRPr="00CD033A">
        <w:rPr>
          <w:rFonts w:ascii="Arial" w:eastAsia="Arial" w:hAnsi="Arial" w:cs="Arial"/>
          <w:color w:val="0033CC"/>
          <w:sz w:val="20"/>
          <w:szCs w:val="20"/>
        </w:rPr>
        <w:t>control individuals or patients</w:t>
      </w:r>
      <w:r w:rsidRPr="00CD033A">
        <w:rPr>
          <w:rFonts w:ascii="Arial" w:eastAsia="Arial" w:hAnsi="Arial" w:cs="Arial"/>
          <w:color w:val="0033CC"/>
          <w:sz w:val="20"/>
          <w:szCs w:val="20"/>
        </w:rPr>
        <w:t>.</w:t>
      </w:r>
    </w:p>
    <w:p w14:paraId="1D8E43D7" w14:textId="77777777" w:rsidR="00C4225F" w:rsidRDefault="00C4225F">
      <w:pPr>
        <w:rPr>
          <w:rFonts w:ascii="Arial" w:eastAsia="Arial" w:hAnsi="Arial" w:cs="Arial"/>
        </w:rPr>
      </w:pPr>
      <w:r>
        <w:rPr>
          <w:rFonts w:ascii="Arial" w:eastAsia="Arial" w:hAnsi="Arial" w:cs="Arial"/>
        </w:rPr>
        <w:br w:type="page"/>
      </w:r>
    </w:p>
    <w:p w14:paraId="19E06936" w14:textId="68B908AA"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lastRenderedPageBreak/>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1B2CED6E"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Pr="00C554E4">
        <w:rPr>
          <w:rFonts w:ascii="Arial" w:eastAsia="Arial" w:hAnsi="Arial" w:cs="Arial"/>
          <w:b/>
          <w:color w:val="0033CC"/>
        </w:rPr>
        <w:t>Fig</w:t>
      </w:r>
      <w:r w:rsidR="001713FE">
        <w:rPr>
          <w:rFonts w:ascii="Arial" w:eastAsia="Arial" w:hAnsi="Arial" w:cs="Arial"/>
          <w:b/>
          <w:color w:val="0033CC"/>
        </w:rPr>
        <w:t>.</w:t>
      </w:r>
      <w:r w:rsidRPr="00C554E4">
        <w:rPr>
          <w:rFonts w:ascii="Arial" w:eastAsia="Arial" w:hAnsi="Arial" w:cs="Arial"/>
          <w:b/>
          <w:color w:val="0033CC"/>
        </w:rPr>
        <w:t xml:space="preserve"> 2</w:t>
      </w:r>
      <w:r w:rsidRPr="00C554E4">
        <w:rPr>
          <w:rFonts w:ascii="Arial" w:eastAsia="Arial" w:hAnsi="Arial" w:cs="Arial"/>
          <w:color w:val="0033CC"/>
        </w:rPr>
        <w:t xml:space="preserve"> of the </w:t>
      </w:r>
      <w:r w:rsidR="007C1C64" w:rsidRPr="00C554E4">
        <w:rPr>
          <w:rFonts w:ascii="Arial" w:eastAsia="Arial" w:hAnsi="Arial" w:cs="Arial"/>
          <w:color w:val="0033CC"/>
        </w:rPr>
        <w:t xml:space="preserve">original </w:t>
      </w:r>
      <w:r w:rsidRPr="00C554E4">
        <w:rPr>
          <w:rFonts w:ascii="Arial" w:eastAsia="Arial" w:hAnsi="Arial" w:cs="Arial"/>
          <w:color w:val="0033CC"/>
        </w:rPr>
        <w:t xml:space="preserve">manuscript shows the VAF in cfDNA of all variants classified as Biopsy-matched, Biopsy-subthreshold and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across all patients. The </w:t>
      </w:r>
      <w:bookmarkStart w:id="38" w:name="_Hlk13945517"/>
      <w:r w:rsidRPr="00C554E4">
        <w:rPr>
          <w:rFonts w:ascii="Arial" w:eastAsia="Arial" w:hAnsi="Arial" w:cs="Arial"/>
          <w:color w:val="0033CC"/>
        </w:rPr>
        <w:t>mean and median of the highest VAF mutations are 15.10% and 9.18%, respectively</w:t>
      </w:r>
      <w:bookmarkEnd w:id="38"/>
      <w:r w:rsidRPr="00C554E4">
        <w:rPr>
          <w:rFonts w:ascii="Arial" w:eastAsia="Arial" w:hAnsi="Arial" w:cs="Arial"/>
          <w:color w:val="0033CC"/>
        </w:rPr>
        <w:t>.</w:t>
      </w:r>
      <w:r w:rsidR="002E317A" w:rsidRPr="00C554E4">
        <w:rPr>
          <w:rFonts w:ascii="Arial" w:eastAsia="Arial" w:hAnsi="Arial" w:cs="Arial"/>
          <w:color w:val="0033CC"/>
        </w:rPr>
        <w:t xml:space="preserve"> </w:t>
      </w:r>
      <w:r w:rsidRPr="00C554E4">
        <w:rPr>
          <w:rFonts w:ascii="Arial" w:eastAsia="Arial" w:hAnsi="Arial" w:cs="Arial"/>
          <w:color w:val="0033CC"/>
        </w:rPr>
        <w:t xml:space="preserve">Following the Reviewer’s suggestion, the manuscript has been revised </w:t>
      </w:r>
      <w:r w:rsidR="002E317A" w:rsidRPr="00C554E4">
        <w:rPr>
          <w:rFonts w:ascii="Arial" w:eastAsia="Arial" w:hAnsi="Arial" w:cs="Arial"/>
          <w:color w:val="0033CC"/>
        </w:rPr>
        <w:t>to provide the mean/median value of the VAF (</w:t>
      </w:r>
      <w:r w:rsidR="007B4E09" w:rsidRPr="00C554E4">
        <w:rPr>
          <w:rFonts w:ascii="Arial" w:eastAsia="Arial" w:hAnsi="Arial" w:cs="Arial"/>
          <w:color w:val="0033CC"/>
          <w:highlight w:val="yellow"/>
        </w:rPr>
        <w:t>p</w:t>
      </w:r>
      <w:r w:rsidR="002E317A" w:rsidRPr="00C554E4">
        <w:rPr>
          <w:rFonts w:ascii="Arial" w:eastAsia="Arial" w:hAnsi="Arial" w:cs="Arial"/>
          <w:color w:val="0033CC"/>
          <w:highlight w:val="yellow"/>
        </w:rPr>
        <w:t>age XX</w:t>
      </w:r>
      <w:r w:rsidR="00BA2277" w:rsidRPr="00C554E4">
        <w:rPr>
          <w:rFonts w:ascii="Arial" w:eastAsia="Arial" w:hAnsi="Arial" w:cs="Arial"/>
          <w:color w:val="0033CC"/>
          <w:highlight w:val="yellow"/>
        </w:rPr>
        <w:t xml:space="preserve">, </w:t>
      </w:r>
      <w:r w:rsidR="003666D5" w:rsidRPr="00C554E4">
        <w:rPr>
          <w:rFonts w:ascii="Arial" w:eastAsia="Arial" w:hAnsi="Arial" w:cs="Arial"/>
          <w:color w:val="0033CC"/>
          <w:highlight w:val="yellow"/>
        </w:rPr>
        <w:t xml:space="preserve">lines </w:t>
      </w:r>
      <w:r w:rsidR="002E317A" w:rsidRPr="00C554E4">
        <w:rPr>
          <w:rFonts w:ascii="Arial" w:eastAsia="Arial" w:hAnsi="Arial" w:cs="Arial"/>
          <w:color w:val="0033CC"/>
          <w:highlight w:val="yellow"/>
        </w:rPr>
        <w:t>XX</w:t>
      </w:r>
      <w:r w:rsidR="002E317A" w:rsidRPr="00C554E4">
        <w:rPr>
          <w:rFonts w:ascii="Arial" w:eastAsia="Arial" w:hAnsi="Arial" w:cs="Arial"/>
          <w:color w:val="0033CC"/>
        </w:rPr>
        <w:t>)</w:t>
      </w:r>
      <w:r w:rsidR="001713F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C554E4">
        <w:rPr>
          <w:rFonts w:ascii="Arial" w:eastAsia="Arial" w:hAnsi="Arial" w:cs="Arial"/>
          <w:i/>
          <w:color w:val="0033CC"/>
        </w:rPr>
        <w:t>de novo</w:t>
      </w:r>
      <w:r w:rsidRPr="00C554E4">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C554E4" w:rsidRDefault="00413E5F" w:rsidP="00A7225E">
      <w:pPr>
        <w:spacing w:after="0" w:line="240" w:lineRule="auto"/>
        <w:jc w:val="both"/>
        <w:rPr>
          <w:rFonts w:ascii="Arial" w:eastAsia="Arial" w:hAnsi="Arial" w:cs="Arial"/>
          <w:color w:val="0033CC"/>
        </w:rPr>
      </w:pPr>
    </w:p>
    <w:p w14:paraId="7B8E331D" w14:textId="44ACE390"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tumor mutation burden (TMB) was defined as the number of mutations per </w:t>
      </w:r>
      <w:proofErr w:type="spellStart"/>
      <w:r w:rsidRPr="00C554E4">
        <w:rPr>
          <w:rFonts w:ascii="Arial" w:eastAsia="Arial" w:hAnsi="Arial" w:cs="Arial"/>
          <w:color w:val="0033CC"/>
        </w:rPr>
        <w:t>megabase</w:t>
      </w:r>
      <w:proofErr w:type="spellEnd"/>
      <w:r w:rsidRPr="00C554E4">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sidRPr="00C554E4">
        <w:rPr>
          <w:rFonts w:ascii="Arial" w:eastAsia="Arial" w:hAnsi="Arial" w:cs="Arial"/>
          <w:color w:val="0033CC"/>
        </w:rPr>
        <w:t xml:space="preserve">PMID: </w:t>
      </w:r>
      <w:r w:rsidR="00C80ED4" w:rsidRPr="00C554E4">
        <w:rPr>
          <w:rFonts w:ascii="Arial" w:eastAsia="Arial" w:hAnsi="Arial" w:cs="Arial"/>
          <w:color w:val="0033CC"/>
        </w:rPr>
        <w:t xml:space="preserve">2580182, </w:t>
      </w:r>
      <w:r w:rsidR="00E23C53"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w:t>
      </w:r>
      <w:r w:rsidR="000832D0" w:rsidRPr="00C554E4">
        <w:rPr>
          <w:rFonts w:ascii="Arial" w:eastAsia="Arial" w:hAnsi="Arial" w:cs="Arial"/>
          <w:color w:val="0033CC"/>
        </w:rPr>
        <w:t>, namely</w:t>
      </w:r>
      <w:r w:rsidRPr="00C554E4">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Biopsy-matched and Biopsy-subthreshold. Both estimates were restricted to mutations </w:t>
      </w:r>
      <w:r w:rsidR="00C80ED4" w:rsidRPr="00C554E4">
        <w:rPr>
          <w:rFonts w:ascii="Arial" w:eastAsia="Arial" w:hAnsi="Arial" w:cs="Arial"/>
          <w:color w:val="0033CC"/>
        </w:rPr>
        <w:t>occurring</w:t>
      </w:r>
      <w:r w:rsidRPr="00C554E4">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sidRPr="00C554E4">
        <w:rPr>
          <w:rFonts w:ascii="Arial" w:eastAsia="Arial" w:hAnsi="Arial" w:cs="Arial"/>
          <w:color w:val="0033CC"/>
        </w:rPr>
        <w:t xml:space="preserve">PMID: </w:t>
      </w:r>
      <w:r w:rsidR="00C80ED4" w:rsidRPr="00C554E4">
        <w:rPr>
          <w:rFonts w:ascii="Arial" w:eastAsia="Arial" w:hAnsi="Arial" w:cs="Arial"/>
          <w:color w:val="0033CC"/>
        </w:rPr>
        <w:t>28481359</w:t>
      </w:r>
      <w:r w:rsidRPr="00C554E4">
        <w:rPr>
          <w:rFonts w:ascii="Arial" w:eastAsia="Arial" w:hAnsi="Arial" w:cs="Arial"/>
          <w:color w:val="0033CC"/>
        </w:rPr>
        <w:t xml:space="preserve">) </w:t>
      </w:r>
      <w:r w:rsidR="000832D0" w:rsidRPr="00C554E4">
        <w:rPr>
          <w:rFonts w:ascii="Arial" w:eastAsia="Arial" w:hAnsi="Arial" w:cs="Arial"/>
          <w:color w:val="0033CC"/>
        </w:rPr>
        <w:t xml:space="preserve">whereas </w:t>
      </w:r>
      <w:r w:rsidRPr="00C554E4">
        <w:rPr>
          <w:rFonts w:ascii="Arial" w:eastAsia="Arial" w:hAnsi="Arial" w:cs="Arial"/>
          <w:color w:val="0033CC"/>
        </w:rPr>
        <w:t xml:space="preserve">the corresponding value for cfDNA was computed </w:t>
      </w:r>
      <w:r w:rsidRPr="00C554E4">
        <w:rPr>
          <w:rFonts w:ascii="Arial" w:eastAsia="Arial" w:hAnsi="Arial" w:cs="Arial"/>
          <w:i/>
          <w:color w:val="0033CC"/>
        </w:rPr>
        <w:t>de novo</w:t>
      </w:r>
      <w:r w:rsidRPr="00C554E4">
        <w:rPr>
          <w:rFonts w:ascii="Arial" w:eastAsia="Arial" w:hAnsi="Arial" w:cs="Arial"/>
          <w:color w:val="0033CC"/>
        </w:rPr>
        <w:t xml:space="preserve"> as the median (cfDNA mutation burden) + 2 × IQR (cfDNA mutation burden), where IQR is the interquartile range. A threshold of 22.7 mutation/Mb was used for the cfDNA assay.</w:t>
      </w:r>
    </w:p>
    <w:p w14:paraId="194BD7F3" w14:textId="77777777" w:rsidR="00413E5F" w:rsidRPr="00C554E4" w:rsidRDefault="00413E5F" w:rsidP="00A7225E">
      <w:pPr>
        <w:spacing w:after="0" w:line="240" w:lineRule="auto"/>
        <w:jc w:val="both"/>
        <w:rPr>
          <w:rFonts w:ascii="Arial" w:eastAsia="Arial" w:hAnsi="Arial" w:cs="Arial"/>
          <w:color w:val="0033CC"/>
        </w:rPr>
      </w:pPr>
    </w:p>
    <w:p w14:paraId="0DA834DC" w14:textId="13701713" w:rsidR="00413E5F"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sidRPr="00C554E4">
        <w:rPr>
          <w:rFonts w:ascii="Arial" w:eastAsia="Arial" w:hAnsi="Arial" w:cs="Arial"/>
          <w:color w:val="0033CC"/>
        </w:rPr>
        <w:t>subclonal</w:t>
      </w:r>
      <w:proofErr w:type="spellEnd"/>
      <w:r w:rsidRPr="00C554E4">
        <w:rPr>
          <w:rFonts w:ascii="Arial" w:eastAsia="Arial" w:hAnsi="Arial" w:cs="Arial"/>
          <w:color w:val="0033CC"/>
        </w:rPr>
        <w:t xml:space="preserve"> mutations and the purity of the sample which, in the case of cfDNA, is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 As illustrated </w:t>
      </w:r>
      <w:r w:rsidR="000832D0" w:rsidRPr="00C554E4">
        <w:rPr>
          <w:rFonts w:ascii="Arial" w:eastAsia="Arial" w:hAnsi="Arial" w:cs="Arial"/>
          <w:color w:val="0033CC"/>
        </w:rPr>
        <w:t xml:space="preserve">in the response to </w:t>
      </w:r>
      <w:r w:rsidR="00D12DE6" w:rsidRPr="00C554E4">
        <w:rPr>
          <w:rFonts w:ascii="Arial" w:eastAsia="Arial" w:hAnsi="Arial" w:cs="Arial"/>
          <w:color w:val="0033CC"/>
        </w:rPr>
        <w:t xml:space="preserve">point #9 of </w:t>
      </w:r>
      <w:r w:rsidR="000832D0" w:rsidRPr="00C554E4">
        <w:rPr>
          <w:rFonts w:ascii="Arial" w:eastAsia="Arial" w:hAnsi="Arial" w:cs="Arial"/>
          <w:color w:val="0033CC"/>
        </w:rPr>
        <w:t xml:space="preserve">this Reviewer’s </w:t>
      </w:r>
      <w:r w:rsidR="00D12DE6" w:rsidRPr="00C554E4">
        <w:rPr>
          <w:rFonts w:ascii="Arial" w:eastAsia="Arial" w:hAnsi="Arial" w:cs="Arial"/>
          <w:color w:val="0033CC"/>
        </w:rPr>
        <w:t>c</w:t>
      </w:r>
      <w:r w:rsidR="00F81451" w:rsidRPr="00C554E4">
        <w:rPr>
          <w:rFonts w:ascii="Arial" w:eastAsia="Arial" w:hAnsi="Arial" w:cs="Arial"/>
          <w:color w:val="0033CC"/>
        </w:rPr>
        <w:t>omment</w:t>
      </w:r>
      <w:r w:rsidR="00D12DE6" w:rsidRPr="00C554E4">
        <w:rPr>
          <w:rFonts w:ascii="Arial" w:eastAsia="Arial" w:hAnsi="Arial" w:cs="Arial"/>
          <w:color w:val="0033CC"/>
        </w:rPr>
        <w:t>s</w:t>
      </w:r>
      <w:r w:rsidR="00F81451" w:rsidRPr="00C554E4">
        <w:rPr>
          <w:rFonts w:ascii="Arial" w:eastAsia="Arial" w:hAnsi="Arial" w:cs="Arial"/>
          <w:color w:val="0033CC"/>
        </w:rPr>
        <w:t xml:space="preserve"> </w:t>
      </w:r>
      <w:r w:rsidRPr="00C554E4">
        <w:rPr>
          <w:rFonts w:ascii="Arial" w:eastAsia="Arial" w:hAnsi="Arial" w:cs="Arial"/>
          <w:color w:val="0033CC"/>
        </w:rPr>
        <w:t xml:space="preserve">and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Figure </w:t>
      </w:r>
      <w:r w:rsidR="00D12DE6" w:rsidRPr="00C554E4">
        <w:rPr>
          <w:rFonts w:ascii="Arial" w:eastAsia="Arial" w:hAnsi="Arial" w:cs="Arial"/>
          <w:b/>
          <w:color w:val="0033CC"/>
        </w:rPr>
        <w:t>3</w:t>
      </w:r>
      <w:r w:rsidRPr="00C554E4">
        <w:rPr>
          <w:rFonts w:ascii="Arial" w:eastAsia="Arial" w:hAnsi="Arial" w:cs="Arial"/>
          <w:color w:val="0033CC"/>
        </w:rPr>
        <w:t xml:space="preserve">, there is a larger number of breast and prostate cancer </w:t>
      </w:r>
      <w:r w:rsidR="00E25995" w:rsidRPr="00C554E4">
        <w:rPr>
          <w:rFonts w:ascii="Arial" w:eastAsia="Arial" w:hAnsi="Arial" w:cs="Arial"/>
          <w:color w:val="0033CC"/>
        </w:rPr>
        <w:t>patients</w:t>
      </w:r>
      <w:r w:rsidRPr="00C554E4">
        <w:rPr>
          <w:rFonts w:ascii="Arial" w:eastAsia="Arial" w:hAnsi="Arial" w:cs="Arial"/>
          <w:color w:val="0033CC"/>
        </w:rPr>
        <w:t xml:space="preserve"> displaying a high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compared to lung cancers. The tumor purities estimated using FACETS (</w:t>
      </w:r>
      <w:r w:rsidR="000832D0" w:rsidRPr="00C554E4">
        <w:rPr>
          <w:rFonts w:ascii="Arial" w:eastAsia="Arial" w:hAnsi="Arial" w:cs="Arial"/>
          <w:color w:val="0033CC"/>
        </w:rPr>
        <w:t xml:space="preserve">PMID: </w:t>
      </w:r>
      <w:r w:rsidR="00C80ED4" w:rsidRPr="00C554E4">
        <w:rPr>
          <w:rFonts w:ascii="Arial" w:eastAsia="Arial" w:hAnsi="Arial" w:cs="Arial"/>
          <w:color w:val="0033CC"/>
        </w:rPr>
        <w:t>27270079</w:t>
      </w:r>
      <w:r w:rsidRPr="00C554E4">
        <w:rPr>
          <w:rFonts w:ascii="Arial" w:eastAsia="Arial" w:hAnsi="Arial" w:cs="Arial"/>
          <w:color w:val="0033CC"/>
        </w:rPr>
        <w:t xml:space="preserve">) from copy number alterations and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of the patients defined as hypermutated </w:t>
      </w:r>
      <w:r w:rsidR="00E25995" w:rsidRPr="00C554E4">
        <w:rPr>
          <w:rFonts w:ascii="Arial" w:eastAsia="Arial" w:hAnsi="Arial" w:cs="Arial"/>
          <w:color w:val="0033CC"/>
        </w:rPr>
        <w:t xml:space="preserve">using either </w:t>
      </w:r>
      <w:r w:rsidRPr="00C554E4">
        <w:rPr>
          <w:rFonts w:ascii="Arial" w:eastAsia="Arial" w:hAnsi="Arial" w:cs="Arial"/>
          <w:color w:val="0033CC"/>
        </w:rPr>
        <w:t xml:space="preserve">the tumor or cfDNA assays are displayed in </w:t>
      </w:r>
      <w:r w:rsidR="000832D0" w:rsidRPr="00C554E4">
        <w:rPr>
          <w:rFonts w:ascii="Arial" w:eastAsia="Arial" w:hAnsi="Arial" w:cs="Arial"/>
          <w:b/>
          <w:color w:val="0033CC"/>
        </w:rPr>
        <w:t>Response to Reviewers</w:t>
      </w:r>
      <w:r w:rsidR="000832D0" w:rsidRPr="00C554E4">
        <w:rPr>
          <w:rFonts w:ascii="Arial" w:eastAsia="Arial" w:hAnsi="Arial" w:cs="Arial"/>
          <w:color w:val="0033CC"/>
        </w:rPr>
        <w:t xml:space="preserve"> </w:t>
      </w:r>
      <w:r w:rsidRPr="00C554E4">
        <w:rPr>
          <w:rFonts w:ascii="Arial" w:eastAsia="Arial" w:hAnsi="Arial" w:cs="Arial"/>
          <w:b/>
          <w:color w:val="0033CC"/>
        </w:rPr>
        <w:t xml:space="preserve">Table </w:t>
      </w:r>
      <w:r w:rsidR="00E019AB">
        <w:rPr>
          <w:rFonts w:ascii="Arial" w:eastAsia="Arial" w:hAnsi="Arial" w:cs="Arial"/>
          <w:b/>
          <w:color w:val="0033CC"/>
        </w:rPr>
        <w:t>11</w:t>
      </w:r>
      <w:r w:rsidRPr="00C554E4">
        <w:rPr>
          <w:rFonts w:ascii="Arial" w:eastAsia="Arial" w:hAnsi="Arial" w:cs="Arial"/>
          <w:color w:val="0033CC"/>
        </w:rPr>
        <w:t xml:space="preserve">. For the two lung cancer patients found to be hypermutated based on the tumor biopsy sequencing only, the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estimates were below 10%</w:t>
      </w:r>
      <w:r w:rsidR="000832D0" w:rsidRPr="00C554E4">
        <w:rPr>
          <w:rFonts w:ascii="Arial" w:eastAsia="Arial" w:hAnsi="Arial" w:cs="Arial"/>
          <w:color w:val="0033CC"/>
        </w:rPr>
        <w:t>, providing the basis for the discrepancy between the biopsy and cfDNA results</w:t>
      </w:r>
      <w:r w:rsidRPr="00C554E4">
        <w:rPr>
          <w:rFonts w:ascii="Arial" w:eastAsia="Arial" w:hAnsi="Arial" w:cs="Arial"/>
          <w:color w:val="0033CC"/>
        </w:rPr>
        <w:t xml:space="preserve">. </w:t>
      </w:r>
      <w:r w:rsidR="00190B38" w:rsidRPr="00C554E4">
        <w:rPr>
          <w:rFonts w:ascii="Arial" w:eastAsia="Arial" w:hAnsi="Arial" w:cs="Arial"/>
          <w:color w:val="0033CC"/>
        </w:rPr>
        <w:t>Conversely</w:t>
      </w:r>
      <w:r w:rsidRPr="00C554E4">
        <w:rPr>
          <w:rFonts w:ascii="Arial" w:eastAsia="Arial" w:hAnsi="Arial" w:cs="Arial"/>
          <w:color w:val="0033CC"/>
        </w:rPr>
        <w:t>, for the five cases found to be hypermutated through the cfDNA assay only,</w:t>
      </w:r>
      <w:r w:rsidR="000832D0" w:rsidRPr="00C554E4">
        <w:rPr>
          <w:rFonts w:ascii="Arial" w:eastAsia="Arial" w:hAnsi="Arial" w:cs="Arial"/>
          <w:color w:val="0033CC"/>
        </w:rPr>
        <w:t xml:space="preserve"> based on the known intra-tumor genetic heterogeneity elegantly documented in the numerous studies published by Charles Swanton based on the analysis of samples from the </w:t>
      </w:r>
      <w:proofErr w:type="spellStart"/>
      <w:r w:rsidR="000832D0" w:rsidRPr="00C554E4">
        <w:rPr>
          <w:rFonts w:ascii="Arial" w:eastAsia="Arial" w:hAnsi="Arial" w:cs="Arial"/>
          <w:color w:val="0033CC"/>
        </w:rPr>
        <w:t>TRACERx</w:t>
      </w:r>
      <w:proofErr w:type="spellEnd"/>
      <w:r w:rsidR="00760210" w:rsidRPr="00C554E4">
        <w:rPr>
          <w:rFonts w:ascii="Arial" w:eastAsia="Arial" w:hAnsi="Arial" w:cs="Arial"/>
          <w:color w:val="0033CC"/>
        </w:rPr>
        <w:t xml:space="preserve"> (</w:t>
      </w:r>
      <w:r w:rsidR="00E25995" w:rsidRPr="00C554E4">
        <w:rPr>
          <w:rFonts w:ascii="Arial" w:eastAsia="Arial" w:hAnsi="Arial" w:cs="Arial"/>
          <w:color w:val="0033CC"/>
        </w:rPr>
        <w:t>PMID: 28445469</w:t>
      </w:r>
      <w:r w:rsidR="00760210" w:rsidRPr="00C554E4">
        <w:rPr>
          <w:rFonts w:ascii="Arial" w:eastAsia="Arial" w:hAnsi="Arial" w:cs="Arial"/>
          <w:color w:val="0033CC"/>
        </w:rPr>
        <w:t>)</w:t>
      </w:r>
      <w:r w:rsidR="000832D0" w:rsidRPr="00C554E4">
        <w:rPr>
          <w:rFonts w:ascii="Arial" w:eastAsia="Arial" w:hAnsi="Arial" w:cs="Arial"/>
          <w:color w:val="0033CC"/>
        </w:rPr>
        <w:t xml:space="preserve">, </w:t>
      </w:r>
      <w:r w:rsidRPr="00C554E4">
        <w:rPr>
          <w:rFonts w:ascii="Arial" w:eastAsia="Arial" w:hAnsi="Arial" w:cs="Arial"/>
          <w:color w:val="0033CC"/>
        </w:rPr>
        <w:t xml:space="preserve">it is plausible that despite having a high tumor purity, the </w:t>
      </w:r>
      <w:proofErr w:type="spellStart"/>
      <w:r w:rsidRPr="00C554E4">
        <w:rPr>
          <w:rFonts w:ascii="Arial" w:eastAsia="Arial" w:hAnsi="Arial" w:cs="Arial"/>
          <w:color w:val="0033CC"/>
        </w:rPr>
        <w:t>VUSo</w:t>
      </w:r>
      <w:proofErr w:type="spellEnd"/>
      <w:r w:rsidRPr="00C554E4">
        <w:rPr>
          <w:rFonts w:ascii="Arial" w:eastAsia="Arial" w:hAnsi="Arial" w:cs="Arial"/>
          <w:color w:val="0033CC"/>
        </w:rPr>
        <w:t xml:space="preserve"> mutations contributing to the high cfDNA mutation burden are either </w:t>
      </w:r>
      <w:bookmarkStart w:id="39" w:name="_Hlk13946343"/>
      <w:r w:rsidRPr="00C554E4">
        <w:rPr>
          <w:rFonts w:ascii="Arial" w:eastAsia="Arial" w:hAnsi="Arial" w:cs="Arial"/>
          <w:color w:val="0033CC"/>
        </w:rPr>
        <w:t xml:space="preserve">(1) late evolving at the same tumor site, (2) present in parts of the tumors which were not sampled by the biopsy procedure or (3) found in tumor </w:t>
      </w:r>
      <w:r w:rsidR="000832D0" w:rsidRPr="00C554E4">
        <w:rPr>
          <w:rFonts w:ascii="Arial" w:eastAsia="Arial" w:hAnsi="Arial" w:cs="Arial"/>
          <w:color w:val="0033CC"/>
        </w:rPr>
        <w:t xml:space="preserve">metastases </w:t>
      </w:r>
      <w:r w:rsidRPr="00C554E4">
        <w:rPr>
          <w:rFonts w:ascii="Arial" w:eastAsia="Arial" w:hAnsi="Arial" w:cs="Arial"/>
          <w:color w:val="0033CC"/>
        </w:rPr>
        <w:t>at different anatomical locations</w:t>
      </w:r>
      <w:bookmarkEnd w:id="39"/>
      <w:r w:rsidRPr="00C554E4">
        <w:rPr>
          <w:rFonts w:ascii="Arial" w:eastAsia="Arial" w:hAnsi="Arial" w:cs="Arial"/>
          <w:color w:val="0033CC"/>
        </w:rPr>
        <w:t xml:space="preserve">. Thus, despite the limitations imposed by low purities, this heterogeneity is more readily captured through cfDNA sequencing, which emphasizes the importance of this study. The authors thank the Reviewer </w:t>
      </w:r>
      <w:r w:rsidR="00D12DE6" w:rsidRPr="00C554E4">
        <w:rPr>
          <w:rFonts w:ascii="Arial" w:eastAsia="Arial" w:hAnsi="Arial" w:cs="Arial"/>
          <w:color w:val="0033CC"/>
        </w:rPr>
        <w:t xml:space="preserve">for </w:t>
      </w:r>
      <w:r w:rsidRPr="00C554E4">
        <w:rPr>
          <w:rFonts w:ascii="Arial" w:eastAsia="Arial" w:hAnsi="Arial" w:cs="Arial"/>
          <w:color w:val="0033CC"/>
        </w:rPr>
        <w:t xml:space="preserve">this </w:t>
      </w:r>
      <w:r w:rsidR="000832D0" w:rsidRPr="00C554E4">
        <w:rPr>
          <w:rFonts w:ascii="Arial" w:eastAsia="Arial" w:hAnsi="Arial" w:cs="Arial"/>
          <w:color w:val="0033CC"/>
        </w:rPr>
        <w:t xml:space="preserve">most </w:t>
      </w:r>
      <w:r w:rsidRPr="00C554E4">
        <w:rPr>
          <w:rFonts w:ascii="Arial" w:eastAsia="Arial" w:hAnsi="Arial" w:cs="Arial"/>
          <w:color w:val="0033CC"/>
        </w:rPr>
        <w:t xml:space="preserve">pertinent </w:t>
      </w:r>
      <w:r w:rsidR="000832D0" w:rsidRPr="00C554E4">
        <w:rPr>
          <w:rFonts w:ascii="Arial" w:eastAsia="Arial" w:hAnsi="Arial" w:cs="Arial"/>
          <w:color w:val="0033CC"/>
        </w:rPr>
        <w:t xml:space="preserve">of </w:t>
      </w:r>
      <w:r w:rsidRPr="00C554E4">
        <w:rPr>
          <w:rFonts w:ascii="Arial" w:eastAsia="Arial" w:hAnsi="Arial" w:cs="Arial"/>
          <w:color w:val="0033CC"/>
        </w:rPr>
        <w:t>observation</w:t>
      </w:r>
      <w:r w:rsidR="000832D0" w:rsidRPr="00C554E4">
        <w:rPr>
          <w:rFonts w:ascii="Arial" w:eastAsia="Arial" w:hAnsi="Arial" w:cs="Arial"/>
          <w:color w:val="0033CC"/>
        </w:rPr>
        <w:t>s</w:t>
      </w:r>
      <w:r w:rsidRPr="00C554E4">
        <w:rPr>
          <w:rFonts w:ascii="Arial" w:eastAsia="Arial" w:hAnsi="Arial" w:cs="Arial"/>
          <w:color w:val="0033CC"/>
        </w:rPr>
        <w:t>. The manuscript has been revised accordingly to reflect the above discussion</w:t>
      </w:r>
      <w:r w:rsidR="00D12DE6" w:rsidRPr="00C554E4">
        <w:rPr>
          <w:rFonts w:ascii="Arial" w:eastAsia="Arial" w:hAnsi="Arial" w:cs="Arial"/>
          <w:color w:val="0033CC"/>
        </w:rPr>
        <w:t xml:space="preserve"> (</w:t>
      </w:r>
      <w:r w:rsidR="00D12DE6" w:rsidRPr="00C554E4">
        <w:rPr>
          <w:rFonts w:ascii="Arial" w:eastAsia="Arial" w:hAnsi="Arial" w:cs="Arial"/>
          <w:color w:val="0033CC"/>
          <w:highlight w:val="yellow"/>
        </w:rPr>
        <w:t xml:space="preserve">page </w:t>
      </w:r>
      <w:r w:rsidR="00D12DE6" w:rsidRPr="00C554E4">
        <w:rPr>
          <w:rFonts w:ascii="Arial" w:eastAsia="Arial" w:hAnsi="Arial" w:cs="Arial"/>
          <w:color w:val="0033CC"/>
          <w:highlight w:val="yellow"/>
        </w:rPr>
        <w:lastRenderedPageBreak/>
        <w:t xml:space="preserve">XX, </w:t>
      </w:r>
      <w:r w:rsidR="000B504D" w:rsidRPr="00C554E4">
        <w:rPr>
          <w:rFonts w:ascii="Arial" w:eastAsia="Arial" w:hAnsi="Arial" w:cs="Arial"/>
          <w:color w:val="0033CC"/>
          <w:highlight w:val="yellow"/>
        </w:rPr>
        <w:t xml:space="preserve">lines </w:t>
      </w:r>
      <w:r w:rsidR="00D12DE6" w:rsidRPr="00C554E4">
        <w:rPr>
          <w:rFonts w:ascii="Arial" w:eastAsia="Arial" w:hAnsi="Arial" w:cs="Arial"/>
          <w:color w:val="0033CC"/>
          <w:highlight w:val="yellow"/>
        </w:rPr>
        <w:t>XX</w:t>
      </w:r>
      <w:r w:rsidR="000B504D" w:rsidRPr="0055192D">
        <w:rPr>
          <w:rFonts w:ascii="Arial" w:eastAsia="Arial" w:hAnsi="Arial" w:cs="Arial"/>
          <w:color w:val="0033CC"/>
        </w:rPr>
        <w:t>, “</w:t>
      </w:r>
      <w:r w:rsidR="000B504D" w:rsidRPr="00C554E4">
        <w:rPr>
          <w:rFonts w:ascii="Arial" w:eastAsia="Arial" w:hAnsi="Arial" w:cs="Arial"/>
          <w:color w:val="0033CC"/>
        </w:rPr>
        <w:t xml:space="preserve">The two samples where MSK-IMPACT but not the </w:t>
      </w:r>
      <w:r w:rsidR="00727001" w:rsidRPr="00C554E4">
        <w:rPr>
          <w:rFonts w:ascii="Arial" w:eastAsia="Arial" w:hAnsi="Arial" w:cs="Arial"/>
          <w:color w:val="0033CC"/>
        </w:rPr>
        <w:t>high-intensity</w:t>
      </w:r>
      <w:r w:rsidR="000B504D" w:rsidRPr="00C554E4">
        <w:rPr>
          <w:rFonts w:ascii="Arial" w:eastAsia="Arial" w:hAnsi="Arial" w:cs="Arial"/>
          <w:color w:val="0033CC"/>
        </w:rPr>
        <w:t xml:space="preserve"> </w:t>
      </w:r>
      <w:r w:rsidR="001713FE">
        <w:rPr>
          <w:rFonts w:ascii="Arial" w:eastAsia="Arial" w:hAnsi="Arial" w:cs="Arial"/>
          <w:color w:val="0033CC"/>
        </w:rPr>
        <w:t xml:space="preserve">cfDNA </w:t>
      </w:r>
      <w:r w:rsidR="000B504D" w:rsidRPr="00C554E4">
        <w:rPr>
          <w:rFonts w:ascii="Arial" w:eastAsia="Arial" w:hAnsi="Arial" w:cs="Arial"/>
          <w:color w:val="0033CC"/>
        </w:rPr>
        <w:t xml:space="preserve">assay identified as hypermutators displayed low (&lt;10%) </w:t>
      </w:r>
      <w:proofErr w:type="spellStart"/>
      <w:r w:rsidR="000B504D" w:rsidRPr="00C554E4">
        <w:rPr>
          <w:rFonts w:ascii="Arial" w:eastAsia="Arial" w:hAnsi="Arial" w:cs="Arial"/>
          <w:color w:val="0033CC"/>
        </w:rPr>
        <w:t>ctDNA</w:t>
      </w:r>
      <w:proofErr w:type="spellEnd"/>
      <w:r w:rsidR="000B504D" w:rsidRPr="00C554E4">
        <w:rPr>
          <w:rFonts w:ascii="Arial" w:eastAsia="Arial" w:hAnsi="Arial" w:cs="Arial"/>
          <w:color w:val="0033CC"/>
        </w:rPr>
        <w:t xml:space="preserve"> fraction; the remaining cases were also </w:t>
      </w:r>
      <w:r w:rsidR="000B504D" w:rsidRPr="00CD033A">
        <w:rPr>
          <w:rFonts w:ascii="Arial" w:eastAsia="Arial" w:hAnsi="Arial" w:cs="Arial"/>
          <w:color w:val="0033CC"/>
        </w:rPr>
        <w:t xml:space="preserve">classified as having high TMB by cfDNA analysis (&gt;22.7 mutations/Mb; see </w:t>
      </w:r>
      <w:r w:rsidR="000B504D" w:rsidRPr="00CD033A">
        <w:rPr>
          <w:rFonts w:ascii="Arial" w:eastAsia="Arial" w:hAnsi="Arial" w:cs="Arial"/>
          <w:b/>
          <w:color w:val="0033CC"/>
        </w:rPr>
        <w:t>Methods</w:t>
      </w:r>
      <w:r w:rsidR="000B504D" w:rsidRPr="00CD033A">
        <w:rPr>
          <w:rFonts w:ascii="Arial" w:eastAsia="Arial" w:hAnsi="Arial" w:cs="Arial"/>
          <w:color w:val="0033CC"/>
        </w:rPr>
        <w:t>). Importantly, cfDNA analysis identified six additional cases with a high TMB (</w:t>
      </w:r>
      <w:r w:rsidR="000B504D" w:rsidRPr="00CD033A">
        <w:rPr>
          <w:rFonts w:ascii="Arial" w:eastAsia="Arial" w:hAnsi="Arial" w:cs="Arial"/>
          <w:b/>
          <w:color w:val="0033CC"/>
        </w:rPr>
        <w:t>Fig. 3a</w:t>
      </w:r>
      <w:r w:rsidR="000B504D" w:rsidRPr="00CD033A">
        <w:rPr>
          <w:rFonts w:ascii="Arial" w:eastAsia="Arial" w:hAnsi="Arial" w:cs="Arial"/>
          <w:color w:val="0033CC"/>
        </w:rPr>
        <w:t xml:space="preserve">) </w:t>
      </w:r>
      <w:r w:rsidR="000B504D" w:rsidRPr="00C554E4">
        <w:rPr>
          <w:rFonts w:ascii="Arial" w:eastAsia="Arial" w:hAnsi="Arial" w:cs="Arial"/>
          <w:color w:val="0033CC"/>
        </w:rPr>
        <w:t xml:space="preserve">not detected as hypermutators by MSK-IMPACT analysis of the tumor biopsy. Potential explanations for this observation include both spatial and genetic heterogeneity between primary tumor and metastatic sites and between metastatic sites, </w:t>
      </w:r>
      <w:r w:rsidR="001713FE">
        <w:rPr>
          <w:rFonts w:ascii="Arial" w:eastAsia="Arial" w:hAnsi="Arial" w:cs="Arial"/>
          <w:color w:val="0033CC"/>
        </w:rPr>
        <w:t>or</w:t>
      </w:r>
      <w:r w:rsidR="000B504D" w:rsidRPr="00C554E4">
        <w:rPr>
          <w:rFonts w:ascii="Arial" w:eastAsia="Arial" w:hAnsi="Arial" w:cs="Arial"/>
          <w:color w:val="0033CC"/>
        </w:rPr>
        <w:t xml:space="preserve"> the acquisition of the hypermutator phenotype at a relatively late stage in tumor </w:t>
      </w:r>
      <w:r w:rsidR="000B504D" w:rsidRPr="001713FE">
        <w:rPr>
          <w:rFonts w:ascii="Arial" w:eastAsia="Arial" w:hAnsi="Arial" w:cs="Arial"/>
          <w:color w:val="0033CC"/>
        </w:rPr>
        <w:t>evolution”</w:t>
      </w:r>
      <w:r w:rsidR="00D12DE6" w:rsidRPr="001713FE">
        <w:rPr>
          <w:rFonts w:ascii="Arial" w:eastAsia="Arial" w:hAnsi="Arial" w:cs="Arial"/>
          <w:color w:val="0033CC"/>
        </w:rPr>
        <w:t>)</w:t>
      </w:r>
      <w:r w:rsidRPr="001713FE">
        <w:rPr>
          <w:rFonts w:ascii="Arial" w:eastAsia="Arial" w:hAnsi="Arial" w:cs="Arial"/>
          <w:color w:val="0033CC"/>
        </w:rPr>
        <w:t>.</w:t>
      </w:r>
    </w:p>
    <w:p w14:paraId="09009C84" w14:textId="77777777" w:rsidR="00413E5F" w:rsidRPr="00C554E4" w:rsidRDefault="00413E5F" w:rsidP="00A7225E">
      <w:pPr>
        <w:spacing w:after="0" w:line="240" w:lineRule="auto"/>
        <w:jc w:val="both"/>
        <w:rPr>
          <w:rFonts w:ascii="Arial" w:eastAsia="Arial" w:hAnsi="Arial" w:cs="Arial"/>
          <w:color w:val="0033CC"/>
        </w:rPr>
      </w:pPr>
    </w:p>
    <w:p w14:paraId="77811717" w14:textId="6A21D5F2" w:rsidR="00413E5F" w:rsidRPr="00CD033A" w:rsidRDefault="000832D0" w:rsidP="00A7225E">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 xml:space="preserve">Response to Reviewers </w:t>
      </w:r>
      <w:r w:rsidR="00B4071F" w:rsidRPr="00CD033A">
        <w:rPr>
          <w:rFonts w:ascii="Arial" w:eastAsia="Arial" w:hAnsi="Arial" w:cs="Arial"/>
          <w:b/>
          <w:color w:val="0033CC"/>
          <w:sz w:val="20"/>
          <w:szCs w:val="20"/>
        </w:rPr>
        <w:t xml:space="preserve">Table </w:t>
      </w:r>
      <w:r w:rsidR="00C80ED4" w:rsidRPr="00CD033A">
        <w:rPr>
          <w:rFonts w:ascii="Arial" w:eastAsia="Arial" w:hAnsi="Arial" w:cs="Arial"/>
          <w:b/>
          <w:color w:val="0033CC"/>
          <w:sz w:val="20"/>
          <w:szCs w:val="20"/>
        </w:rPr>
        <w:t>1</w:t>
      </w:r>
      <w:r w:rsidR="00E019AB">
        <w:rPr>
          <w:rFonts w:ascii="Arial" w:eastAsia="Arial" w:hAnsi="Arial" w:cs="Arial"/>
          <w:b/>
          <w:color w:val="0033CC"/>
          <w:sz w:val="20"/>
          <w:szCs w:val="20"/>
        </w:rPr>
        <w:t>1</w:t>
      </w:r>
      <w:r w:rsidR="00B4071F" w:rsidRPr="00CD033A">
        <w:rPr>
          <w:rFonts w:ascii="Arial" w:eastAsia="Arial" w:hAnsi="Arial" w:cs="Arial"/>
          <w:color w:val="0033CC"/>
          <w:sz w:val="20"/>
          <w:szCs w:val="20"/>
        </w:rPr>
        <w:t xml:space="preserve">: Mutation burden and purity estimates for hypermutated cases defined through tumor biopsy or cfDNA sequencing. </w:t>
      </w:r>
      <w:commentRangeStart w:id="40"/>
      <w:r w:rsidR="00B4071F" w:rsidRPr="00CD033A">
        <w:rPr>
          <w:rFonts w:ascii="Arial" w:eastAsia="Arial" w:hAnsi="Arial" w:cs="Arial"/>
          <w:color w:val="0033CC"/>
          <w:sz w:val="20"/>
          <w:szCs w:val="20"/>
        </w:rPr>
        <w:t>Discordant cases are highlighted.</w:t>
      </w:r>
      <w:commentRangeEnd w:id="40"/>
      <w:r w:rsidR="000863B7" w:rsidRPr="00CD033A">
        <w:rPr>
          <w:rStyle w:val="CommentReference"/>
          <w:color w:val="0033CC"/>
        </w:rPr>
        <w:commentReference w:id="40"/>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3E2D188E" w:rsidR="00413E5F" w:rsidRPr="00212D50" w:rsidRDefault="00D12DE6" w:rsidP="00212D50">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6BAC1521"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cfDNA </w:t>
            </w:r>
            <w:r w:rsidR="00353AE8">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ctDNA</w:t>
            </w:r>
            <w:proofErr w:type="spellEnd"/>
            <w:r w:rsidRPr="00212D50">
              <w:rPr>
                <w:rFonts w:ascii="Arial" w:eastAsia="Arial" w:hAnsi="Arial" w:cs="Arial"/>
                <w:color w:val="FFFFFF"/>
                <w:sz w:val="18"/>
                <w:szCs w:val="18"/>
              </w:rPr>
              <w:t xml:space="preserve">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6313C8A4" w:rsidR="00D03452"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w:t>
      </w:r>
      <w:r w:rsidR="00812C09" w:rsidRPr="00C554E4">
        <w:rPr>
          <w:rFonts w:ascii="Arial" w:eastAsia="Arial" w:hAnsi="Arial" w:cs="Arial"/>
          <w:color w:val="0033CC"/>
        </w:rPr>
        <w:t>We greatly appreciate the Reviewer’s comment and acknowledge the importance and clinical relevance of accurate detection of copy number alterations</w:t>
      </w:r>
      <w:r w:rsidR="00303E6C" w:rsidRPr="00C554E4">
        <w:rPr>
          <w:rFonts w:ascii="Arial" w:eastAsia="Arial" w:hAnsi="Arial" w:cs="Arial"/>
          <w:color w:val="0033CC"/>
        </w:rPr>
        <w:t xml:space="preserve"> and fusion genes</w:t>
      </w:r>
      <w:r w:rsidR="00812C09" w:rsidRPr="00C554E4">
        <w:rPr>
          <w:rFonts w:ascii="Arial" w:eastAsia="Arial" w:hAnsi="Arial" w:cs="Arial"/>
          <w:color w:val="0033CC"/>
        </w:rPr>
        <w:t xml:space="preserve"> utilizing cfDNA. We would like to first </w:t>
      </w:r>
      <w:r w:rsidR="00C80ED4" w:rsidRPr="00C554E4">
        <w:rPr>
          <w:rFonts w:ascii="Arial" w:eastAsia="Arial" w:hAnsi="Arial" w:cs="Arial"/>
          <w:color w:val="0033CC"/>
        </w:rPr>
        <w:t>point out</w:t>
      </w:r>
      <w:r w:rsidR="00812C09" w:rsidRPr="00C554E4">
        <w:rPr>
          <w:rFonts w:ascii="Arial" w:eastAsia="Arial" w:hAnsi="Arial" w:cs="Arial"/>
          <w:color w:val="0033CC"/>
        </w:rPr>
        <w:t xml:space="preserve"> that the </w:t>
      </w:r>
      <w:r w:rsidR="00C80ED4" w:rsidRPr="00C554E4">
        <w:rPr>
          <w:rFonts w:ascii="Arial" w:eastAsia="Arial" w:hAnsi="Arial" w:cs="Arial"/>
          <w:color w:val="0033CC"/>
        </w:rPr>
        <w:t>current</w:t>
      </w:r>
      <w:r w:rsidR="00812C09" w:rsidRPr="00C554E4">
        <w:rPr>
          <w:rFonts w:ascii="Arial" w:eastAsia="Arial" w:hAnsi="Arial" w:cs="Arial"/>
          <w:color w:val="0033CC"/>
        </w:rPr>
        <w:t xml:space="preserve"> cfDNA assay had not been </w:t>
      </w:r>
      <w:r w:rsidR="00C7522A" w:rsidRPr="00C554E4">
        <w:rPr>
          <w:rFonts w:ascii="Arial" w:eastAsia="Arial" w:hAnsi="Arial" w:cs="Arial"/>
          <w:color w:val="0033CC"/>
        </w:rPr>
        <w:t xml:space="preserve">optimized </w:t>
      </w:r>
      <w:r w:rsidR="00812C09" w:rsidRPr="00C554E4">
        <w:rPr>
          <w:rFonts w:ascii="Arial" w:eastAsia="Arial" w:hAnsi="Arial" w:cs="Arial"/>
          <w:color w:val="0033CC"/>
        </w:rPr>
        <w:t>to detect CNVs</w:t>
      </w:r>
      <w:r w:rsidR="00303E6C" w:rsidRPr="00C554E4">
        <w:rPr>
          <w:rFonts w:ascii="Arial" w:eastAsia="Arial" w:hAnsi="Arial" w:cs="Arial"/>
          <w:color w:val="0033CC"/>
        </w:rPr>
        <w:t xml:space="preserve"> and/or fusion genes</w:t>
      </w:r>
      <w:r w:rsidR="000832D0" w:rsidRPr="00C554E4">
        <w:rPr>
          <w:rFonts w:ascii="Arial" w:eastAsia="Arial" w:hAnsi="Arial" w:cs="Arial"/>
          <w:color w:val="0033CC"/>
        </w:rPr>
        <w:t>,</w:t>
      </w:r>
      <w:r w:rsidR="00812C09" w:rsidRPr="00C554E4">
        <w:rPr>
          <w:rFonts w:ascii="Arial" w:eastAsia="Arial" w:hAnsi="Arial" w:cs="Arial"/>
          <w:color w:val="0033CC"/>
        </w:rPr>
        <w:t xml:space="preserve"> as this was not </w:t>
      </w:r>
      <w:r w:rsidR="00C7522A" w:rsidRPr="00C554E4">
        <w:rPr>
          <w:rFonts w:ascii="Arial" w:eastAsia="Arial" w:hAnsi="Arial" w:cs="Arial"/>
          <w:color w:val="0033CC"/>
        </w:rPr>
        <w:t xml:space="preserve">one </w:t>
      </w:r>
      <w:r w:rsidR="00812C09" w:rsidRPr="00C554E4">
        <w:rPr>
          <w:rFonts w:ascii="Arial" w:eastAsia="Arial" w:hAnsi="Arial" w:cs="Arial"/>
          <w:color w:val="0033CC"/>
        </w:rPr>
        <w:t xml:space="preserve">the aims </w:t>
      </w:r>
      <w:r w:rsidR="00C7522A" w:rsidRPr="00C554E4">
        <w:rPr>
          <w:rFonts w:ascii="Arial" w:eastAsia="Arial" w:hAnsi="Arial" w:cs="Arial"/>
          <w:color w:val="0033CC"/>
        </w:rPr>
        <w:t xml:space="preserve">that motivated </w:t>
      </w:r>
      <w:r w:rsidR="000832D0" w:rsidRPr="00C554E4">
        <w:rPr>
          <w:rFonts w:ascii="Arial" w:eastAsia="Arial" w:hAnsi="Arial" w:cs="Arial"/>
          <w:color w:val="0033CC"/>
        </w:rPr>
        <w:t xml:space="preserve">the development of the assay or </w:t>
      </w:r>
      <w:r w:rsidR="00812C09" w:rsidRPr="00C554E4">
        <w:rPr>
          <w:rFonts w:ascii="Arial" w:eastAsia="Arial" w:hAnsi="Arial" w:cs="Arial"/>
          <w:color w:val="0033CC"/>
        </w:rPr>
        <w:t xml:space="preserve">this study. </w:t>
      </w:r>
      <w:r w:rsidR="000832D0" w:rsidRPr="00C554E4">
        <w:rPr>
          <w:rFonts w:ascii="Arial" w:eastAsia="Arial" w:hAnsi="Arial" w:cs="Arial"/>
          <w:color w:val="0033CC"/>
        </w:rPr>
        <w:t xml:space="preserve">Given the importance of the </w:t>
      </w:r>
      <w:r w:rsidR="00812C09" w:rsidRPr="00C554E4">
        <w:rPr>
          <w:rFonts w:ascii="Arial" w:eastAsia="Arial" w:hAnsi="Arial" w:cs="Arial"/>
          <w:color w:val="0033CC"/>
        </w:rPr>
        <w:t xml:space="preserve">Reviewer’s insightful comment, </w:t>
      </w:r>
      <w:r w:rsidR="00303E6C" w:rsidRPr="00C554E4">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C554E4">
        <w:rPr>
          <w:rFonts w:ascii="Arial" w:eastAsia="Arial" w:hAnsi="Arial" w:cs="Arial"/>
          <w:color w:val="0033CC"/>
        </w:rPr>
        <w:t xml:space="preserve">we </w:t>
      </w:r>
      <w:r w:rsidR="00546E06" w:rsidRPr="00C554E4">
        <w:rPr>
          <w:rFonts w:ascii="Arial" w:eastAsia="Arial" w:hAnsi="Arial" w:cs="Arial"/>
          <w:color w:val="0033CC"/>
        </w:rPr>
        <w:t xml:space="preserve">still </w:t>
      </w:r>
      <w:r w:rsidR="000832D0" w:rsidRPr="00C554E4">
        <w:rPr>
          <w:rFonts w:ascii="Arial" w:eastAsia="Arial" w:hAnsi="Arial" w:cs="Arial"/>
          <w:color w:val="0033CC"/>
        </w:rPr>
        <w:t>perform</w:t>
      </w:r>
      <w:r w:rsidR="00546E06" w:rsidRPr="00C554E4">
        <w:rPr>
          <w:rFonts w:ascii="Arial" w:eastAsia="Arial" w:hAnsi="Arial" w:cs="Arial"/>
          <w:color w:val="0033CC"/>
        </w:rPr>
        <w:t>ed</w:t>
      </w:r>
      <w:r w:rsidR="000832D0" w:rsidRPr="00C554E4">
        <w:rPr>
          <w:rFonts w:ascii="Arial" w:eastAsia="Arial" w:hAnsi="Arial" w:cs="Arial"/>
          <w:color w:val="0033CC"/>
        </w:rPr>
        <w:t xml:space="preserve"> an </w:t>
      </w:r>
      <w:r w:rsidR="00812C09" w:rsidRPr="00C554E4">
        <w:rPr>
          <w:rFonts w:ascii="Arial" w:eastAsia="Arial" w:hAnsi="Arial" w:cs="Arial"/>
          <w:color w:val="0033CC"/>
        </w:rPr>
        <w:t>exploratory</w:t>
      </w:r>
      <w:r w:rsidR="00303E6C" w:rsidRPr="00C554E4">
        <w:rPr>
          <w:rFonts w:ascii="Arial" w:eastAsia="Arial" w:hAnsi="Arial" w:cs="Arial"/>
          <w:color w:val="0033CC"/>
        </w:rPr>
        <w:t>,</w:t>
      </w:r>
      <w:r w:rsidR="000832D0" w:rsidRPr="00C554E4">
        <w:rPr>
          <w:rFonts w:ascii="Arial" w:eastAsia="Arial" w:hAnsi="Arial" w:cs="Arial"/>
          <w:color w:val="0033CC"/>
        </w:rPr>
        <w:t xml:space="preserve"> hypothesis generating analysis</w:t>
      </w:r>
      <w:r w:rsidR="00812C09" w:rsidRPr="00C554E4">
        <w:rPr>
          <w:rFonts w:ascii="Arial" w:eastAsia="Arial" w:hAnsi="Arial" w:cs="Arial"/>
          <w:color w:val="0033CC"/>
        </w:rPr>
        <w:t xml:space="preserve"> of CNVs.</w:t>
      </w:r>
    </w:p>
    <w:p w14:paraId="615A2302" w14:textId="77777777" w:rsidR="00D03452" w:rsidRPr="00C554E4" w:rsidRDefault="00D03452" w:rsidP="00A7225E">
      <w:pPr>
        <w:spacing w:after="0" w:line="240" w:lineRule="auto"/>
        <w:jc w:val="both"/>
        <w:rPr>
          <w:rFonts w:ascii="Arial" w:eastAsia="Arial" w:hAnsi="Arial" w:cs="Arial"/>
          <w:color w:val="0033CC"/>
        </w:rPr>
      </w:pPr>
    </w:p>
    <w:p w14:paraId="46740F70" w14:textId="73899681" w:rsidR="00413E5F" w:rsidRPr="00C554E4" w:rsidRDefault="00812C09"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For </w:t>
      </w:r>
      <w:r w:rsidR="00D03452" w:rsidRPr="00C554E4">
        <w:rPr>
          <w:rFonts w:ascii="Arial" w:eastAsia="Arial" w:hAnsi="Arial" w:cs="Arial"/>
          <w:color w:val="0033CC"/>
        </w:rPr>
        <w:t>the CNV exploratory analysis</w:t>
      </w:r>
      <w:r w:rsidRPr="00C554E4">
        <w:rPr>
          <w:rFonts w:ascii="Arial" w:eastAsia="Arial" w:hAnsi="Arial" w:cs="Arial"/>
          <w:color w:val="0033CC"/>
        </w:rPr>
        <w:t xml:space="preserve">, we first </w:t>
      </w:r>
      <w:r w:rsidR="00C80ED4" w:rsidRPr="00C554E4">
        <w:rPr>
          <w:rFonts w:ascii="Arial" w:eastAsia="Arial" w:hAnsi="Arial" w:cs="Arial"/>
          <w:color w:val="0033CC"/>
        </w:rPr>
        <w:t>computed</w:t>
      </w:r>
      <w:r w:rsidR="00F768C4" w:rsidRPr="00C554E4">
        <w:rPr>
          <w:rFonts w:ascii="Arial" w:eastAsia="Arial" w:hAnsi="Arial" w:cs="Arial"/>
          <w:color w:val="0033CC"/>
        </w:rPr>
        <w:t xml:space="preserve"> </w:t>
      </w:r>
      <w:r w:rsidR="00B4071F" w:rsidRPr="00C554E4">
        <w:rPr>
          <w:rFonts w:ascii="Arial" w:eastAsia="Arial" w:hAnsi="Arial" w:cs="Arial"/>
          <w:color w:val="0033CC"/>
        </w:rPr>
        <w:t>the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purity and ploidy of the tumor biopsies using FACETS (</w:t>
      </w:r>
      <w:r w:rsidR="000832D0" w:rsidRPr="00C554E4">
        <w:rPr>
          <w:rFonts w:ascii="Arial" w:eastAsia="Arial" w:hAnsi="Arial" w:cs="Arial"/>
          <w:color w:val="0033CC"/>
        </w:rPr>
        <w:t xml:space="preserve">PMID: </w:t>
      </w:r>
      <w:r w:rsidR="00A31752" w:rsidRPr="00C554E4">
        <w:rPr>
          <w:rFonts w:ascii="Arial" w:eastAsia="Arial" w:hAnsi="Arial" w:cs="Arial"/>
          <w:color w:val="0033CC"/>
        </w:rPr>
        <w:t>27270079)</w:t>
      </w:r>
      <w:r w:rsidR="00B4071F" w:rsidRPr="00C554E4">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C554E4">
        <w:rPr>
          <w:rFonts w:ascii="Arial" w:eastAsia="Arial" w:hAnsi="Arial" w:cs="Arial"/>
          <w:color w:val="0033CC"/>
        </w:rPr>
        <w:t>CNVkit</w:t>
      </w:r>
      <w:proofErr w:type="spellEnd"/>
      <w:r w:rsidR="00B4071F" w:rsidRPr="00C554E4">
        <w:rPr>
          <w:rFonts w:ascii="Arial" w:eastAsia="Arial" w:hAnsi="Arial" w:cs="Arial"/>
          <w:color w:val="0033CC"/>
        </w:rPr>
        <w:t xml:space="preserve"> (</w:t>
      </w:r>
      <w:r w:rsidR="000832D0" w:rsidRPr="00C554E4">
        <w:rPr>
          <w:rFonts w:ascii="Arial" w:eastAsia="Arial" w:hAnsi="Arial" w:cs="Arial"/>
          <w:color w:val="0033CC"/>
        </w:rPr>
        <w:t xml:space="preserve">PMID: </w:t>
      </w:r>
      <w:r w:rsidR="00A31752" w:rsidRPr="00C554E4">
        <w:rPr>
          <w:rFonts w:ascii="Arial" w:eastAsia="Arial" w:hAnsi="Arial" w:cs="Arial"/>
          <w:color w:val="0033CC"/>
        </w:rPr>
        <w:t>27100738)</w:t>
      </w:r>
      <w:r w:rsidR="00B4071F" w:rsidRPr="00C554E4">
        <w:rPr>
          <w:rFonts w:ascii="Arial" w:eastAsia="Arial" w:hAnsi="Arial" w:cs="Arial"/>
          <w:color w:val="0033CC"/>
        </w:rPr>
        <w:t xml:space="preserve"> to obtain an estimate of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were smoothed using the median absolute deviation and segmented by </w:t>
      </w:r>
      <w:r w:rsidR="00C80ED4" w:rsidRPr="00C554E4">
        <w:rPr>
          <w:rFonts w:ascii="Arial" w:eastAsia="Arial" w:hAnsi="Arial" w:cs="Arial"/>
          <w:color w:val="0033CC"/>
        </w:rPr>
        <w:t>penalized</w:t>
      </w:r>
      <w:r w:rsidR="00B4071F" w:rsidRPr="00C554E4">
        <w:rPr>
          <w:rFonts w:ascii="Arial" w:eastAsia="Arial" w:hAnsi="Arial" w:cs="Arial"/>
          <w:color w:val="0033CC"/>
        </w:rPr>
        <w:t xml:space="preserve"> least squares regression using the R/Bioconductor library copy</w:t>
      </w:r>
      <w:r w:rsidR="00BA2EF5" w:rsidRPr="00C554E4">
        <w:rPr>
          <w:rFonts w:ascii="Arial" w:eastAsia="Arial" w:hAnsi="Arial" w:cs="Arial"/>
          <w:color w:val="0033CC"/>
        </w:rPr>
        <w:t xml:space="preserve"> </w:t>
      </w:r>
      <w:r w:rsidR="00B4071F" w:rsidRPr="00C554E4">
        <w:rPr>
          <w:rFonts w:ascii="Arial" w:eastAsia="Arial" w:hAnsi="Arial" w:cs="Arial"/>
          <w:color w:val="0033CC"/>
        </w:rPr>
        <w:t>number (</w:t>
      </w:r>
      <w:r w:rsidR="000832D0" w:rsidRPr="00C554E4">
        <w:rPr>
          <w:rFonts w:ascii="Arial" w:eastAsia="Arial" w:hAnsi="Arial" w:cs="Arial"/>
          <w:color w:val="0033CC"/>
        </w:rPr>
        <w:t xml:space="preserve">PMID: </w:t>
      </w:r>
      <w:r w:rsidR="00A31752" w:rsidRPr="00C554E4">
        <w:rPr>
          <w:rFonts w:ascii="Arial" w:eastAsia="Arial" w:hAnsi="Arial" w:cs="Arial"/>
          <w:color w:val="0033CC"/>
        </w:rPr>
        <w:lastRenderedPageBreak/>
        <w:t>23442169)</w:t>
      </w:r>
      <w:r w:rsidR="00B4071F" w:rsidRPr="00C554E4">
        <w:rPr>
          <w:rFonts w:ascii="Arial" w:eastAsia="Arial" w:hAnsi="Arial" w:cs="Arial"/>
          <w:color w:val="0033CC"/>
        </w:rPr>
        <w:t xml:space="preserve"> with default parameter values</w:t>
      </w:r>
      <w:r w:rsidR="000832D0" w:rsidRPr="00C554E4">
        <w:rPr>
          <w:rFonts w:ascii="Arial" w:eastAsia="Arial" w:hAnsi="Arial" w:cs="Arial"/>
          <w:color w:val="0033CC"/>
        </w:rPr>
        <w:t>,</w:t>
      </w:r>
      <w:r w:rsidR="00B4071F" w:rsidRPr="00C554E4">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C554E4">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C554E4">
        <w:rPr>
          <w:rFonts w:ascii="Arial" w:eastAsia="Arial" w:hAnsi="Arial" w:cs="Arial"/>
          <w:color w:val="0033CC"/>
        </w:rPr>
        <w:t xml:space="preserve"> for allowing discontinuities in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Absolute copy numbers were inferred from the segmented Log</w:t>
      </w:r>
      <w:r w:rsidR="00B4071F" w:rsidRPr="00C554E4">
        <w:rPr>
          <w:rFonts w:ascii="Arial" w:eastAsia="Arial" w:hAnsi="Arial" w:cs="Arial"/>
          <w:color w:val="0033CC"/>
          <w:vertAlign w:val="subscript"/>
        </w:rPr>
        <w:t>2</w:t>
      </w:r>
      <w:r w:rsidR="00B4071F" w:rsidRPr="00C554E4">
        <w:rPr>
          <w:rFonts w:ascii="Arial" w:eastAsia="Arial" w:hAnsi="Arial" w:cs="Arial"/>
          <w:color w:val="0033CC"/>
        </w:rPr>
        <w:t xml:space="preserve"> Ratios based on the </w:t>
      </w:r>
      <w:proofErr w:type="spellStart"/>
      <w:r w:rsidR="00B4071F" w:rsidRPr="00C554E4">
        <w:rPr>
          <w:rFonts w:ascii="Arial" w:eastAsia="Arial" w:hAnsi="Arial" w:cs="Arial"/>
          <w:color w:val="0033CC"/>
        </w:rPr>
        <w:t>ctDNA</w:t>
      </w:r>
      <w:proofErr w:type="spellEnd"/>
      <w:r w:rsidR="00B4071F" w:rsidRPr="00C554E4">
        <w:rPr>
          <w:rFonts w:ascii="Arial" w:eastAsia="Arial" w:hAnsi="Arial" w:cs="Arial"/>
          <w:color w:val="0033CC"/>
        </w:rPr>
        <w:t xml:space="preserve"> fraction estimates using the following equation:</w:t>
      </w:r>
    </w:p>
    <w:p w14:paraId="6D8104E4" w14:textId="77777777" w:rsidR="00413E5F" w:rsidRPr="00C554E4" w:rsidRDefault="00413E5F" w:rsidP="00A7225E">
      <w:pPr>
        <w:spacing w:after="0" w:line="240" w:lineRule="auto"/>
        <w:jc w:val="both"/>
        <w:rPr>
          <w:rFonts w:ascii="Arial" w:eastAsia="Arial" w:hAnsi="Arial" w:cs="Arial"/>
          <w:color w:val="0033CC"/>
        </w:rPr>
      </w:pPr>
    </w:p>
    <w:p w14:paraId="09A58A6E" w14:textId="77777777" w:rsidR="00413E5F" w:rsidRPr="00C554E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C554E4" w:rsidRDefault="00413E5F" w:rsidP="00A7225E">
      <w:pPr>
        <w:spacing w:after="0" w:line="240" w:lineRule="auto"/>
        <w:jc w:val="both"/>
        <w:rPr>
          <w:rFonts w:ascii="Arial" w:eastAsia="Arial" w:hAnsi="Arial" w:cs="Arial"/>
          <w:color w:val="0033CC"/>
        </w:rPr>
      </w:pPr>
    </w:p>
    <w:p w14:paraId="089B923A" w14:textId="77777777" w:rsidR="00413E5F" w:rsidRPr="00CD033A" w:rsidRDefault="00B4071F" w:rsidP="00A7225E">
      <w:pPr>
        <w:spacing w:after="0" w:line="240" w:lineRule="auto"/>
        <w:jc w:val="both"/>
        <w:rPr>
          <w:rFonts w:ascii="Arial" w:eastAsia="Arial" w:hAnsi="Arial" w:cs="Arial"/>
          <w:color w:val="0033CC"/>
        </w:rPr>
      </w:pPr>
      <w:r w:rsidRPr="00CD033A">
        <w:rPr>
          <w:rFonts w:ascii="Arial" w:hAnsi="Arial" w:cs="Arial"/>
          <w:color w:val="0033CC"/>
        </w:rPr>
        <w:t xml:space="preserve">where </w:t>
      </w:r>
      <m:oMath>
        <m:r>
          <w:rPr>
            <w:rFonts w:ascii="Cambria Math" w:hAnsi="Cambria Math" w:cs="Arial"/>
            <w:color w:val="0033CC"/>
          </w:rPr>
          <m:t xml:space="preserve">n ∈ </m:t>
        </m:r>
        <m:sSup>
          <m:sSupPr>
            <m:ctrlPr>
              <w:rPr>
                <w:rFonts w:ascii="Cambria Math" w:hAnsi="Cambria Math" w:cs="Arial"/>
                <w:color w:val="0033CC"/>
              </w:rPr>
            </m:ctrlPr>
          </m:sSupPr>
          <m:e>
            <m:r>
              <w:rPr>
                <w:rFonts w:ascii="Cambria Math" w:hAnsi="Cambria Math" w:cs="Arial"/>
                <w:color w:val="0033CC"/>
              </w:rPr>
              <m:t>R</m:t>
            </m:r>
          </m:e>
          <m:sup>
            <m:r>
              <w:rPr>
                <w:rFonts w:ascii="Cambria Math" w:hAnsi="Cambria Math" w:cs="Arial"/>
                <w:color w:val="0033CC"/>
              </w:rPr>
              <m:t>+</m:t>
            </m:r>
          </m:sup>
        </m:sSup>
        <m:r>
          <w:rPr>
            <w:rFonts w:ascii="Cambria Math" w:hAnsi="Cambria Math" w:cs="Arial"/>
            <w:color w:val="0033CC"/>
          </w:rPr>
          <m:t xml:space="preserve"> </m:t>
        </m:r>
      </m:oMath>
      <w:r w:rsidRPr="00CD033A">
        <w:rPr>
          <w:rFonts w:ascii="Arial" w:hAnsi="Arial" w:cs="Arial"/>
          <w:color w:val="0033CC"/>
        </w:rPr>
        <w:t xml:space="preserve">is the absolute copy number of a given segment, </w:t>
      </w:r>
      <m:oMath>
        <m:r>
          <w:rPr>
            <w:rFonts w:ascii="Cambria Math" w:hAnsi="Cambria Math" w:cs="Arial"/>
            <w:color w:val="0033CC"/>
          </w:rPr>
          <m:t>α</m:t>
        </m:r>
      </m:oMath>
      <w:r w:rsidRPr="00CD033A">
        <w:rPr>
          <w:rFonts w:ascii="Arial" w:hAnsi="Arial" w:cs="Arial"/>
          <w:color w:val="0033CC"/>
        </w:rPr>
        <w:t xml:space="preserve"> is the </w:t>
      </w:r>
      <w:proofErr w:type="spellStart"/>
      <w:r w:rsidRPr="00CD033A">
        <w:rPr>
          <w:rFonts w:ascii="Arial" w:hAnsi="Arial" w:cs="Arial"/>
          <w:color w:val="0033CC"/>
        </w:rPr>
        <w:t>ctDNA</w:t>
      </w:r>
      <w:proofErr w:type="spellEnd"/>
      <w:r w:rsidRPr="00CD033A">
        <w:rPr>
          <w:rFonts w:ascii="Arial" w:hAnsi="Arial" w:cs="Arial"/>
          <w:color w:val="0033CC"/>
        </w:rPr>
        <w:t xml:space="preserve"> fraction estimate of the sample, </w:t>
      </w:r>
      <m:oMath>
        <m:r>
          <w:rPr>
            <w:rFonts w:ascii="Cambria Math" w:hAnsi="Cambria Math" w:cs="Arial"/>
            <w:color w:val="0033CC"/>
          </w:rPr>
          <m:t>φ</m:t>
        </m:r>
      </m:oMath>
      <w:r w:rsidRPr="00CD033A">
        <w:rPr>
          <w:rFonts w:ascii="Arial" w:hAnsi="Arial" w:cs="Arial"/>
          <w:color w:val="0033CC"/>
        </w:rPr>
        <w:t xml:space="preserve"> is the ploidy of the cfDNA sample, </w:t>
      </w:r>
      <m:oMath>
        <m:r>
          <w:rPr>
            <w:rFonts w:ascii="Cambria Math" w:hAnsi="Cambria Math" w:cs="Arial"/>
            <w:color w:val="0033CC"/>
          </w:rPr>
          <m:t>y</m:t>
        </m:r>
      </m:oMath>
      <w:r w:rsidRPr="00CD033A">
        <w:rPr>
          <w:rFonts w:ascii="Arial" w:hAnsi="Arial" w:cs="Arial"/>
          <w:color w:val="0033CC"/>
        </w:rPr>
        <w:t xml:space="preserve"> is the Log</w:t>
      </w:r>
      <w:r w:rsidRPr="00CD033A">
        <w:rPr>
          <w:rFonts w:ascii="Arial" w:hAnsi="Arial" w:cs="Arial"/>
          <w:color w:val="0033CC"/>
          <w:vertAlign w:val="subscript"/>
        </w:rPr>
        <w:t>2</w:t>
      </w:r>
      <w:r w:rsidRPr="00CD033A">
        <w:rPr>
          <w:rFonts w:ascii="Arial" w:hAnsi="Arial" w:cs="Arial"/>
          <w:color w:val="0033CC"/>
        </w:rPr>
        <w:t xml:space="preserve"> Ratio of the given segment and </w:t>
      </w:r>
      <m:oMath>
        <m:r>
          <w:rPr>
            <w:rFonts w:ascii="Cambria Math" w:hAnsi="Cambria Math" w:cs="Arial"/>
            <w:color w:val="0033CC"/>
          </w:rPr>
          <m:t>γ</m:t>
        </m:r>
      </m:oMath>
      <w:r w:rsidRPr="00CD033A">
        <w:rPr>
          <w:rFonts w:ascii="Arial" w:hAnsi="Arial" w:cs="Arial"/>
          <w:color w:val="0033CC"/>
        </w:rPr>
        <w:t xml:space="preserve"> is a compression ratio. Since </w:t>
      </w:r>
      <m:oMath>
        <m:r>
          <w:rPr>
            <w:rFonts w:ascii="Cambria Math" w:hAnsi="Cambria Math" w:cs="Arial"/>
            <w:color w:val="0033CC"/>
          </w:rPr>
          <m:t>φ</m:t>
        </m:r>
      </m:oMath>
      <w:r w:rsidRPr="00CD033A">
        <w:rPr>
          <w:rFonts w:ascii="Arial" w:hAnsi="Arial" w:cs="Arial"/>
          <w:color w:val="0033CC"/>
        </w:rPr>
        <w:t xml:space="preserve"> is unknown, we use an iterative approach to minimize the weighted sum of squared errors (SSE) over a range of ploidy values according to the following equation</w:t>
      </w:r>
      <w:r w:rsidRPr="00CD033A">
        <w:rPr>
          <w:rFonts w:ascii="Arial" w:eastAsia="Arial" w:hAnsi="Arial" w:cs="Arial"/>
          <w:color w:val="0033CC"/>
        </w:rPr>
        <w:t>:</w:t>
      </w:r>
    </w:p>
    <w:p w14:paraId="53456EFF" w14:textId="77777777" w:rsidR="00413E5F" w:rsidRPr="00CD033A" w:rsidRDefault="00413E5F" w:rsidP="00A7225E">
      <w:pPr>
        <w:spacing w:after="0" w:line="240" w:lineRule="auto"/>
        <w:jc w:val="both"/>
        <w:rPr>
          <w:rFonts w:ascii="Arial" w:eastAsia="Arial" w:hAnsi="Arial" w:cs="Arial"/>
          <w:color w:val="0033CC"/>
        </w:rPr>
      </w:pPr>
    </w:p>
    <w:p w14:paraId="29C001C2" w14:textId="14D2049B" w:rsidR="00413E5F" w:rsidRPr="00CD033A"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 xml:space="preserve">SSE(φ) = </m:t>
          </m:r>
          <m:nary>
            <m:naryPr>
              <m:chr m:val="∑"/>
              <m:ctrlPr>
                <w:rPr>
                  <w:rFonts w:ascii="Cambria Math" w:eastAsia="Arial" w:hAnsi="Cambria Math" w:cs="Arial"/>
                  <w:color w:val="0033CC"/>
                </w:rPr>
              </m:ctrlPr>
            </m:naryPr>
            <m:sub>
              <m:r>
                <w:rPr>
                  <w:rFonts w:ascii="Cambria Math" w:eastAsia="Arial" w:hAnsi="Cambria Math" w:cs="Arial"/>
                  <w:color w:val="0033CC"/>
                </w:rPr>
                <m:t>i = 1</m:t>
              </m:r>
            </m:sub>
            <m:sup>
              <m:r>
                <w:rPr>
                  <w:rFonts w:ascii="Cambria Math" w:eastAsia="Arial" w:hAnsi="Cambria Math" w:cs="Arial"/>
                  <w:color w:val="0033CC"/>
                </w:rPr>
                <m:t>N</m:t>
              </m:r>
            </m:sup>
            <m:e>
              <m:sSup>
                <m:sSupPr>
                  <m:ctrlPr>
                    <w:rPr>
                      <w:rFonts w:ascii="Cambria Math" w:eastAsia="Arial" w:hAnsi="Cambria Math" w:cs="Arial"/>
                      <w:color w:val="0033CC"/>
                    </w:rPr>
                  </m:ctrlPr>
                </m:sSupPr>
                <m:e>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w</m:t>
                          </m:r>
                        </m:e>
                        <m:sub>
                          <m:r>
                            <w:rPr>
                              <w:rFonts w:ascii="Cambria Math" w:eastAsia="Arial" w:hAnsi="Cambria Math" w:cs="Arial"/>
                              <w:color w:val="0033CC"/>
                            </w:rPr>
                            <m:t>i</m:t>
                          </m:r>
                        </m:sub>
                      </m:sSub>
                      <m:r>
                        <w:rPr>
                          <w:rFonts w:ascii="Cambria Math" w:eastAsia="Arial" w:hAnsi="Cambria Math" w:cs="Arial"/>
                          <w:color w:val="0033CC"/>
                        </w:rPr>
                        <m:t xml:space="preserve"> </m:t>
                      </m:r>
                      <m:d>
                        <m:dPr>
                          <m:ctrlPr>
                            <w:rPr>
                              <w:rFonts w:ascii="Cambria Math" w:eastAsia="Arial" w:hAnsi="Cambria Math" w:cs="Arial"/>
                              <w:color w:val="0033CC"/>
                            </w:rPr>
                          </m:ctrlPr>
                        </m:dPr>
                        <m:e>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 xml:space="preserve"> - </m:t>
                          </m:r>
                          <m:r>
                            <m:rPr>
                              <m:nor/>
                            </m:rPr>
                            <w:rPr>
                              <w:rFonts w:ascii="Cambria Math" w:eastAsia="Arial" w:hAnsi="Cambria Math" w:cs="Arial"/>
                              <w:color w:val="0033CC"/>
                            </w:rPr>
                            <m:t>round</m:t>
                          </m:r>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n</m:t>
                              </m:r>
                            </m:e>
                            <m:sub>
                              <m:r>
                                <w:rPr>
                                  <w:rFonts w:ascii="Cambria Math" w:eastAsia="Arial" w:hAnsi="Cambria Math" w:cs="Arial"/>
                                  <w:color w:val="0033CC"/>
                                </w:rPr>
                                <m:t>i</m:t>
                              </m:r>
                            </m:sub>
                          </m:sSub>
                          <m:r>
                            <w:rPr>
                              <w:rFonts w:ascii="Cambria Math" w:eastAsia="Arial" w:hAnsi="Cambria Math" w:cs="Arial"/>
                              <w:color w:val="0033CC"/>
                            </w:rPr>
                            <m:t>)</m:t>
                          </m:r>
                        </m:e>
                      </m:d>
                    </m:e>
                  </m:d>
                </m:e>
                <m:sup>
                  <m:r>
                    <w:rPr>
                      <w:rFonts w:ascii="Cambria Math" w:eastAsia="Arial" w:hAnsi="Cambria Math" w:cs="Arial"/>
                      <w:color w:val="0033CC"/>
                    </w:rPr>
                    <m:t>2</m:t>
                  </m:r>
                </m:sup>
              </m:sSup>
            </m:e>
          </m:nary>
        </m:oMath>
      </m:oMathPara>
    </w:p>
    <w:p w14:paraId="46103024" w14:textId="77777777" w:rsidR="00413E5F" w:rsidRPr="00CD033A" w:rsidRDefault="00413E5F" w:rsidP="00A7225E">
      <w:pPr>
        <w:spacing w:after="0" w:line="240" w:lineRule="auto"/>
        <w:jc w:val="both"/>
        <w:rPr>
          <w:rFonts w:ascii="Arial" w:eastAsia="Arial" w:hAnsi="Arial" w:cs="Arial"/>
          <w:color w:val="0033CC"/>
        </w:rPr>
      </w:pPr>
    </w:p>
    <w:p w14:paraId="7613A58C"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sSub>
          <m:sSubPr>
            <m:ctrlPr>
              <w:rPr>
                <w:rFonts w:ascii="Cambria Math" w:hAnsi="Cambria Math" w:cs="Arial"/>
                <w:color w:val="0033CC"/>
              </w:rPr>
            </m:ctrlPr>
          </m:sSubPr>
          <m:e>
            <m:r>
              <w:rPr>
                <w:rFonts w:ascii="Cambria Math" w:hAnsi="Cambria Math" w:cs="Arial"/>
                <w:color w:val="0033CC"/>
              </w:rPr>
              <m:t>w</m:t>
            </m:r>
          </m:e>
          <m:sub>
            <m:r>
              <w:rPr>
                <w:rFonts w:ascii="Cambria Math" w:hAnsi="Cambria Math" w:cs="Arial"/>
                <w:color w:val="0033CC"/>
              </w:rPr>
              <m:t>i</m:t>
            </m:r>
          </m:sub>
        </m:sSub>
      </m:oMath>
      <w:r w:rsidRPr="00CD033A">
        <w:rPr>
          <w:rFonts w:ascii="Arial" w:hAnsi="Arial" w:cs="Arial"/>
          <w:color w:val="0033CC"/>
        </w:rPr>
        <w:t xml:space="preserve"> is the length of segment </w:t>
      </w:r>
      <m:oMath>
        <m:r>
          <w:rPr>
            <w:rFonts w:ascii="Cambria Math" w:hAnsi="Cambria Math" w:cs="Arial"/>
            <w:color w:val="0033CC"/>
          </w:rPr>
          <m:t>i</m:t>
        </m:r>
      </m:oMath>
      <w:r w:rsidRPr="00CD033A">
        <w:rPr>
          <w:rFonts w:ascii="Arial" w:hAnsi="Arial" w:cs="Arial"/>
          <w:color w:val="0033CC"/>
        </w:rPr>
        <w:t xml:space="preserve"> and </w:t>
      </w:r>
      <m:oMath>
        <m:r>
          <w:rPr>
            <w:rFonts w:ascii="Cambria Math" w:hAnsi="Cambria Math" w:cs="Arial"/>
            <w:color w:val="0033CC"/>
          </w:rPr>
          <m:t>N</m:t>
        </m:r>
      </m:oMath>
      <w:r w:rsidRPr="00CD033A">
        <w:rPr>
          <w:rFonts w:ascii="Arial" w:hAnsi="Arial" w:cs="Arial"/>
          <w:color w:val="0033CC"/>
        </w:rPr>
        <w:t xml:space="preserve"> is the number of segments in a given </w:t>
      </w:r>
      <w:proofErr w:type="gramStart"/>
      <w:r w:rsidRPr="00CD033A">
        <w:rPr>
          <w:rFonts w:ascii="Arial" w:hAnsi="Arial" w:cs="Arial"/>
          <w:color w:val="0033CC"/>
        </w:rPr>
        <w:t>sample.</w:t>
      </w:r>
      <w:proofErr w:type="gramEnd"/>
      <w:r w:rsidRPr="00CD033A">
        <w:rPr>
          <w:rFonts w:ascii="Arial" w:hAnsi="Arial" w:cs="Arial"/>
          <w:color w:val="0033CC"/>
        </w:rPr>
        <w:t xml:space="preserve"> The optimal ploidy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is given by:</w:t>
      </w:r>
    </w:p>
    <w:p w14:paraId="6AC2EF35" w14:textId="77777777" w:rsidR="00413E5F" w:rsidRPr="00CD033A" w:rsidRDefault="00413E5F" w:rsidP="00A7225E">
      <w:pPr>
        <w:spacing w:after="0" w:line="240" w:lineRule="auto"/>
        <w:jc w:val="both"/>
        <w:rPr>
          <w:rFonts w:ascii="Arial" w:hAnsi="Arial" w:cs="Arial"/>
          <w:color w:val="0033CC"/>
        </w:rPr>
      </w:pPr>
    </w:p>
    <w:p w14:paraId="19D1018C" w14:textId="47DDC514" w:rsidR="003A0D4C" w:rsidRPr="00CD033A" w:rsidRDefault="007A2CDC" w:rsidP="00A7225E">
      <w:pPr>
        <w:spacing w:after="0" w:line="240" w:lineRule="auto"/>
        <w:jc w:val="both"/>
        <w:rPr>
          <w:rFonts w:ascii="Arial" w:hAnsi="Arial" w:cs="Arial"/>
          <w:color w:val="0033CC"/>
        </w:rPr>
      </w:pPr>
      <m:oMathPara>
        <m:oMath>
          <m:func>
            <m:funcPr>
              <m:ctrlPr>
                <w:rPr>
                  <w:rFonts w:ascii="Cambria Math" w:eastAsiaTheme="minorHAnsi" w:hAnsi="Cambria Math" w:cstheme="minorBidi"/>
                  <w:i/>
                  <w:color w:val="0033CC"/>
                  <w:sz w:val="24"/>
                  <w:szCs w:val="24"/>
                </w:rPr>
              </m:ctrlPr>
            </m:funcPr>
            <m:fNa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r>
                <w:rPr>
                  <w:rFonts w:ascii="Cambria Math" w:hAnsi="Cambria Math"/>
                  <w:color w:val="0033CC"/>
                </w:rPr>
                <m:t xml:space="preserve">= </m:t>
              </m:r>
              <m:limLow>
                <m:limLowPr>
                  <m:ctrlPr>
                    <w:rPr>
                      <w:rFonts w:ascii="Cambria Math" w:eastAsiaTheme="minorHAnsi" w:hAnsi="Cambria Math" w:cstheme="minorBidi"/>
                      <w:i/>
                      <w:color w:val="0033CC"/>
                      <w:sz w:val="24"/>
                      <w:szCs w:val="24"/>
                    </w:rPr>
                  </m:ctrlPr>
                </m:limLowPr>
                <m:e>
                  <m:r>
                    <m:rPr>
                      <m:sty m:val="p"/>
                    </m:rPr>
                    <w:rPr>
                      <w:rFonts w:ascii="Cambria Math" w:hAnsi="Cambria Math"/>
                      <w:color w:val="0033CC"/>
                    </w:rPr>
                    <m:t>arg</m:t>
                  </m:r>
                  <m:r>
                    <m:rPr>
                      <m:sty m:val="p"/>
                    </m:rPr>
                    <w:rPr>
                      <w:rFonts w:ascii="Cambria Math" w:eastAsiaTheme="minorHAnsi" w:hAnsi="Cambria Math"/>
                      <w:color w:val="0033CC"/>
                    </w:rPr>
                    <m:t>min</m:t>
                  </m:r>
                </m:e>
                <m:lim>
                  <m:r>
                    <w:rPr>
                      <w:rFonts w:ascii="Cambria Math" w:hAnsi="Cambria Math"/>
                      <w:color w:val="0033CC"/>
                    </w:rPr>
                    <m:t>φ ∈ {1, …, 5}</m:t>
                  </m:r>
                </m:lim>
              </m:limLow>
            </m:fName>
            <m:e>
              <m:r>
                <w:rPr>
                  <w:rFonts w:ascii="Cambria Math" w:hAnsi="Cambria Math"/>
                  <w:color w:val="0033CC"/>
                </w:rPr>
                <m:t>SSE(φ)</m:t>
              </m:r>
            </m:e>
          </m:func>
        </m:oMath>
      </m:oMathPara>
    </w:p>
    <w:p w14:paraId="7C4AEAC6" w14:textId="77777777" w:rsidR="003A0D4C" w:rsidRPr="00CD033A" w:rsidRDefault="003A0D4C" w:rsidP="00A7225E">
      <w:pPr>
        <w:spacing w:after="0" w:line="240" w:lineRule="auto"/>
        <w:jc w:val="both"/>
        <w:rPr>
          <w:rFonts w:ascii="Arial" w:hAnsi="Arial" w:cs="Arial"/>
          <w:color w:val="0033CC"/>
        </w:rPr>
      </w:pPr>
    </w:p>
    <w:p w14:paraId="7E63EA51" w14:textId="77777777"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Amplifications and homozygous deletions were inferred for the 410 genes included in the MSK-IMPACT assay based on the amplitude of </w:t>
      </w:r>
      <m:oMath>
        <m:r>
          <w:rPr>
            <w:rFonts w:ascii="Cambria Math" w:hAnsi="Cambria Math" w:cs="Arial"/>
            <w:color w:val="0033CC"/>
          </w:rPr>
          <m:t>n</m:t>
        </m:r>
      </m:oMath>
      <w:r w:rsidRPr="00CD033A">
        <w:rPr>
          <w:rFonts w:ascii="Arial" w:hAnsi="Arial" w:cs="Arial"/>
          <w:color w:val="0033CC"/>
        </w:rPr>
        <w:t xml:space="preserve"> and </w:t>
      </w:r>
      <m:oMath>
        <m:sSup>
          <m:sSupPr>
            <m:ctrlPr>
              <w:rPr>
                <w:rFonts w:ascii="Cambria Math" w:hAnsi="Cambria Math" w:cs="Arial"/>
                <w:color w:val="0033CC"/>
              </w:rPr>
            </m:ctrlPr>
          </m:sSupPr>
          <m:e>
            <m:r>
              <w:rPr>
                <w:rFonts w:ascii="Cambria Math" w:hAnsi="Cambria Math" w:cs="Arial"/>
                <w:color w:val="0033CC"/>
              </w:rPr>
              <m:t>φ</m:t>
            </m:r>
          </m:e>
          <m:sup>
            <m:r>
              <w:rPr>
                <w:rFonts w:ascii="Cambria Math" w:hAnsi="Cambria Math" w:cs="Arial"/>
                <w:color w:val="0033CC"/>
              </w:rPr>
              <m:t>*</m:t>
            </m:r>
          </m:sup>
        </m:sSup>
      </m:oMath>
      <w:r w:rsidRPr="00CD033A">
        <w:rPr>
          <w:rFonts w:ascii="Arial" w:hAnsi="Arial" w:cs="Arial"/>
          <w:color w:val="0033CC"/>
        </w:rPr>
        <w:t xml:space="preserve"> as follows:</w:t>
      </w:r>
    </w:p>
    <w:p w14:paraId="5A211D76" w14:textId="29A8C08A" w:rsidR="00413E5F" w:rsidRPr="00CD033A" w:rsidRDefault="00413E5F" w:rsidP="00A7225E">
      <w:pPr>
        <w:spacing w:after="0" w:line="240" w:lineRule="auto"/>
        <w:jc w:val="both"/>
        <w:rPr>
          <w:rFonts w:ascii="Arial" w:hAnsi="Arial" w:cs="Arial"/>
          <w:color w:val="0033CC"/>
        </w:rPr>
      </w:pPr>
    </w:p>
    <w:p w14:paraId="49EF3564" w14:textId="6C0C85D1" w:rsidR="00694987" w:rsidRPr="00CD033A" w:rsidRDefault="00694987" w:rsidP="00A7225E">
      <w:pPr>
        <w:spacing w:after="0" w:line="240" w:lineRule="auto"/>
        <w:jc w:val="both"/>
        <w:rPr>
          <w:rFonts w:ascii="Arial" w:hAnsi="Arial" w:cs="Arial"/>
          <w:color w:val="0033CC"/>
        </w:rPr>
      </w:pPr>
      <m:oMathPara>
        <m:oMathParaPr>
          <m:jc m:val="center"/>
        </m:oMathParaPr>
        <m:oMath>
          <m:r>
            <w:rPr>
              <w:rFonts w:ascii="Cambria Math" w:eastAsiaTheme="minorHAnsi" w:hAnsi="Cambria Math"/>
              <w:color w:val="0033CC"/>
            </w:rPr>
            <m:t>f</m:t>
          </m:r>
          <m:d>
            <m:dPr>
              <m:ctrlPr>
                <w:rPr>
                  <w:rFonts w:ascii="Cambria Math" w:eastAsiaTheme="minorHAnsi" w:hAnsi="Cambria Math" w:cstheme="minorBidi"/>
                  <w:i/>
                  <w:color w:val="0033CC"/>
                  <w:sz w:val="24"/>
                  <w:szCs w:val="24"/>
                </w:rPr>
              </m:ctrlPr>
            </m:dPr>
            <m:e>
              <m:r>
                <w:rPr>
                  <w:rFonts w:ascii="Cambria Math" w:hAnsi="Cambria Math"/>
                  <w:color w:val="0033CC"/>
                </w:rPr>
                <m:t>n</m:t>
              </m:r>
            </m:e>
          </m:d>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eastAsiaTheme="minorHAnsi" w:hAnsi="Cambria Math"/>
                      <w:color w:val="0033CC"/>
                    </w:rPr>
                    <m:t>-</m:t>
                  </m:r>
                  <m:r>
                    <w:rPr>
                      <w:rFonts w:ascii="Cambria Math" w:hAnsi="Cambria Math"/>
                      <w:color w:val="0033CC"/>
                    </w:rPr>
                    <m:t xml:space="preserve">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r>
                        <w:rPr>
                          <w:rFonts w:ascii="Cambria Math" w:hAnsi="Cambria Math"/>
                          <w:color w:val="0033CC"/>
                        </w:rPr>
                        <m:t>n</m:t>
                      </m:r>
                    </m:e>
                  </m:d>
                  <m:r>
                    <w:rPr>
                      <w:rFonts w:ascii="Cambria Math" w:eastAsiaTheme="minorHAnsi" w:hAnsi="Cambria Math"/>
                      <w:color w:val="0033CC"/>
                    </w:rPr>
                    <m:t>&lt;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e>
                <m:e>
                  <m:r>
                    <w:rPr>
                      <w:rFonts w:ascii="Cambria Math" w:hAnsi="Cambria Math"/>
                      <w:color w:val="0033CC"/>
                    </w:rPr>
                    <m:t xml:space="preserve">+1 </m:t>
                  </m:r>
                  <m:r>
                    <w:rPr>
                      <w:rFonts w:ascii="Cambria Math" w:eastAsiaTheme="minorHAnsi" w:hAnsi="Cambria Math"/>
                      <w:color w:val="0033CC"/>
                    </w:rPr>
                    <m:t>, &amp;</m:t>
                  </m:r>
                  <m:r>
                    <m:rPr>
                      <m:nor/>
                    </m:rPr>
                    <w:rPr>
                      <w:rFonts w:ascii="Cambria Math" w:hAnsi="Cambria Math"/>
                      <w:color w:val="0033CC"/>
                    </w:rPr>
                    <m:t xml:space="preserve">  round</m:t>
                  </m:r>
                  <m:r>
                    <w:rPr>
                      <w:rFonts w:ascii="Cambria Math" w:hAnsi="Cambria Math"/>
                      <w:color w:val="0033CC"/>
                    </w:rPr>
                    <m:t>(n)&gt;</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 xml:space="preserve">+ </m:t>
                  </m:r>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ctrlPr>
                    <w:rPr>
                      <w:rFonts w:ascii="Cambria Math" w:eastAsia="Cambria Math" w:hAnsi="Cambria Math" w:cs="Cambria Math"/>
                      <w:i/>
                      <w:color w:val="0033CC"/>
                    </w:rPr>
                  </m:ctrlPr>
                </m:e>
                <m:e>
                  <m:r>
                    <w:rPr>
                      <w:rFonts w:ascii="Cambria Math" w:eastAsia="Cambria Math" w:hAnsi="Cambria Math" w:cs="Cambria Math"/>
                      <w:color w:val="0033CC"/>
                    </w:rPr>
                    <m:t xml:space="preserve">   0 ,    </m:t>
                  </m:r>
                  <m:r>
                    <m:rPr>
                      <m:nor/>
                    </m:rPr>
                    <w:rPr>
                      <w:rFonts w:ascii="Cambria Math" w:eastAsia="Cambria Math" w:hAnsi="Cambria Math" w:cs="Cambria Math"/>
                      <w:color w:val="0033CC"/>
                    </w:rPr>
                    <m:t xml:space="preserve">othersiwe                                   </m:t>
                  </m:r>
                </m:e>
              </m:eqArr>
            </m:e>
          </m:d>
        </m:oMath>
      </m:oMathPara>
    </w:p>
    <w:p w14:paraId="56CC9EF1" w14:textId="5B4B4620" w:rsidR="00413E5F" w:rsidRPr="00CD033A" w:rsidRDefault="00413E5F" w:rsidP="00694987">
      <w:pPr>
        <w:spacing w:after="0" w:line="240" w:lineRule="auto"/>
        <w:jc w:val="both"/>
        <w:rPr>
          <w:rFonts w:ascii="Arial" w:hAnsi="Arial" w:cs="Arial"/>
          <w:color w:val="0033CC"/>
        </w:rPr>
      </w:pPr>
    </w:p>
    <w:p w14:paraId="53D338FE" w14:textId="56ADBACB"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 xml:space="preserve">where </w:t>
      </w:r>
      <m:oMath>
        <m:r>
          <w:rPr>
            <w:rFonts w:ascii="Cambria Math" w:hAnsi="Cambria Math" w:cs="Arial"/>
            <w:color w:val="0033CC"/>
          </w:rPr>
          <m:t>f(n)</m:t>
        </m:r>
      </m:oMath>
      <w:r w:rsidRPr="00CD033A">
        <w:rPr>
          <w:rFonts w:ascii="Arial" w:hAnsi="Arial" w:cs="Arial"/>
          <w:color w:val="0033CC"/>
        </w:rPr>
        <w:t xml:space="preserve"> is the ordinal copy number call of a given gene,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1</m:t>
            </m:r>
          </m:sub>
        </m:sSub>
      </m:oMath>
      <w:r w:rsidRPr="00CD033A">
        <w:rPr>
          <w:rFonts w:ascii="Arial" w:hAnsi="Arial" w:cs="Arial"/>
          <w:color w:val="0033CC"/>
        </w:rPr>
        <w:t xml:space="preserve"> and </w:t>
      </w:r>
      <m:oMath>
        <m:sSub>
          <m:sSubPr>
            <m:ctrlPr>
              <w:rPr>
                <w:rFonts w:ascii="Cambria Math" w:hAnsi="Cambria Math" w:cs="Arial"/>
                <w:color w:val="0033CC"/>
              </w:rPr>
            </m:ctrlPr>
          </m:sSubPr>
          <m:e>
            <m:r>
              <w:rPr>
                <w:rFonts w:ascii="Cambria Math" w:hAnsi="Cambria Math" w:cs="Arial"/>
                <w:color w:val="0033CC"/>
              </w:rPr>
              <m:t>x</m:t>
            </m:r>
          </m:e>
          <m:sub>
            <m:r>
              <w:rPr>
                <w:rFonts w:ascii="Cambria Math" w:hAnsi="Cambria Math" w:cs="Arial"/>
                <w:color w:val="0033CC"/>
              </w:rPr>
              <m:t>2</m:t>
            </m:r>
          </m:sub>
        </m:sSub>
      </m:oMath>
      <w:r w:rsidRPr="00CD033A">
        <w:rPr>
          <w:rFonts w:ascii="Arial" w:hAnsi="Arial" w:cs="Arial"/>
          <w:color w:val="0033CC"/>
        </w:rPr>
        <w:t xml:space="preserve"> are ploidy specific thresholds such </w:t>
      </w:r>
      <w:proofErr w:type="gramStart"/>
      <w:r w:rsidRPr="00CD033A">
        <w:rPr>
          <w:rFonts w:ascii="Arial" w:hAnsi="Arial" w:cs="Arial"/>
          <w:color w:val="0033CC"/>
        </w:rPr>
        <w:t>that:</w:t>
      </w:r>
      <w:proofErr w:type="gramEnd"/>
    </w:p>
    <w:p w14:paraId="6D34DEE6" w14:textId="77777777" w:rsidR="00190B38" w:rsidRPr="00CD033A" w:rsidRDefault="00190B38" w:rsidP="00A7225E">
      <w:pPr>
        <w:spacing w:after="0" w:line="240" w:lineRule="auto"/>
        <w:jc w:val="both"/>
        <w:rPr>
          <w:rFonts w:ascii="Arial" w:hAnsi="Arial" w:cs="Arial"/>
          <w:color w:val="0033CC"/>
        </w:rPr>
      </w:pPr>
    </w:p>
    <w:p w14:paraId="693E50F2" w14:textId="20A7A184" w:rsidR="00413E5F" w:rsidRPr="00CD033A" w:rsidRDefault="007A2CDC"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1</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1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2 </m:t>
                  </m:r>
                  <m:r>
                    <w:rPr>
                      <w:rFonts w:ascii="Cambria Math" w:eastAsiaTheme="minorHAnsi" w:hAnsi="Cambria Math"/>
                      <w:color w:val="0033CC"/>
                    </w:rPr>
                    <m:t>, &amp;</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3 ,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16B44A9A" w14:textId="65C87F08" w:rsidR="00413E5F" w:rsidRPr="00CD033A" w:rsidRDefault="00413E5F" w:rsidP="00A7225E">
      <w:pPr>
        <w:spacing w:after="0" w:line="240" w:lineRule="auto"/>
        <w:jc w:val="both"/>
        <w:rPr>
          <w:rFonts w:ascii="Arial" w:hAnsi="Arial" w:cs="Arial"/>
          <w:color w:val="0033CC"/>
        </w:rPr>
      </w:pPr>
    </w:p>
    <w:p w14:paraId="1D9EC4FF" w14:textId="5AEA6653" w:rsidR="00413E5F" w:rsidRPr="00CD033A" w:rsidRDefault="007A2CDC" w:rsidP="00A7225E">
      <w:pPr>
        <w:spacing w:after="0" w:line="240" w:lineRule="auto"/>
        <w:jc w:val="both"/>
        <w:rPr>
          <w:rFonts w:ascii="Arial" w:hAnsi="Arial" w:cs="Arial"/>
          <w:color w:val="0033CC"/>
        </w:rPr>
      </w:pPr>
      <m:oMathPara>
        <m:oMathParaPr>
          <m:jc m:val="center"/>
        </m:oMathParaPr>
        <m:oMath>
          <m:sSub>
            <m:sSubPr>
              <m:ctrlPr>
                <w:rPr>
                  <w:rFonts w:ascii="Cambria Math" w:eastAsiaTheme="minorHAnsi" w:hAnsi="Cambria Math" w:cstheme="minorBidi"/>
                  <w:i/>
                  <w:color w:val="0033CC"/>
                  <w:sz w:val="24"/>
                  <w:szCs w:val="24"/>
                </w:rPr>
              </m:ctrlPr>
            </m:sSubPr>
            <m:e>
              <m:r>
                <w:rPr>
                  <w:rFonts w:ascii="Cambria Math" w:hAnsi="Cambria Math"/>
                  <w:color w:val="0033CC"/>
                </w:rPr>
                <m:t>x</m:t>
              </m:r>
            </m:e>
            <m:sub>
              <m:r>
                <w:rPr>
                  <w:rFonts w:ascii="Cambria Math" w:hAnsi="Cambria Math"/>
                  <w:color w:val="0033CC"/>
                </w:rPr>
                <m:t>2</m:t>
              </m:r>
            </m:sub>
          </m:sSub>
          <m:r>
            <w:rPr>
              <w:rFonts w:ascii="Cambria Math" w:eastAsiaTheme="minorHAnsi" w:hAnsi="Cambria Math"/>
              <w:color w:val="0033CC"/>
            </w:rPr>
            <m:t>=</m:t>
          </m:r>
          <m:d>
            <m:dPr>
              <m:begChr m:val="{"/>
              <m:endChr m:val=""/>
              <m:ctrlPr>
                <w:rPr>
                  <w:rFonts w:ascii="Cambria Math" w:eastAsiaTheme="minorHAnsi" w:hAnsi="Cambria Math" w:cstheme="minorBidi"/>
                  <w:i/>
                  <w:color w:val="0033CC"/>
                  <w:sz w:val="24"/>
                  <w:szCs w:val="24"/>
                </w:rPr>
              </m:ctrlPr>
            </m:dPr>
            <m:e>
              <m:eqArr>
                <m:eqArrPr>
                  <m:ctrlPr>
                    <w:rPr>
                      <w:rFonts w:ascii="Cambria Math" w:eastAsiaTheme="minorHAnsi" w:hAnsi="Cambria Math" w:cstheme="minorBidi"/>
                      <w:i/>
                      <w:color w:val="0033CC"/>
                      <w:sz w:val="24"/>
                      <w:szCs w:val="24"/>
                    </w:rPr>
                  </m:ctrlPr>
                </m:eqArrPr>
                <m:e>
                  <m:r>
                    <w:rPr>
                      <w:rFonts w:ascii="Cambria Math" w:hAnsi="Cambria Math"/>
                      <w:color w:val="0033CC"/>
                    </w:rPr>
                    <m:t xml:space="preserve"> 4 </m:t>
                  </m:r>
                  <m:r>
                    <w:rPr>
                      <w:rFonts w:ascii="Cambria Math" w:eastAsiaTheme="minorHAnsi" w:hAnsi="Cambria Math"/>
                      <w:color w:val="0033CC"/>
                    </w:rPr>
                    <m:t>,</m:t>
                  </m:r>
                  <m:r>
                    <m:rPr>
                      <m:nor/>
                    </m:rPr>
                    <w:rPr>
                      <w:rFonts w:ascii="Cambria Math" w:hAnsi="Cambria Math"/>
                      <w:color w:val="0033CC"/>
                    </w:rPr>
                    <m:t xml:space="preserve">    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=2</m:t>
                  </m:r>
                </m:e>
                <m:e>
                  <m:r>
                    <w:rPr>
                      <w:rFonts w:ascii="Cambria Math" w:hAnsi="Cambria Math"/>
                      <w:color w:val="0033CC"/>
                    </w:rPr>
                    <m:t xml:space="preserve"> 5 </m:t>
                  </m:r>
                  <m:r>
                    <w:rPr>
                      <w:rFonts w:ascii="Cambria Math" w:eastAsiaTheme="minorHAnsi" w:hAnsi="Cambria Math"/>
                      <w:color w:val="0033CC"/>
                    </w:rPr>
                    <m:t xml:space="preserve">, &amp;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=3</m:t>
                  </m:r>
                  <m:ctrlPr>
                    <w:rPr>
                      <w:rFonts w:ascii="Cambria Math" w:eastAsia="Cambria Math" w:hAnsi="Cambria Math" w:cs="Cambria Math"/>
                      <w:i/>
                      <w:color w:val="0033CC"/>
                    </w:rPr>
                  </m:ctrlPr>
                </m:e>
                <m:e>
                  <m:r>
                    <w:rPr>
                      <w:rFonts w:ascii="Cambria Math" w:eastAsia="Cambria Math" w:hAnsi="Cambria Math" w:cs="Cambria Math"/>
                      <w:color w:val="0033CC"/>
                    </w:rPr>
                    <m:t xml:space="preserve"> 6 ,    </m:t>
                  </m:r>
                  <m:r>
                    <m:rPr>
                      <m:nor/>
                    </m:rPr>
                    <w:rPr>
                      <w:rFonts w:ascii="Cambria Math" w:hAnsi="Cambria Math"/>
                      <w:color w:val="0033CC"/>
                    </w:rPr>
                    <m:t>round</m:t>
                  </m:r>
                  <m:d>
                    <m:dPr>
                      <m:ctrlPr>
                        <w:rPr>
                          <w:rFonts w:ascii="Cambria Math" w:hAnsi="Cambria Math"/>
                          <w:i/>
                          <w:color w:val="0033CC"/>
                        </w:rPr>
                      </m:ctrlPr>
                    </m:dPr>
                    <m:e>
                      <m:sSup>
                        <m:sSupPr>
                          <m:ctrlPr>
                            <w:rPr>
                              <w:rFonts w:ascii="Cambria Math" w:eastAsiaTheme="minorHAnsi" w:hAnsi="Cambria Math" w:cstheme="minorBidi"/>
                              <w:i/>
                              <w:color w:val="0033CC"/>
                              <w:sz w:val="24"/>
                              <w:szCs w:val="24"/>
                            </w:rPr>
                          </m:ctrlPr>
                        </m:sSupPr>
                        <m:e>
                          <m:r>
                            <w:rPr>
                              <w:rFonts w:ascii="Cambria Math" w:hAnsi="Cambria Math"/>
                              <w:color w:val="0033CC"/>
                            </w:rPr>
                            <m:t>φ</m:t>
                          </m:r>
                        </m:e>
                        <m:sup>
                          <m:r>
                            <w:rPr>
                              <w:rFonts w:ascii="Cambria Math" w:hAnsi="Cambria Math"/>
                              <w:color w:val="0033CC"/>
                            </w:rPr>
                            <m:t>*</m:t>
                          </m:r>
                        </m:sup>
                      </m:sSup>
                    </m:e>
                  </m:d>
                  <m:r>
                    <w:rPr>
                      <w:rFonts w:ascii="Cambria Math" w:hAnsi="Cambria Math"/>
                      <w:color w:val="0033CC"/>
                    </w:rPr>
                    <m:t>≥4</m:t>
                  </m:r>
                </m:e>
              </m:eqArr>
            </m:e>
          </m:d>
        </m:oMath>
      </m:oMathPara>
    </w:p>
    <w:p w14:paraId="6EF83650" w14:textId="77777777" w:rsidR="00413E5F" w:rsidRPr="00CD033A" w:rsidRDefault="00413E5F" w:rsidP="00A7225E">
      <w:pPr>
        <w:spacing w:after="0" w:line="240" w:lineRule="auto"/>
        <w:jc w:val="both"/>
        <w:rPr>
          <w:rFonts w:ascii="Arial" w:hAnsi="Arial" w:cs="Arial"/>
          <w:color w:val="0033CC"/>
        </w:rPr>
      </w:pPr>
    </w:p>
    <w:p w14:paraId="4348866F" w14:textId="495CD514" w:rsidR="00413E5F" w:rsidRPr="00CD033A" w:rsidRDefault="00B4071F" w:rsidP="00A7225E">
      <w:pPr>
        <w:spacing w:after="0" w:line="240" w:lineRule="auto"/>
        <w:jc w:val="both"/>
        <w:rPr>
          <w:rFonts w:ascii="Arial" w:hAnsi="Arial" w:cs="Arial"/>
          <w:color w:val="0033CC"/>
        </w:rPr>
      </w:pPr>
      <w:r w:rsidRPr="00CD033A">
        <w:rPr>
          <w:rFonts w:ascii="Arial" w:hAnsi="Arial" w:cs="Arial"/>
          <w:color w:val="0033CC"/>
        </w:rPr>
        <w:t>The Log</w:t>
      </w:r>
      <w:r w:rsidRPr="00CD033A">
        <w:rPr>
          <w:rFonts w:ascii="Arial" w:hAnsi="Arial" w:cs="Arial"/>
          <w:color w:val="0033CC"/>
          <w:vertAlign w:val="subscript"/>
        </w:rPr>
        <w:t>2</w:t>
      </w:r>
      <w:r w:rsidRPr="00CD033A">
        <w:rPr>
          <w:rFonts w:ascii="Arial" w:hAnsi="Arial" w:cs="Arial"/>
          <w:color w:val="0033CC"/>
        </w:rPr>
        <w:t xml:space="preserve"> Ratios of representative healthy male and female controls are shown in </w:t>
      </w:r>
      <w:r w:rsidR="000832D0" w:rsidRPr="00CD033A">
        <w:rPr>
          <w:rFonts w:ascii="Arial" w:hAnsi="Arial" w:cs="Arial"/>
          <w:b/>
          <w:color w:val="0033CC"/>
        </w:rPr>
        <w:t xml:space="preserve">Response to Reviewers </w:t>
      </w:r>
      <w:r w:rsidRPr="00CD033A">
        <w:rPr>
          <w:rFonts w:ascii="Arial" w:hAnsi="Arial" w:cs="Arial"/>
          <w:b/>
          <w:color w:val="0033CC"/>
        </w:rPr>
        <w:t>Figure</w:t>
      </w:r>
      <w:r w:rsidR="00152750" w:rsidRPr="00CD033A">
        <w:rPr>
          <w:rFonts w:ascii="Arial" w:hAnsi="Arial" w:cs="Arial"/>
          <w:b/>
          <w:color w:val="0033CC"/>
        </w:rPr>
        <w:t>s</w:t>
      </w:r>
      <w:r w:rsidRPr="00CD033A">
        <w:rPr>
          <w:rFonts w:ascii="Arial" w:hAnsi="Arial" w:cs="Arial"/>
          <w:b/>
          <w:color w:val="0033CC"/>
        </w:rPr>
        <w:t xml:space="preserve"> 1</w:t>
      </w:r>
      <w:r w:rsidR="00D12DE6" w:rsidRPr="00CD033A">
        <w:rPr>
          <w:rFonts w:ascii="Arial" w:hAnsi="Arial" w:cs="Arial"/>
          <w:b/>
          <w:color w:val="0033CC"/>
        </w:rPr>
        <w:t>7</w:t>
      </w:r>
      <w:r w:rsidR="00152750" w:rsidRPr="00CD033A">
        <w:rPr>
          <w:rFonts w:ascii="Arial" w:hAnsi="Arial" w:cs="Arial"/>
          <w:b/>
          <w:color w:val="0033CC"/>
        </w:rPr>
        <w:t>a</w:t>
      </w:r>
      <w:r w:rsidR="000832D0" w:rsidRPr="00CD033A">
        <w:rPr>
          <w:rFonts w:ascii="Arial" w:hAnsi="Arial" w:cs="Arial"/>
          <w:b/>
          <w:color w:val="0033CC"/>
        </w:rPr>
        <w:t>-</w:t>
      </w:r>
      <w:r w:rsidR="00152750" w:rsidRPr="00CD033A">
        <w:rPr>
          <w:rFonts w:ascii="Arial" w:hAnsi="Arial" w:cs="Arial"/>
          <w:b/>
          <w:color w:val="0033CC"/>
        </w:rPr>
        <w:t>f</w:t>
      </w:r>
      <w:r w:rsidR="00A11A4A" w:rsidRPr="00CD033A">
        <w:rPr>
          <w:rFonts w:ascii="Arial" w:hAnsi="Arial" w:cs="Arial"/>
          <w:b/>
          <w:color w:val="0033CC"/>
        </w:rPr>
        <w:t xml:space="preserve"> </w:t>
      </w:r>
      <w:r w:rsidR="00A11A4A" w:rsidRPr="001713FE">
        <w:rPr>
          <w:rFonts w:ascii="Arial" w:hAnsi="Arial" w:cs="Arial"/>
          <w:color w:val="0033CC"/>
        </w:rPr>
        <w:t>(</w:t>
      </w:r>
      <w:r w:rsidR="00A11A4A" w:rsidRPr="00CD033A">
        <w:rPr>
          <w:rFonts w:ascii="Arial" w:hAnsi="Arial" w:cs="Arial"/>
          <w:b/>
          <w:color w:val="0033CC"/>
          <w:highlight w:val="yellow"/>
        </w:rPr>
        <w:t xml:space="preserve">Supplementary Figs. </w:t>
      </w:r>
      <w:r w:rsidR="00E019AB">
        <w:rPr>
          <w:rFonts w:ascii="Arial" w:hAnsi="Arial" w:cs="Arial"/>
          <w:b/>
          <w:color w:val="0033CC"/>
          <w:highlight w:val="yellow"/>
        </w:rPr>
        <w:t>RR17</w:t>
      </w:r>
      <w:r w:rsidR="00724B39">
        <w:rPr>
          <w:rFonts w:ascii="Arial" w:hAnsi="Arial" w:cs="Arial"/>
          <w:b/>
          <w:color w:val="0033CC"/>
          <w:highlight w:val="yellow"/>
        </w:rPr>
        <w:t>a-f</w:t>
      </w:r>
      <w:r w:rsidR="00A11A4A" w:rsidRPr="007F2130">
        <w:rPr>
          <w:rFonts w:ascii="Arial" w:hAnsi="Arial" w:cs="Arial"/>
          <w:b/>
          <w:color w:val="0033CC"/>
        </w:rPr>
        <w:t xml:space="preserve"> of the revised manuscript</w:t>
      </w:r>
      <w:r w:rsidR="00A11A4A" w:rsidRPr="001713FE">
        <w:rPr>
          <w:rFonts w:ascii="Arial" w:hAnsi="Arial" w:cs="Arial"/>
          <w:color w:val="0033CC"/>
        </w:rPr>
        <w:t>)</w:t>
      </w:r>
      <w:r w:rsidRPr="00CD033A">
        <w:rPr>
          <w:rFonts w:ascii="Arial" w:hAnsi="Arial" w:cs="Arial"/>
          <w:color w:val="0033CC"/>
        </w:rPr>
        <w:t>. The low variance of raw Log</w:t>
      </w:r>
      <w:r w:rsidRPr="00CD033A">
        <w:rPr>
          <w:rFonts w:ascii="Arial" w:hAnsi="Arial" w:cs="Arial"/>
          <w:color w:val="0033CC"/>
          <w:vertAlign w:val="subscript"/>
        </w:rPr>
        <w:t>2</w:t>
      </w:r>
      <w:r w:rsidRPr="00CD033A">
        <w:rPr>
          <w:rFonts w:ascii="Arial" w:hAnsi="Arial" w:cs="Arial"/>
          <w:color w:val="0033CC"/>
        </w:rPr>
        <w:t xml:space="preserve"> Ratios observed is expected due to the ultra-high depth </w:t>
      </w:r>
      <w:r w:rsidRPr="00CD033A">
        <w:rPr>
          <w:rFonts w:ascii="Arial" w:eastAsia="Arial" w:hAnsi="Arial" w:cs="Arial"/>
          <w:color w:val="0033CC"/>
        </w:rPr>
        <w:t xml:space="preserve">sequence coverage achieved for the cfDNA and WBC samples. Since no </w:t>
      </w:r>
      <w:r w:rsidRPr="00CD033A">
        <w:rPr>
          <w:rFonts w:ascii="Arial" w:hAnsi="Arial" w:cs="Arial"/>
          <w:color w:val="0033CC"/>
        </w:rPr>
        <w:t xml:space="preserve">systematic technical artefact was observed in the healthy controls, these </w:t>
      </w:r>
      <w:r w:rsidR="00D03452" w:rsidRPr="00CD033A">
        <w:rPr>
          <w:rFonts w:ascii="Arial" w:hAnsi="Arial" w:cs="Arial"/>
          <w:color w:val="0033CC"/>
        </w:rPr>
        <w:t xml:space="preserve">data </w:t>
      </w:r>
      <w:r w:rsidRPr="00CD033A">
        <w:rPr>
          <w:rFonts w:ascii="Arial" w:hAnsi="Arial" w:cs="Arial"/>
          <w:color w:val="0033CC"/>
        </w:rPr>
        <w:t>can be used to derive parameter estimates for the analysis of cancer samples. There is, usually, a platform specific compression of Log</w:t>
      </w:r>
      <w:r w:rsidRPr="00CD033A">
        <w:rPr>
          <w:rFonts w:ascii="Arial" w:hAnsi="Arial" w:cs="Arial"/>
          <w:color w:val="0033CC"/>
          <w:vertAlign w:val="subscript"/>
        </w:rPr>
        <w:t>2</w:t>
      </w:r>
      <w:r w:rsidRPr="00CD033A">
        <w:rPr>
          <w:rFonts w:ascii="Arial" w:hAnsi="Arial" w:cs="Arial"/>
          <w:color w:val="0033CC"/>
        </w:rPr>
        <w:t xml:space="preserve"> Ratio (</w:t>
      </w:r>
      <w:r w:rsidR="000832D0" w:rsidRPr="00CD033A">
        <w:rPr>
          <w:rFonts w:ascii="Arial" w:hAnsi="Arial" w:cs="Arial"/>
          <w:color w:val="0033CC"/>
        </w:rPr>
        <w:t xml:space="preserve">PMID: </w:t>
      </w:r>
      <w:r w:rsidR="00A31752" w:rsidRPr="00CD033A">
        <w:rPr>
          <w:rFonts w:ascii="Arial" w:hAnsi="Arial" w:cs="Arial"/>
          <w:color w:val="0033CC"/>
        </w:rPr>
        <w:t>20837533</w:t>
      </w:r>
      <w:r w:rsidR="00A31752" w:rsidRPr="00CD033A">
        <w:rPr>
          <w:rFonts w:ascii="Arial" w:eastAsia="Arial" w:hAnsi="Arial" w:cs="Arial"/>
          <w:color w:val="0033CC"/>
        </w:rPr>
        <w:t>)</w:t>
      </w:r>
      <w:r w:rsidRPr="00CD033A">
        <w:rPr>
          <w:rFonts w:ascii="Arial" w:hAnsi="Arial" w:cs="Arial"/>
          <w:color w:val="0033CC"/>
        </w:rPr>
        <w:t xml:space="preserve"> which describes the ratio of observed to expected Log</w:t>
      </w:r>
      <w:r w:rsidRPr="00CD033A">
        <w:rPr>
          <w:rFonts w:ascii="Arial" w:hAnsi="Arial" w:cs="Arial"/>
          <w:color w:val="0033CC"/>
          <w:vertAlign w:val="subscript"/>
        </w:rPr>
        <w:t>2</w:t>
      </w:r>
      <w:r w:rsidRPr="00CD033A">
        <w:rPr>
          <w:rFonts w:ascii="Arial" w:hAnsi="Arial" w:cs="Arial"/>
          <w:color w:val="0033CC"/>
        </w:rPr>
        <w:t xml:space="preserve"> Ratio for a clonal loss of one copy in a diploid background in a sample with 100% purity. The compression ratio </w:t>
      </w:r>
      <m:oMath>
        <m:r>
          <w:rPr>
            <w:rFonts w:ascii="Cambria Math" w:hAnsi="Cambria Math" w:cs="Arial"/>
            <w:color w:val="0033CC"/>
          </w:rPr>
          <m:t>γ = 0.85</m:t>
        </m:r>
      </m:oMath>
      <w:r w:rsidRPr="00CD033A">
        <w:rPr>
          <w:rFonts w:ascii="Arial" w:hAnsi="Arial" w:cs="Arial"/>
          <w:color w:val="0033CC"/>
        </w:rPr>
        <w:t xml:space="preserve"> was estimated from the mean segmented Log</w:t>
      </w:r>
      <w:r w:rsidRPr="00CD033A">
        <w:rPr>
          <w:rFonts w:ascii="Arial" w:hAnsi="Arial" w:cs="Arial"/>
          <w:color w:val="0033CC"/>
          <w:vertAlign w:val="subscript"/>
        </w:rPr>
        <w:t>2</w:t>
      </w:r>
      <w:r w:rsidRPr="00CD033A">
        <w:rPr>
          <w:rFonts w:ascii="Arial" w:hAnsi="Arial" w:cs="Arial"/>
          <w:color w:val="0033CC"/>
        </w:rPr>
        <w:t xml:space="preserve"> Ratio of chromosome X across healthy male controls</w:t>
      </w:r>
      <w:r w:rsidR="00C80ED4" w:rsidRPr="00CD033A">
        <w:rPr>
          <w:rFonts w:ascii="Arial" w:eastAsia="Arial" w:hAnsi="Arial" w:cs="Arial"/>
          <w:color w:val="0033CC"/>
        </w:rPr>
        <w:t xml:space="preserve"> (</w:t>
      </w:r>
      <w:r w:rsidR="00C7522A" w:rsidRPr="00CD033A">
        <w:rPr>
          <w:rFonts w:ascii="Arial" w:eastAsia="Arial" w:hAnsi="Arial" w:cs="Arial"/>
          <w:b/>
          <w:color w:val="0033CC"/>
        </w:rPr>
        <w:t xml:space="preserve">Response to </w:t>
      </w:r>
      <w:r w:rsidR="00F84781" w:rsidRPr="00CD033A">
        <w:rPr>
          <w:rFonts w:ascii="Arial" w:eastAsia="Arial" w:hAnsi="Arial" w:cs="Arial"/>
          <w:b/>
          <w:color w:val="0033CC"/>
        </w:rPr>
        <w:t xml:space="preserve">Reviewers </w:t>
      </w:r>
      <w:r w:rsidR="00C80ED4" w:rsidRPr="00CD033A">
        <w:rPr>
          <w:rFonts w:ascii="Arial" w:eastAsia="Arial" w:hAnsi="Arial" w:cs="Arial"/>
          <w:b/>
          <w:color w:val="0033CC"/>
        </w:rPr>
        <w:t>Figure</w:t>
      </w:r>
      <w:r w:rsidR="00190B38" w:rsidRPr="00CD033A">
        <w:rPr>
          <w:rFonts w:ascii="Arial" w:eastAsia="Arial" w:hAnsi="Arial" w:cs="Arial"/>
          <w:b/>
          <w:color w:val="0033CC"/>
        </w:rPr>
        <w:t>s</w:t>
      </w:r>
      <w:r w:rsidR="00C80ED4" w:rsidRPr="00CD033A">
        <w:rPr>
          <w:rFonts w:ascii="Arial" w:eastAsia="Arial" w:hAnsi="Arial" w:cs="Arial"/>
          <w:b/>
          <w:color w:val="0033CC"/>
        </w:rPr>
        <w:t xml:space="preserve"> 1</w:t>
      </w:r>
      <w:r w:rsidR="004C300A" w:rsidRPr="00CD033A">
        <w:rPr>
          <w:rFonts w:ascii="Arial" w:eastAsia="Arial" w:hAnsi="Arial" w:cs="Arial"/>
          <w:b/>
          <w:color w:val="0033CC"/>
        </w:rPr>
        <w:t>7</w:t>
      </w:r>
      <w:r w:rsidR="00C80ED4" w:rsidRPr="00CD033A">
        <w:rPr>
          <w:rFonts w:ascii="Arial" w:eastAsia="Arial" w:hAnsi="Arial" w:cs="Arial"/>
          <w:b/>
          <w:color w:val="0033CC"/>
        </w:rPr>
        <w:t>g and 1</w:t>
      </w:r>
      <w:r w:rsidR="004C300A" w:rsidRPr="00CD033A">
        <w:rPr>
          <w:rFonts w:ascii="Arial" w:eastAsia="Arial" w:hAnsi="Arial" w:cs="Arial"/>
          <w:b/>
          <w:color w:val="0033CC"/>
        </w:rPr>
        <w:t>7</w:t>
      </w:r>
      <w:r w:rsidR="00C80ED4" w:rsidRPr="00CD033A">
        <w:rPr>
          <w:rFonts w:ascii="Arial" w:eastAsia="Arial" w:hAnsi="Arial" w:cs="Arial"/>
          <w:b/>
          <w:color w:val="0033CC"/>
        </w:rPr>
        <w:t>h</w:t>
      </w:r>
      <w:r w:rsidR="00C80ED4" w:rsidRPr="00CD033A">
        <w:rPr>
          <w:rFonts w:ascii="Arial" w:eastAsia="Arial" w:hAnsi="Arial" w:cs="Arial"/>
          <w:color w:val="0033CC"/>
        </w:rPr>
        <w:t xml:space="preserve"> below</w:t>
      </w:r>
      <w:r w:rsidR="00A11A4A" w:rsidRPr="00CD033A">
        <w:rPr>
          <w:rFonts w:ascii="Arial" w:eastAsia="Arial" w:hAnsi="Arial" w:cs="Arial"/>
          <w:color w:val="0033CC"/>
        </w:rPr>
        <w:t xml:space="preserve">; </w:t>
      </w:r>
      <w:r w:rsidR="00A11A4A" w:rsidRPr="00CD033A">
        <w:rPr>
          <w:rFonts w:ascii="Arial" w:hAnsi="Arial" w:cs="Arial"/>
          <w:b/>
          <w:color w:val="0033CC"/>
          <w:highlight w:val="yellow"/>
        </w:rPr>
        <w:t>Supplementary Figs.</w:t>
      </w:r>
      <w:r w:rsidR="001713FE">
        <w:rPr>
          <w:rFonts w:ascii="Arial" w:hAnsi="Arial" w:cs="Arial"/>
          <w:b/>
          <w:color w:val="0033CC"/>
          <w:highlight w:val="yellow"/>
        </w:rPr>
        <w:t xml:space="preserve"> </w:t>
      </w:r>
      <w:r w:rsidR="00724B39">
        <w:rPr>
          <w:rFonts w:ascii="Arial" w:hAnsi="Arial" w:cs="Arial"/>
          <w:b/>
          <w:color w:val="0033CC"/>
          <w:highlight w:val="yellow"/>
        </w:rPr>
        <w:t>RR17g-h</w:t>
      </w:r>
      <w:r w:rsidR="00A11A4A" w:rsidRPr="007F2130">
        <w:rPr>
          <w:rFonts w:ascii="Arial" w:hAnsi="Arial" w:cs="Arial"/>
          <w:b/>
          <w:color w:val="0033CC"/>
        </w:rPr>
        <w:t xml:space="preserve"> of the revised manuscript</w:t>
      </w:r>
      <w:r w:rsidR="00C80ED4" w:rsidRPr="00CD033A">
        <w:rPr>
          <w:rFonts w:ascii="Arial" w:eastAsia="Arial" w:hAnsi="Arial" w:cs="Arial"/>
          <w:color w:val="0033CC"/>
        </w:rPr>
        <w:t>).</w:t>
      </w:r>
    </w:p>
    <w:p w14:paraId="505A3567" w14:textId="77777777" w:rsidR="00413E5F" w:rsidRPr="00CD033A" w:rsidRDefault="00413E5F" w:rsidP="00A7225E">
      <w:pPr>
        <w:spacing w:after="0" w:line="240" w:lineRule="auto"/>
        <w:jc w:val="both"/>
        <w:rPr>
          <w:rFonts w:ascii="Arial" w:hAnsi="Arial" w:cs="Arial"/>
          <w:color w:val="0033CC"/>
        </w:rPr>
      </w:pPr>
    </w:p>
    <w:p w14:paraId="2FBF8B88" w14:textId="53AB3D54" w:rsidR="00413E5F" w:rsidRPr="00C554E4" w:rsidRDefault="00B4071F" w:rsidP="00A7225E">
      <w:pPr>
        <w:spacing w:after="0" w:line="240" w:lineRule="auto"/>
        <w:jc w:val="both"/>
        <w:rPr>
          <w:rFonts w:ascii="Arial" w:hAnsi="Arial" w:cs="Arial"/>
          <w:color w:val="0033CC"/>
        </w:rPr>
      </w:pPr>
      <w:r w:rsidRPr="00C554E4">
        <w:rPr>
          <w:rFonts w:ascii="Arial" w:hAnsi="Arial" w:cs="Arial"/>
          <w:color w:val="0033CC"/>
        </w:rPr>
        <w:t>A comparison of Log</w:t>
      </w:r>
      <w:r w:rsidRPr="00C554E4">
        <w:rPr>
          <w:rFonts w:ascii="Arial" w:hAnsi="Arial" w:cs="Arial"/>
          <w:color w:val="0033CC"/>
          <w:vertAlign w:val="subscript"/>
        </w:rPr>
        <w:t>2</w:t>
      </w:r>
      <w:r w:rsidRPr="00C554E4">
        <w:rPr>
          <w:rFonts w:ascii="Arial" w:hAnsi="Arial" w:cs="Arial"/>
          <w:color w:val="0033CC"/>
        </w:rPr>
        <w:t xml:space="preserve"> Ratios of three tumor biopsy and matched cfDNA sample pairs, one of each cancer type</w:t>
      </w:r>
      <w:r w:rsidR="00190B38" w:rsidRPr="00C554E4">
        <w:rPr>
          <w:rFonts w:ascii="Arial" w:hAnsi="Arial" w:cs="Arial"/>
          <w:color w:val="0033CC"/>
        </w:rPr>
        <w:t>s</w:t>
      </w:r>
      <w:r w:rsidRPr="00C554E4">
        <w:rPr>
          <w:rFonts w:ascii="Arial" w:hAnsi="Arial" w:cs="Arial"/>
          <w:color w:val="0033CC"/>
        </w:rPr>
        <w:t>, where amplifications (</w:t>
      </w:r>
      <w:r w:rsidRPr="00C554E4">
        <w:rPr>
          <w:rFonts w:ascii="Arial" w:hAnsi="Arial" w:cs="Arial"/>
          <w:i/>
          <w:color w:val="0033CC"/>
        </w:rPr>
        <w:t>FGFR1</w:t>
      </w:r>
      <w:r w:rsidRPr="00C554E4">
        <w:rPr>
          <w:rFonts w:ascii="Arial" w:hAnsi="Arial" w:cs="Arial"/>
          <w:color w:val="0033CC"/>
        </w:rPr>
        <w:t xml:space="preserve"> and </w:t>
      </w:r>
      <w:r w:rsidRPr="00C554E4">
        <w:rPr>
          <w:rFonts w:ascii="Arial" w:hAnsi="Arial" w:cs="Arial"/>
          <w:i/>
          <w:color w:val="0033CC"/>
        </w:rPr>
        <w:t>CCND1</w:t>
      </w:r>
      <w:r w:rsidRPr="00C554E4">
        <w:rPr>
          <w:rFonts w:ascii="Arial" w:hAnsi="Arial" w:cs="Arial"/>
          <w:color w:val="0033CC"/>
        </w:rPr>
        <w:t xml:space="preserve"> in the breast cancer case, </w:t>
      </w:r>
      <w:r w:rsidRPr="00C554E4">
        <w:rPr>
          <w:rFonts w:ascii="Arial" w:hAnsi="Arial" w:cs="Arial"/>
          <w:i/>
          <w:color w:val="0033CC"/>
        </w:rPr>
        <w:t>EGFR</w:t>
      </w:r>
      <w:r w:rsidRPr="00C554E4">
        <w:rPr>
          <w:rFonts w:ascii="Arial" w:hAnsi="Arial" w:cs="Arial"/>
          <w:color w:val="0033CC"/>
        </w:rPr>
        <w:t xml:space="preserve"> in the lung cancer case) and a homozygous deletion (</w:t>
      </w:r>
      <w:r w:rsidRPr="00C554E4">
        <w:rPr>
          <w:rFonts w:ascii="Arial" w:hAnsi="Arial" w:cs="Arial"/>
          <w:i/>
          <w:color w:val="0033CC"/>
        </w:rPr>
        <w:t>BRCA2</w:t>
      </w:r>
      <w:r w:rsidRPr="00C554E4">
        <w:rPr>
          <w:rFonts w:ascii="Arial" w:hAnsi="Arial" w:cs="Arial"/>
          <w:color w:val="0033CC"/>
        </w:rPr>
        <w:t xml:space="preserve"> in the prostate cancer case) were detected in the tumor biopsies is shown in </w:t>
      </w:r>
      <w:r w:rsidR="000832D0" w:rsidRPr="00C554E4">
        <w:rPr>
          <w:rFonts w:ascii="Arial" w:hAnsi="Arial" w:cs="Arial"/>
          <w:b/>
          <w:color w:val="0033CC"/>
        </w:rPr>
        <w:lastRenderedPageBreak/>
        <w:t xml:space="preserve">Response to Reviewers </w:t>
      </w:r>
      <w:r w:rsidR="00C80ED4" w:rsidRPr="00C554E4">
        <w:rPr>
          <w:rFonts w:ascii="Arial" w:eastAsia="Arial" w:hAnsi="Arial" w:cs="Arial"/>
          <w:b/>
          <w:color w:val="0033CC"/>
        </w:rPr>
        <w:t>Figure</w:t>
      </w:r>
      <w:r w:rsidR="00152750" w:rsidRPr="00CD033A">
        <w:rPr>
          <w:rFonts w:ascii="Arial" w:eastAsia="Arial" w:hAnsi="Arial" w:cs="Arial"/>
          <w:b/>
          <w:color w:val="0033CC"/>
        </w:rPr>
        <w:t>s</w:t>
      </w:r>
      <w:r w:rsidRPr="00C554E4">
        <w:rPr>
          <w:rFonts w:ascii="Arial" w:hAnsi="Arial" w:cs="Arial"/>
          <w:b/>
          <w:color w:val="0033CC"/>
        </w:rPr>
        <w:t xml:space="preserve"> 1</w:t>
      </w:r>
      <w:r w:rsidR="00D12DE6" w:rsidRPr="00C554E4">
        <w:rPr>
          <w:rFonts w:ascii="Arial" w:hAnsi="Arial" w:cs="Arial"/>
          <w:b/>
          <w:color w:val="0033CC"/>
        </w:rPr>
        <w:t>8</w:t>
      </w:r>
      <w:r w:rsidR="00152750" w:rsidRPr="00C554E4">
        <w:rPr>
          <w:rFonts w:ascii="Arial" w:hAnsi="Arial" w:cs="Arial"/>
          <w:b/>
          <w:color w:val="0033CC"/>
        </w:rPr>
        <w:t>a</w:t>
      </w:r>
      <w:r w:rsidR="000832D0" w:rsidRPr="00C554E4">
        <w:rPr>
          <w:rFonts w:ascii="Arial" w:eastAsia="Arial" w:hAnsi="Arial" w:cs="Arial"/>
          <w:b/>
          <w:color w:val="0033CC"/>
        </w:rPr>
        <w:t>-</w:t>
      </w:r>
      <w:r w:rsidR="00152750" w:rsidRPr="00C554E4">
        <w:rPr>
          <w:rFonts w:ascii="Arial" w:hAnsi="Arial" w:cs="Arial"/>
          <w:b/>
          <w:color w:val="0033CC"/>
        </w:rPr>
        <w:t>1</w:t>
      </w:r>
      <w:r w:rsidR="00D12DE6" w:rsidRPr="00C554E4">
        <w:rPr>
          <w:rFonts w:ascii="Arial" w:hAnsi="Arial" w:cs="Arial"/>
          <w:b/>
          <w:color w:val="0033CC"/>
        </w:rPr>
        <w:t>8</w:t>
      </w:r>
      <w:r w:rsidR="00152750" w:rsidRPr="00C554E4">
        <w:rPr>
          <w:rFonts w:ascii="Arial" w:hAnsi="Arial" w:cs="Arial"/>
          <w:b/>
          <w:color w:val="0033CC"/>
        </w:rPr>
        <w:t>f</w:t>
      </w:r>
      <w:r w:rsidR="00A11A4A" w:rsidRPr="00C554E4">
        <w:rPr>
          <w:rFonts w:ascii="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Supplementary Figs.</w:t>
      </w:r>
      <w:r w:rsidR="007F2130">
        <w:rPr>
          <w:rFonts w:ascii="Arial" w:hAnsi="Arial" w:cs="Arial"/>
          <w:b/>
          <w:color w:val="0033CC"/>
          <w:highlight w:val="yellow"/>
        </w:rPr>
        <w:t xml:space="preserve"> </w:t>
      </w:r>
      <w:r w:rsidR="00724B39">
        <w:rPr>
          <w:rFonts w:ascii="Arial" w:hAnsi="Arial" w:cs="Arial"/>
          <w:b/>
          <w:color w:val="0033CC"/>
          <w:highlight w:val="yellow"/>
        </w:rPr>
        <w:t>RR18a</w:t>
      </w:r>
      <w:r w:rsidR="00A11A4A" w:rsidRPr="00CD033A">
        <w:rPr>
          <w:rFonts w:ascii="Arial" w:hAnsi="Arial" w:cs="Arial"/>
          <w:b/>
          <w:color w:val="0033CC"/>
          <w:highlight w:val="yellow"/>
        </w:rPr>
        <w:t>-</w:t>
      </w:r>
      <w:r w:rsidR="00724B39">
        <w:rPr>
          <w:rFonts w:ascii="Arial" w:hAnsi="Arial" w:cs="Arial"/>
          <w:b/>
          <w:color w:val="0033CC"/>
          <w:highlight w:val="yellow"/>
        </w:rPr>
        <w:t>f</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of this </w:t>
      </w:r>
      <w:r w:rsidR="003A08F4" w:rsidRPr="00C554E4">
        <w:rPr>
          <w:rFonts w:ascii="Arial" w:eastAsia="Arial" w:hAnsi="Arial" w:cs="Arial"/>
          <w:color w:val="0033CC"/>
        </w:rPr>
        <w:t>response</w:t>
      </w:r>
      <w:r w:rsidRPr="00C554E4">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C554E4" w:rsidRDefault="00413E5F" w:rsidP="00A7225E">
      <w:pPr>
        <w:spacing w:after="0" w:line="240" w:lineRule="auto"/>
        <w:jc w:val="both"/>
        <w:rPr>
          <w:rFonts w:ascii="Arial" w:hAnsi="Arial" w:cs="Arial"/>
          <w:color w:val="0033CC"/>
        </w:rPr>
      </w:pPr>
    </w:p>
    <w:p w14:paraId="2D65D256" w14:textId="5149529E" w:rsidR="00413E5F" w:rsidRPr="00C554E4" w:rsidRDefault="00B4071F" w:rsidP="00212D50">
      <w:pPr>
        <w:numPr>
          <w:ilvl w:val="0"/>
          <w:numId w:val="5"/>
        </w:numPr>
        <w:spacing w:after="0" w:line="240" w:lineRule="auto"/>
        <w:jc w:val="both"/>
        <w:rPr>
          <w:rFonts w:ascii="Arial" w:hAnsi="Arial" w:cs="Arial"/>
          <w:color w:val="0033CC"/>
        </w:rPr>
      </w:pPr>
      <w:r w:rsidRPr="00C554E4">
        <w:rPr>
          <w:rFonts w:ascii="Arial" w:hAnsi="Arial" w:cs="Arial"/>
          <w:color w:val="0033CC"/>
        </w:rPr>
        <w:t>As the correlation of segmented Log</w:t>
      </w:r>
      <w:r w:rsidRPr="00C554E4">
        <w:rPr>
          <w:rFonts w:ascii="Arial" w:hAnsi="Arial" w:cs="Arial"/>
          <w:color w:val="0033CC"/>
          <w:vertAlign w:val="subscript"/>
        </w:rPr>
        <w:t>2</w:t>
      </w:r>
      <w:r w:rsidRPr="00C554E4">
        <w:rPr>
          <w:rFonts w:ascii="Arial" w:hAnsi="Arial" w:cs="Arial"/>
          <w:color w:val="0033CC"/>
        </w:rPr>
        <w:t xml:space="preserve"> Ratios for segments overlapping ≥75%. The </w:t>
      </w:r>
      <w:r w:rsidR="00C80ED4" w:rsidRPr="00C554E4">
        <w:rPr>
          <w:rFonts w:ascii="Arial" w:eastAsia="Arial Unicode MS" w:hAnsi="Arial" w:cs="Arial"/>
          <w:color w:val="0033CC"/>
        </w:rPr>
        <w:t>distribution</w:t>
      </w:r>
      <w:r w:rsidRPr="00C554E4">
        <w:rPr>
          <w:rFonts w:ascii="Arial" w:hAnsi="Arial" w:cs="Arial"/>
          <w:color w:val="0033CC"/>
        </w:rPr>
        <w:t xml:space="preserve"> of Pearson’s </w:t>
      </w:r>
      <w:r w:rsidRPr="00C554E4">
        <w:rPr>
          <w:rFonts w:ascii="Arial" w:hAnsi="Arial" w:cs="Arial"/>
          <w:i/>
          <w:color w:val="0033CC"/>
        </w:rPr>
        <w:t>r</w:t>
      </w:r>
      <w:r w:rsidRPr="00C554E4">
        <w:rPr>
          <w:rFonts w:ascii="Arial" w:hAnsi="Arial" w:cs="Arial"/>
          <w:color w:val="0033CC"/>
        </w:rPr>
        <w:t xml:space="preserve"> </w:t>
      </w:r>
      <w:r w:rsidR="00C80ED4" w:rsidRPr="00C554E4">
        <w:rPr>
          <w:rFonts w:ascii="Arial" w:eastAsia="Arial" w:hAnsi="Arial" w:cs="Arial"/>
          <w:color w:val="0033CC"/>
        </w:rPr>
        <w:t>is</w:t>
      </w:r>
      <w:r w:rsidRPr="00C554E4">
        <w:rPr>
          <w:rFonts w:ascii="Arial" w:hAnsi="Arial" w:cs="Arial"/>
          <w:color w:val="0033CC"/>
        </w:rPr>
        <w:t xml:space="preserve"> shown in </w:t>
      </w:r>
      <w:r w:rsidR="000832D0" w:rsidRPr="00C554E4">
        <w:rPr>
          <w:rFonts w:ascii="Arial" w:hAnsi="Arial" w:cs="Arial"/>
          <w:b/>
          <w:color w:val="0033CC"/>
        </w:rPr>
        <w:t xml:space="preserve">Response to Reviewers </w:t>
      </w:r>
      <w:r w:rsidRPr="00C554E4">
        <w:rPr>
          <w:rFonts w:ascii="Arial" w:hAnsi="Arial" w:cs="Arial"/>
          <w:b/>
          <w:color w:val="0033CC"/>
        </w:rPr>
        <w:t>Figure 1</w:t>
      </w:r>
      <w:r w:rsidR="004C300A" w:rsidRPr="00C554E4">
        <w:rPr>
          <w:rFonts w:ascii="Arial" w:hAnsi="Arial" w:cs="Arial"/>
          <w:b/>
          <w:color w:val="0033CC"/>
        </w:rPr>
        <w:t>8</w:t>
      </w:r>
      <w:r w:rsidR="00152750" w:rsidRPr="00C554E4">
        <w:rPr>
          <w:rFonts w:ascii="Arial" w:hAnsi="Arial" w:cs="Arial"/>
          <w:b/>
          <w:color w:val="0033CC"/>
        </w:rPr>
        <w:t>g</w:t>
      </w:r>
      <w:r w:rsidR="00152750" w:rsidRPr="00CD033A">
        <w:rPr>
          <w:rFonts w:ascii="Arial" w:eastAsia="Arial" w:hAnsi="Arial" w:cs="Arial"/>
          <w:b/>
          <w:color w:val="0033CC"/>
        </w:rPr>
        <w:t>-1</w:t>
      </w:r>
      <w:r w:rsidR="004C300A" w:rsidRPr="00CD033A">
        <w:rPr>
          <w:rFonts w:ascii="Arial" w:eastAsia="Arial" w:hAnsi="Arial" w:cs="Arial"/>
          <w:b/>
          <w:color w:val="0033CC"/>
        </w:rPr>
        <w:t>8</w:t>
      </w:r>
      <w:r w:rsidR="00152750" w:rsidRPr="00CD033A">
        <w:rPr>
          <w:rFonts w:ascii="Arial" w:eastAsia="Arial" w:hAnsi="Arial" w:cs="Arial"/>
          <w:b/>
          <w:color w:val="0033CC"/>
        </w:rPr>
        <w:t>h</w:t>
      </w:r>
      <w:r w:rsidR="00A11A4A" w:rsidRPr="00CD033A">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24B39">
        <w:rPr>
          <w:rFonts w:ascii="Arial" w:hAnsi="Arial" w:cs="Arial"/>
          <w:b/>
          <w:color w:val="0033CC"/>
          <w:highlight w:val="yellow"/>
        </w:rPr>
        <w:t>RR18g</w:t>
      </w:r>
      <w:r w:rsidR="00A11A4A" w:rsidRPr="00CD033A">
        <w:rPr>
          <w:rFonts w:ascii="Arial" w:hAnsi="Arial" w:cs="Arial"/>
          <w:b/>
          <w:color w:val="0033CC"/>
          <w:highlight w:val="yellow"/>
        </w:rPr>
        <w:t>-</w:t>
      </w:r>
      <w:r w:rsidR="00724B39">
        <w:rPr>
          <w:rFonts w:ascii="Arial" w:hAnsi="Arial" w:cs="Arial"/>
          <w:b/>
          <w:color w:val="0033CC"/>
          <w:highlight w:val="yellow"/>
        </w:rPr>
        <w:t>h</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Pr="00C554E4">
        <w:rPr>
          <w:rFonts w:ascii="Arial" w:hAnsi="Arial" w:cs="Arial"/>
          <w:color w:val="0033CC"/>
        </w:rPr>
        <w:t xml:space="preserve">. There was a statistically significant association between the Pearson’s </w:t>
      </w:r>
      <w:r w:rsidRPr="00C554E4">
        <w:rPr>
          <w:rFonts w:ascii="Arial" w:hAnsi="Arial" w:cs="Arial"/>
          <w:i/>
          <w:color w:val="0033CC"/>
        </w:rPr>
        <w:t>r</w:t>
      </w:r>
      <w:r w:rsidRPr="00C554E4">
        <w:rPr>
          <w:rFonts w:ascii="Arial" w:hAnsi="Arial" w:cs="Arial"/>
          <w:color w:val="0033CC"/>
        </w:rPr>
        <w:t xml:space="preserve"> and the </w:t>
      </w:r>
      <w:proofErr w:type="spellStart"/>
      <w:r w:rsidRPr="00C554E4">
        <w:rPr>
          <w:rFonts w:ascii="Arial" w:hAnsi="Arial" w:cs="Arial"/>
          <w:color w:val="0033CC"/>
        </w:rPr>
        <w:t>ctDNA</w:t>
      </w:r>
      <w:proofErr w:type="spellEnd"/>
      <w:r w:rsidRPr="00C554E4">
        <w:rPr>
          <w:rFonts w:ascii="Arial" w:hAnsi="Arial" w:cs="Arial"/>
          <w:color w:val="0033CC"/>
        </w:rPr>
        <w:t xml:space="preserve"> fraction </w:t>
      </w:r>
      <w:r w:rsidR="00C80ED4" w:rsidRPr="00C554E4">
        <w:rPr>
          <w:rFonts w:ascii="Arial" w:eastAsia="Arial" w:hAnsi="Arial" w:cs="Arial"/>
          <w:color w:val="0033CC"/>
        </w:rPr>
        <w:t xml:space="preserve">(one-sided </w:t>
      </w:r>
      <w:proofErr w:type="spellStart"/>
      <w:r w:rsidR="00C80ED4" w:rsidRPr="00C554E4">
        <w:rPr>
          <w:rFonts w:ascii="Arial" w:eastAsia="Arial" w:hAnsi="Arial" w:cs="Arial"/>
          <w:color w:val="0033CC"/>
        </w:rPr>
        <w:t>Jonckheere</w:t>
      </w:r>
      <w:proofErr w:type="spellEnd"/>
      <w:r w:rsidR="00C80ED4" w:rsidRPr="00C554E4">
        <w:rPr>
          <w:rFonts w:ascii="Arial" w:eastAsia="Arial" w:hAnsi="Arial" w:cs="Arial"/>
          <w:color w:val="0033CC"/>
        </w:rPr>
        <w:t>-Terpstra test p</w:t>
      </w:r>
      <w:r w:rsidR="00190B38" w:rsidRPr="00C554E4">
        <w:rPr>
          <w:rFonts w:ascii="Arial" w:eastAsia="Arial" w:hAnsi="Arial" w:cs="Arial"/>
          <w:color w:val="0033CC"/>
        </w:rPr>
        <w:t xml:space="preserve"> </w:t>
      </w:r>
      <w:r w:rsidR="00C80ED4" w:rsidRPr="00C554E4">
        <w:rPr>
          <w:rFonts w:ascii="Arial" w:eastAsia="Arial" w:hAnsi="Arial" w:cs="Arial"/>
          <w:color w:val="0033CC"/>
        </w:rPr>
        <w:t>=</w:t>
      </w:r>
      <w:r w:rsidR="00190B38" w:rsidRPr="00C554E4">
        <w:rPr>
          <w:rFonts w:ascii="Arial" w:eastAsia="Arial" w:hAnsi="Arial" w:cs="Arial"/>
          <w:color w:val="0033CC"/>
        </w:rPr>
        <w:t xml:space="preserve"> </w:t>
      </w:r>
      <w:r w:rsidR="00C80ED4" w:rsidRPr="00C554E4">
        <w:rPr>
          <w:rFonts w:ascii="Arial" w:eastAsia="Arial" w:hAnsi="Arial" w:cs="Arial"/>
          <w:color w:val="0033CC"/>
        </w:rPr>
        <w:t>1e-4).</w:t>
      </w:r>
      <w:r w:rsidRPr="00C554E4">
        <w:rPr>
          <w:rFonts w:ascii="Arial" w:hAnsi="Arial" w:cs="Arial"/>
          <w:color w:val="0033CC"/>
        </w:rPr>
        <w:t xml:space="preserve"> A larger number of the breast and prostate cancer cases had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fractions and Pearson’s </w:t>
      </w:r>
      <w:r w:rsidRPr="00C554E4">
        <w:rPr>
          <w:rFonts w:ascii="Arial" w:hAnsi="Arial" w:cs="Arial"/>
          <w:i/>
          <w:color w:val="0033CC"/>
        </w:rPr>
        <w:t>r</w:t>
      </w:r>
      <w:r w:rsidRPr="00C554E4">
        <w:rPr>
          <w:rFonts w:ascii="Arial" w:hAnsi="Arial" w:cs="Arial"/>
          <w:color w:val="0033CC"/>
        </w:rPr>
        <w:t xml:space="preserve"> &gt; 0.5. There was no association between the Pearson’s </w:t>
      </w:r>
      <w:r w:rsidRPr="00C554E4">
        <w:rPr>
          <w:rFonts w:ascii="Arial" w:hAnsi="Arial" w:cs="Arial"/>
          <w:i/>
          <w:color w:val="0033CC"/>
        </w:rPr>
        <w:t>r</w:t>
      </w:r>
      <w:r w:rsidRPr="00C554E4">
        <w:rPr>
          <w:rFonts w:ascii="Arial" w:hAnsi="Arial" w:cs="Arial"/>
          <w:color w:val="0033CC"/>
        </w:rPr>
        <w:t xml:space="preserve"> and the purity of the matched tumor biopsy.</w:t>
      </w:r>
    </w:p>
    <w:p w14:paraId="57540AA4" w14:textId="74362836" w:rsidR="000832D0" w:rsidRPr="00C554E4" w:rsidRDefault="00546E06" w:rsidP="000832D0">
      <w:pPr>
        <w:numPr>
          <w:ilvl w:val="0"/>
          <w:numId w:val="5"/>
        </w:numPr>
        <w:spacing w:after="0" w:line="240" w:lineRule="auto"/>
        <w:jc w:val="both"/>
        <w:rPr>
          <w:rFonts w:ascii="Arial" w:eastAsia="Arial" w:hAnsi="Arial" w:cs="Arial"/>
          <w:color w:val="0033CC"/>
        </w:rPr>
      </w:pPr>
      <w:r w:rsidRPr="00C554E4">
        <w:rPr>
          <w:rFonts w:ascii="Arial" w:hAnsi="Arial" w:cs="Arial"/>
          <w:color w:val="0033CC"/>
        </w:rPr>
        <w:t>Based on the previous observation that the Log</w:t>
      </w:r>
      <w:r w:rsidRPr="00C554E4">
        <w:rPr>
          <w:rFonts w:ascii="Arial" w:hAnsi="Arial" w:cs="Arial"/>
          <w:color w:val="0033CC"/>
          <w:vertAlign w:val="subscript"/>
        </w:rPr>
        <w:t>2</w:t>
      </w:r>
      <w:r w:rsidRPr="00C554E4">
        <w:rPr>
          <w:rFonts w:ascii="Arial" w:hAnsi="Arial" w:cs="Arial"/>
          <w:color w:val="0033CC"/>
        </w:rPr>
        <w:t xml:space="preserve"> Ratios estimated from the tumor biopsy and cfDNA are comparable only for samples with high </w:t>
      </w:r>
      <w:proofErr w:type="spellStart"/>
      <w:r w:rsidRPr="00C554E4">
        <w:rPr>
          <w:rFonts w:ascii="Arial" w:hAnsi="Arial" w:cs="Arial"/>
          <w:color w:val="0033CC"/>
        </w:rPr>
        <w:t>ctDNA</w:t>
      </w:r>
      <w:proofErr w:type="spellEnd"/>
      <w:r w:rsidRPr="00C554E4">
        <w:rPr>
          <w:rFonts w:ascii="Arial" w:hAnsi="Arial" w:cs="Arial"/>
          <w:color w:val="0033CC"/>
        </w:rPr>
        <w:t xml:space="preserve"> fraction estimates, we c</w:t>
      </w:r>
      <w:r w:rsidR="00B4071F" w:rsidRPr="00C554E4">
        <w:rPr>
          <w:rFonts w:ascii="Arial" w:hAnsi="Arial" w:cs="Arial"/>
          <w:color w:val="0033CC"/>
        </w:rPr>
        <w:t>ompar</w:t>
      </w:r>
      <w:r w:rsidRPr="00C554E4">
        <w:rPr>
          <w:rFonts w:ascii="Arial" w:hAnsi="Arial" w:cs="Arial"/>
          <w:color w:val="0033CC"/>
        </w:rPr>
        <w:t>ed</w:t>
      </w:r>
      <w:r w:rsidR="00B4071F" w:rsidRPr="00C554E4">
        <w:rPr>
          <w:rFonts w:ascii="Arial" w:hAnsi="Arial" w:cs="Arial"/>
          <w:color w:val="0033CC"/>
        </w:rPr>
        <w:t xml:space="preserve"> amplifications and homozygous deletions in any of the 410 genes included in the MSK-IMPACT assay for </w:t>
      </w:r>
      <w:r w:rsidRPr="00C554E4">
        <w:rPr>
          <w:rFonts w:ascii="Arial" w:hAnsi="Arial" w:cs="Arial"/>
          <w:color w:val="0033CC"/>
        </w:rPr>
        <w:t xml:space="preserve">only </w:t>
      </w:r>
      <w:r w:rsidR="00B4071F" w:rsidRPr="00C554E4">
        <w:rPr>
          <w:rFonts w:ascii="Arial" w:hAnsi="Arial" w:cs="Arial"/>
          <w:color w:val="0033CC"/>
        </w:rPr>
        <w:t xml:space="preserve">N = 49 tumor biopsy and cfDNA sample pairs with </w:t>
      </w:r>
      <w:proofErr w:type="spellStart"/>
      <w:r w:rsidR="00B4071F" w:rsidRPr="00C554E4">
        <w:rPr>
          <w:rFonts w:ascii="Arial" w:hAnsi="Arial" w:cs="Arial"/>
          <w:color w:val="0033CC"/>
        </w:rPr>
        <w:t>ctDNA</w:t>
      </w:r>
      <w:proofErr w:type="spellEnd"/>
      <w:r w:rsidR="00B4071F" w:rsidRPr="00C554E4">
        <w:rPr>
          <w:rFonts w:ascii="Arial" w:hAnsi="Arial" w:cs="Arial"/>
          <w:color w:val="0033CC"/>
        </w:rPr>
        <w:t xml:space="preserve"> fraction estimate </w:t>
      </w:r>
      <w:r w:rsidR="009C12FD" w:rsidRPr="00C554E4">
        <w:rPr>
          <w:rFonts w:ascii="Arial" w:hAnsi="Arial" w:cs="Arial"/>
          <w:color w:val="0033CC"/>
        </w:rPr>
        <w:t>≥</w:t>
      </w:r>
      <w:r w:rsidR="00B4071F" w:rsidRPr="00C554E4">
        <w:rPr>
          <w:rFonts w:ascii="Arial" w:hAnsi="Arial" w:cs="Arial"/>
          <w:color w:val="0033CC"/>
        </w:rPr>
        <w:t xml:space="preserve">10%. The ROC curves for predicting amplifications or homozygous deletions from the absolute copy numbers in cfDNA are shown in </w:t>
      </w:r>
      <w:r w:rsidR="000832D0" w:rsidRPr="00C554E4">
        <w:rPr>
          <w:rFonts w:ascii="Arial" w:hAnsi="Arial" w:cs="Arial"/>
          <w:b/>
          <w:color w:val="0033CC"/>
        </w:rPr>
        <w:t xml:space="preserve">Response to Reviewers </w:t>
      </w:r>
      <w:r w:rsidR="00C80ED4" w:rsidRPr="00C554E4">
        <w:rPr>
          <w:rFonts w:ascii="Arial" w:eastAsia="Arial" w:hAnsi="Arial" w:cs="Arial"/>
          <w:b/>
          <w:color w:val="0033CC"/>
        </w:rPr>
        <w:t>Figures</w:t>
      </w:r>
      <w:r w:rsidR="00B4071F" w:rsidRPr="00C554E4">
        <w:rPr>
          <w:rFonts w:ascii="Arial" w:hAnsi="Arial" w:cs="Arial"/>
          <w:b/>
          <w:color w:val="0033CC"/>
        </w:rPr>
        <w:t xml:space="preserve"> 1</w:t>
      </w:r>
      <w:r w:rsidR="004C300A" w:rsidRPr="00C554E4">
        <w:rPr>
          <w:rFonts w:ascii="Arial" w:hAnsi="Arial" w:cs="Arial"/>
          <w:b/>
          <w:color w:val="0033CC"/>
        </w:rPr>
        <w:t>9</w:t>
      </w:r>
      <w:r w:rsidR="00586724" w:rsidRPr="00C554E4">
        <w:rPr>
          <w:rFonts w:ascii="Arial" w:hAnsi="Arial" w:cs="Arial"/>
          <w:b/>
          <w:color w:val="0033CC"/>
        </w:rPr>
        <w:t>a</w:t>
      </w:r>
      <w:r w:rsidR="00C80ED4" w:rsidRPr="00C554E4">
        <w:rPr>
          <w:rFonts w:ascii="Arial" w:eastAsia="Arial" w:hAnsi="Arial" w:cs="Arial"/>
          <w:color w:val="0033CC"/>
        </w:rPr>
        <w:t xml:space="preserve"> </w:t>
      </w:r>
      <w:r w:rsidR="000832D0" w:rsidRPr="00C554E4">
        <w:rPr>
          <w:rFonts w:ascii="Arial" w:eastAsia="Arial" w:hAnsi="Arial" w:cs="Arial"/>
          <w:color w:val="0033CC"/>
        </w:rPr>
        <w:t xml:space="preserve">and </w:t>
      </w:r>
      <w:r w:rsidR="00C80ED4" w:rsidRPr="00C554E4">
        <w:rPr>
          <w:rFonts w:ascii="Arial" w:eastAsia="Arial" w:hAnsi="Arial" w:cs="Arial"/>
          <w:b/>
          <w:color w:val="0033CC"/>
        </w:rPr>
        <w:t>1</w:t>
      </w:r>
      <w:r w:rsidR="004C300A" w:rsidRPr="00C554E4">
        <w:rPr>
          <w:rFonts w:ascii="Arial" w:eastAsia="Arial" w:hAnsi="Arial" w:cs="Arial"/>
          <w:b/>
          <w:color w:val="0033CC"/>
        </w:rPr>
        <w:t>9</w:t>
      </w:r>
      <w:r w:rsidR="00586724" w:rsidRPr="00C554E4">
        <w:rPr>
          <w:rFonts w:ascii="Arial" w:eastAsia="Arial" w:hAnsi="Arial" w:cs="Arial"/>
          <w:b/>
          <w:color w:val="0033CC"/>
        </w:rPr>
        <w:t>b</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Figs. </w:t>
      </w:r>
      <w:r w:rsidR="00724B39">
        <w:rPr>
          <w:rFonts w:ascii="Arial" w:hAnsi="Arial" w:cs="Arial"/>
          <w:b/>
          <w:color w:val="0033CC"/>
          <w:highlight w:val="yellow"/>
        </w:rPr>
        <w:t>RR18i</w:t>
      </w:r>
      <w:r w:rsidR="00A11A4A" w:rsidRPr="00CD033A">
        <w:rPr>
          <w:rFonts w:ascii="Arial" w:hAnsi="Arial" w:cs="Arial"/>
          <w:b/>
          <w:color w:val="0033CC"/>
          <w:highlight w:val="yellow"/>
        </w:rPr>
        <w:t>-</w:t>
      </w:r>
      <w:r w:rsidR="00724B39">
        <w:rPr>
          <w:rFonts w:ascii="Arial" w:hAnsi="Arial" w:cs="Arial"/>
          <w:b/>
          <w:color w:val="0033CC"/>
          <w:highlight w:val="yellow"/>
        </w:rPr>
        <w:t>j</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B4071F" w:rsidRPr="00C554E4">
        <w:rPr>
          <w:rFonts w:ascii="Arial" w:eastAsia="Arial" w:hAnsi="Arial" w:cs="Arial"/>
          <w:color w:val="0033CC"/>
        </w:rPr>
        <w:t>.</w:t>
      </w:r>
      <w:r w:rsidR="00586724" w:rsidRPr="00C554E4">
        <w:rPr>
          <w:rFonts w:ascii="Arial" w:eastAsia="Arial" w:hAnsi="Arial" w:cs="Arial"/>
          <w:color w:val="0033CC"/>
        </w:rPr>
        <w:t xml:space="preserve"> Pairwise comparisons between the cancer cohorts show</w:t>
      </w:r>
      <w:r w:rsidR="006F093F" w:rsidRPr="00C554E4">
        <w:rPr>
          <w:rFonts w:ascii="Arial" w:eastAsia="Arial" w:hAnsi="Arial" w:cs="Arial"/>
          <w:color w:val="0033CC"/>
        </w:rPr>
        <w:t>ed</w:t>
      </w:r>
      <w:r w:rsidR="00586724" w:rsidRPr="00C554E4">
        <w:rPr>
          <w:rFonts w:ascii="Arial" w:eastAsia="Arial" w:hAnsi="Arial" w:cs="Arial"/>
          <w:color w:val="0033CC"/>
        </w:rPr>
        <w:t xml:space="preserve"> that </w:t>
      </w:r>
      <w:r w:rsidR="003625F0" w:rsidRPr="00C554E4">
        <w:rPr>
          <w:rFonts w:ascii="Arial" w:eastAsia="Arial" w:hAnsi="Arial" w:cs="Arial"/>
          <w:color w:val="0033CC"/>
        </w:rPr>
        <w:t xml:space="preserve">none of </w:t>
      </w:r>
      <w:r w:rsidR="00586724" w:rsidRPr="00C554E4">
        <w:rPr>
          <w:rFonts w:ascii="Arial" w:eastAsia="Arial" w:hAnsi="Arial" w:cs="Arial"/>
          <w:color w:val="0033CC"/>
        </w:rPr>
        <w:t xml:space="preserve">the AUC </w:t>
      </w:r>
      <w:r w:rsidR="00444D77" w:rsidRPr="00C554E4">
        <w:rPr>
          <w:rFonts w:ascii="Arial" w:eastAsia="Arial" w:hAnsi="Arial" w:cs="Arial"/>
          <w:color w:val="0033CC"/>
        </w:rPr>
        <w:t xml:space="preserve">for amplifications </w:t>
      </w:r>
      <w:r w:rsidR="00586724" w:rsidRPr="00C554E4">
        <w:rPr>
          <w:rFonts w:ascii="Arial" w:eastAsia="Arial" w:hAnsi="Arial" w:cs="Arial"/>
          <w:color w:val="0033CC"/>
        </w:rPr>
        <w:t>were significantly different (</w:t>
      </w:r>
      <w:r w:rsidR="003625F0" w:rsidRPr="00C554E4">
        <w:rPr>
          <w:rFonts w:ascii="Arial" w:eastAsia="Arial" w:hAnsi="Arial" w:cs="Arial"/>
          <w:color w:val="0033CC"/>
        </w:rPr>
        <w:t xml:space="preserve">DeLong two-sided test for AUC; </w:t>
      </w:r>
      <w:r w:rsidR="00586724" w:rsidRPr="00C554E4">
        <w:rPr>
          <w:rFonts w:ascii="Arial" w:eastAsia="Arial" w:hAnsi="Arial" w:cs="Arial"/>
          <w:color w:val="0033CC"/>
        </w:rPr>
        <w:t>p</w:t>
      </w:r>
      <w:r w:rsidR="003625F0" w:rsidRPr="00C554E4">
        <w:rPr>
          <w:rFonts w:ascii="Arial" w:eastAsia="Arial" w:hAnsi="Arial" w:cs="Arial"/>
          <w:color w:val="0033CC"/>
        </w:rPr>
        <w:t>&gt;</w:t>
      </w:r>
      <w:r w:rsidR="00586724" w:rsidRPr="00C554E4">
        <w:rPr>
          <w:rFonts w:ascii="Arial" w:eastAsia="Arial" w:hAnsi="Arial" w:cs="Arial"/>
          <w:color w:val="0033CC"/>
        </w:rPr>
        <w:t>0.</w:t>
      </w:r>
      <w:r w:rsidR="003625F0" w:rsidRPr="00C554E4">
        <w:rPr>
          <w:rFonts w:ascii="Arial" w:eastAsia="Arial" w:hAnsi="Arial" w:cs="Arial"/>
          <w:color w:val="0033CC"/>
        </w:rPr>
        <w:t>05</w:t>
      </w:r>
      <w:r w:rsidR="00586724" w:rsidRPr="00C554E4">
        <w:rPr>
          <w:rFonts w:ascii="Arial" w:eastAsia="Arial" w:hAnsi="Arial" w:cs="Arial"/>
          <w:color w:val="0033CC"/>
        </w:rPr>
        <w:t xml:space="preserve">) </w:t>
      </w:r>
      <w:r w:rsidR="003625F0" w:rsidRPr="00C554E4">
        <w:rPr>
          <w:rFonts w:ascii="Arial" w:eastAsia="Arial" w:hAnsi="Arial" w:cs="Arial"/>
          <w:color w:val="0033CC"/>
        </w:rPr>
        <w:t xml:space="preserve">except </w:t>
      </w:r>
      <w:r w:rsidR="006F093F" w:rsidRPr="00C554E4">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sidRPr="00C554E4">
        <w:rPr>
          <w:rFonts w:ascii="Arial" w:eastAsia="Arial" w:hAnsi="Arial" w:cs="Arial"/>
          <w:color w:val="0033CC"/>
        </w:rPr>
        <w:t xml:space="preserve">homozygous deletions </w:t>
      </w:r>
      <w:r w:rsidR="006F093F" w:rsidRPr="00C554E4">
        <w:rPr>
          <w:rFonts w:ascii="Arial" w:eastAsia="Arial" w:hAnsi="Arial" w:cs="Arial"/>
          <w:color w:val="0033CC"/>
        </w:rPr>
        <w:t>across the different cancer cohorts showed that prostate cancers had a statistically higher AUC than breast (p =</w:t>
      </w:r>
      <w:r w:rsidR="00586724" w:rsidRPr="00C554E4">
        <w:rPr>
          <w:rFonts w:ascii="Arial" w:eastAsia="Arial" w:hAnsi="Arial" w:cs="Arial"/>
          <w:color w:val="0033CC"/>
        </w:rPr>
        <w:t xml:space="preserve"> </w:t>
      </w:r>
      <w:r w:rsidR="006009FB" w:rsidRPr="00C554E4">
        <w:rPr>
          <w:rFonts w:ascii="Arial" w:eastAsia="Arial" w:hAnsi="Arial" w:cs="Arial"/>
          <w:color w:val="0033CC"/>
        </w:rPr>
        <w:t>3.95e-3</w:t>
      </w:r>
      <w:r w:rsidR="006F093F" w:rsidRPr="00C554E4">
        <w:rPr>
          <w:rFonts w:ascii="Arial" w:eastAsia="Arial" w:hAnsi="Arial" w:cs="Arial"/>
          <w:color w:val="0033CC"/>
        </w:rPr>
        <w:t xml:space="preserve">) and lung (p = </w:t>
      </w:r>
      <w:r w:rsidR="006009FB" w:rsidRPr="00C554E4">
        <w:rPr>
          <w:rFonts w:ascii="Arial" w:eastAsia="Arial" w:hAnsi="Arial" w:cs="Arial"/>
          <w:color w:val="0033CC"/>
        </w:rPr>
        <w:t>8.56e-2</w:t>
      </w:r>
      <w:r w:rsidR="006F093F" w:rsidRPr="00C554E4">
        <w:rPr>
          <w:rFonts w:ascii="Arial" w:eastAsia="Arial" w:hAnsi="Arial" w:cs="Arial"/>
          <w:color w:val="0033CC"/>
        </w:rPr>
        <w:t>) cancers possibly explained by the higher number of such alterations in prostate cancers.</w:t>
      </w:r>
      <w:r w:rsidR="006009FB" w:rsidRPr="00C554E4">
        <w:rPr>
          <w:rFonts w:ascii="Arial" w:eastAsia="Arial" w:hAnsi="Arial" w:cs="Arial"/>
          <w:color w:val="0033CC"/>
        </w:rPr>
        <w:t xml:space="preserve"> 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C554E4">
        <w:rPr>
          <w:rFonts w:ascii="Arial" w:hAnsi="Arial" w:cs="Arial"/>
          <w:b/>
          <w:color w:val="0033CC"/>
        </w:rPr>
        <w:t xml:space="preserve">Response to Reviewers </w:t>
      </w:r>
      <w:r w:rsidR="006009FB" w:rsidRPr="00C554E4">
        <w:rPr>
          <w:rFonts w:ascii="Arial" w:eastAsia="Arial" w:hAnsi="Arial" w:cs="Arial"/>
          <w:b/>
          <w:color w:val="0033CC"/>
        </w:rPr>
        <w:t>Figure</w:t>
      </w:r>
      <w:r w:rsidR="006009FB" w:rsidRPr="00C554E4">
        <w:rPr>
          <w:rFonts w:ascii="Arial" w:hAnsi="Arial" w:cs="Arial"/>
          <w:b/>
          <w:color w:val="0033CC"/>
        </w:rPr>
        <w:t xml:space="preserve"> </w:t>
      </w:r>
      <w:r w:rsidR="006009FB" w:rsidRPr="00C554E4">
        <w:rPr>
          <w:rFonts w:ascii="Arial" w:eastAsia="Arial" w:hAnsi="Arial" w:cs="Arial"/>
          <w:b/>
          <w:color w:val="0033CC"/>
        </w:rPr>
        <w:t>1</w:t>
      </w:r>
      <w:r w:rsidR="004C300A" w:rsidRPr="00C554E4">
        <w:rPr>
          <w:rFonts w:ascii="Arial" w:eastAsia="Arial" w:hAnsi="Arial" w:cs="Arial"/>
          <w:b/>
          <w:color w:val="0033CC"/>
        </w:rPr>
        <w:t>9</w:t>
      </w:r>
      <w:r w:rsidR="006009FB" w:rsidRPr="00C554E4">
        <w:rPr>
          <w:rFonts w:ascii="Arial" w:eastAsia="Arial" w:hAnsi="Arial" w:cs="Arial"/>
          <w:b/>
          <w:color w:val="0033CC"/>
        </w:rPr>
        <w:t>c</w:t>
      </w:r>
      <w:r w:rsidR="00F05C26" w:rsidRPr="00C554E4">
        <w:rPr>
          <w:rFonts w:ascii="Arial" w:eastAsia="Arial" w:hAnsi="Arial" w:cs="Arial"/>
          <w:b/>
          <w:color w:val="0033CC"/>
        </w:rPr>
        <w:t xml:space="preserve"> </w:t>
      </w:r>
      <w:r w:rsidR="00F05C26" w:rsidRPr="007F2130">
        <w:rPr>
          <w:rFonts w:ascii="Arial" w:eastAsia="Arial" w:hAnsi="Arial" w:cs="Arial"/>
          <w:color w:val="0033CC"/>
        </w:rPr>
        <w:t>(</w:t>
      </w:r>
      <w:r w:rsidR="00F05C26" w:rsidRPr="00CD033A">
        <w:rPr>
          <w:rFonts w:ascii="Arial" w:hAnsi="Arial" w:cs="Arial"/>
          <w:b/>
          <w:color w:val="0033CC"/>
          <w:highlight w:val="yellow"/>
        </w:rPr>
        <w:t xml:space="preserve">Supplementary Fig. </w:t>
      </w:r>
      <w:r w:rsidR="00724B39">
        <w:rPr>
          <w:rFonts w:ascii="Arial" w:hAnsi="Arial" w:cs="Arial"/>
          <w:b/>
          <w:color w:val="0033CC"/>
          <w:highlight w:val="yellow"/>
        </w:rPr>
        <w:t>RR18k</w:t>
      </w:r>
      <w:r w:rsidR="00F05C26" w:rsidRPr="007F2130">
        <w:rPr>
          <w:rFonts w:ascii="Arial" w:hAnsi="Arial" w:cs="Arial"/>
          <w:b/>
          <w:color w:val="0033CC"/>
        </w:rPr>
        <w:t xml:space="preserve"> of the revised manuscript</w:t>
      </w:r>
      <w:r w:rsidR="00F05C26" w:rsidRPr="007F2130">
        <w:rPr>
          <w:rFonts w:ascii="Arial" w:eastAsia="Arial" w:hAnsi="Arial" w:cs="Arial"/>
          <w:color w:val="0033CC"/>
        </w:rPr>
        <w:t>)</w:t>
      </w:r>
      <w:r w:rsidR="006009FB" w:rsidRPr="00C554E4">
        <w:rPr>
          <w:rFonts w:ascii="Arial" w:eastAsia="Arial" w:hAnsi="Arial" w:cs="Arial"/>
          <w:color w:val="0033CC"/>
        </w:rPr>
        <w:t>.</w:t>
      </w:r>
    </w:p>
    <w:p w14:paraId="625E7027" w14:textId="77777777" w:rsidR="00F81451" w:rsidRPr="00C554E4" w:rsidRDefault="00F81451" w:rsidP="00F81451">
      <w:pPr>
        <w:spacing w:after="0" w:line="240" w:lineRule="auto"/>
        <w:jc w:val="both"/>
        <w:rPr>
          <w:rFonts w:ascii="Arial" w:eastAsia="Arial" w:hAnsi="Arial" w:cs="Arial"/>
          <w:color w:val="0033CC"/>
        </w:rPr>
      </w:pPr>
    </w:p>
    <w:p w14:paraId="364309DB" w14:textId="6F8C7A60" w:rsidR="00413E5F" w:rsidRPr="00C554E4" w:rsidRDefault="00B4071F" w:rsidP="00212D50">
      <w:pPr>
        <w:spacing w:after="0" w:line="240" w:lineRule="auto"/>
        <w:jc w:val="both"/>
        <w:rPr>
          <w:rFonts w:ascii="Arial" w:eastAsia="Arial" w:hAnsi="Arial" w:cs="Arial"/>
          <w:color w:val="0033CC"/>
        </w:rPr>
      </w:pPr>
      <w:r w:rsidRPr="00C554E4">
        <w:rPr>
          <w:rFonts w:ascii="Arial" w:eastAsia="Arial" w:hAnsi="Arial" w:cs="Arial"/>
          <w:color w:val="0033CC"/>
        </w:rPr>
        <w:t>Overall</w:t>
      </w:r>
      <w:r w:rsidR="00D03452" w:rsidRPr="00C554E4">
        <w:rPr>
          <w:rFonts w:ascii="Arial" w:eastAsia="Arial" w:hAnsi="Arial" w:cs="Arial"/>
          <w:color w:val="0033CC"/>
        </w:rPr>
        <w:t>,</w:t>
      </w:r>
      <w:r w:rsidRPr="00C554E4">
        <w:rPr>
          <w:rFonts w:ascii="Arial" w:eastAsia="Arial" w:hAnsi="Arial" w:cs="Arial"/>
          <w:color w:val="0033CC"/>
        </w:rPr>
        <w:t xml:space="preserve"> 34 of 49 (69%) patients had at least one amplification or homozygous deletion reported in their matched tumor biopsies</w:t>
      </w:r>
      <w:r w:rsidR="00D03452" w:rsidRPr="00C554E4">
        <w:rPr>
          <w:rFonts w:ascii="Arial" w:eastAsia="Arial" w:hAnsi="Arial" w:cs="Arial"/>
          <w:color w:val="0033CC"/>
        </w:rPr>
        <w:t>. Among th</w:t>
      </w:r>
      <w:r w:rsidR="00B12FAB" w:rsidRPr="00C554E4">
        <w:rPr>
          <w:rFonts w:ascii="Arial" w:eastAsia="Arial" w:hAnsi="Arial" w:cs="Arial"/>
          <w:color w:val="0033CC"/>
        </w:rPr>
        <w:t>o</w:t>
      </w:r>
      <w:r w:rsidR="00D03452" w:rsidRPr="00C554E4">
        <w:rPr>
          <w:rFonts w:ascii="Arial" w:eastAsia="Arial" w:hAnsi="Arial" w:cs="Arial"/>
          <w:color w:val="0033CC"/>
        </w:rPr>
        <w:t>se,</w:t>
      </w:r>
      <w:r w:rsidRPr="00C554E4">
        <w:rPr>
          <w:rFonts w:ascii="Arial" w:eastAsia="Arial" w:hAnsi="Arial" w:cs="Arial"/>
          <w:color w:val="0033CC"/>
        </w:rPr>
        <w:t xml:space="preserve"> 26 (76.5%) patients</w:t>
      </w:r>
      <w:r w:rsidR="00D03452" w:rsidRPr="00C554E4">
        <w:rPr>
          <w:rFonts w:ascii="Arial" w:eastAsia="Arial" w:hAnsi="Arial" w:cs="Arial"/>
          <w:color w:val="0033CC"/>
        </w:rPr>
        <w:t xml:space="preserve"> displayed </w:t>
      </w:r>
      <w:r w:rsidRPr="00C554E4">
        <w:rPr>
          <w:rFonts w:ascii="Arial" w:eastAsia="Arial" w:hAnsi="Arial" w:cs="Arial"/>
          <w:color w:val="0033CC"/>
        </w:rPr>
        <w:t>at least one concordant</w:t>
      </w:r>
      <w:r w:rsidR="00B12FAB" w:rsidRPr="00C554E4">
        <w:rPr>
          <w:rFonts w:ascii="Arial" w:eastAsia="Arial" w:hAnsi="Arial" w:cs="Arial"/>
          <w:color w:val="0033CC"/>
        </w:rPr>
        <w:t xml:space="preserve"> alteration</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T</w:t>
      </w:r>
      <w:r w:rsidRPr="00C554E4">
        <w:rPr>
          <w:rFonts w:ascii="Arial" w:eastAsia="Arial" w:hAnsi="Arial" w:cs="Arial"/>
          <w:b/>
          <w:color w:val="0033CC"/>
        </w:rPr>
        <w:t xml:space="preserve">able </w:t>
      </w:r>
      <w:r w:rsidR="00C80ED4" w:rsidRPr="00C554E4">
        <w:rPr>
          <w:rFonts w:ascii="Arial" w:eastAsia="Arial" w:hAnsi="Arial" w:cs="Arial"/>
          <w:b/>
          <w:color w:val="0033CC"/>
        </w:rPr>
        <w:t>1</w:t>
      </w:r>
      <w:r w:rsidR="00724B39">
        <w:rPr>
          <w:rFonts w:ascii="Arial" w:eastAsia="Arial" w:hAnsi="Arial" w:cs="Arial"/>
          <w:b/>
          <w:color w:val="0033CC"/>
        </w:rPr>
        <w:t>2</w:t>
      </w:r>
      <w:r w:rsidRPr="00C554E4">
        <w:rPr>
          <w:rFonts w:ascii="Arial" w:eastAsia="Arial" w:hAnsi="Arial" w:cs="Arial"/>
          <w:color w:val="0033CC"/>
        </w:rPr>
        <w:t xml:space="preserve"> provides </w:t>
      </w:r>
      <w:r w:rsidR="000832D0" w:rsidRPr="00C554E4">
        <w:rPr>
          <w:rFonts w:ascii="Arial" w:eastAsia="Arial" w:hAnsi="Arial" w:cs="Arial"/>
          <w:color w:val="0033CC"/>
        </w:rPr>
        <w:t xml:space="preserve">a </w:t>
      </w:r>
      <w:r w:rsidRPr="00C554E4">
        <w:rPr>
          <w:rFonts w:ascii="Arial" w:eastAsia="Arial" w:hAnsi="Arial" w:cs="Arial"/>
          <w:color w:val="0033CC"/>
        </w:rPr>
        <w:t xml:space="preserve">detailed breakdown of detection rate by cancer type. </w:t>
      </w:r>
      <w:r w:rsidR="00D03452" w:rsidRPr="00C554E4">
        <w:rPr>
          <w:rFonts w:ascii="Arial" w:eastAsia="Arial" w:hAnsi="Arial" w:cs="Arial"/>
          <w:color w:val="0033CC"/>
        </w:rPr>
        <w:t xml:space="preserve">In summary, </w:t>
      </w:r>
      <w:r w:rsidRPr="00C554E4">
        <w:rPr>
          <w:rFonts w:ascii="Arial" w:eastAsia="Arial" w:hAnsi="Arial" w:cs="Arial"/>
          <w:color w:val="0033CC"/>
        </w:rPr>
        <w:t xml:space="preserve">154 amplifications in </w:t>
      </w:r>
      <w:r w:rsidR="00C80ED4" w:rsidRPr="00C554E4">
        <w:rPr>
          <w:rFonts w:ascii="Arial" w:eastAsia="Arial" w:hAnsi="Arial" w:cs="Arial"/>
          <w:color w:val="0033CC"/>
        </w:rPr>
        <w:t>100</w:t>
      </w:r>
      <w:r w:rsidRPr="00C554E4">
        <w:rPr>
          <w:rFonts w:ascii="Arial" w:eastAsia="Arial" w:hAnsi="Arial" w:cs="Arial"/>
          <w:color w:val="0033CC"/>
        </w:rPr>
        <w:t xml:space="preserve"> unique genes were detected in the </w:t>
      </w:r>
      <w:r w:rsidR="00050E65" w:rsidRPr="00C554E4">
        <w:rPr>
          <w:rFonts w:ascii="Arial" w:eastAsia="Arial" w:hAnsi="Arial" w:cs="Arial"/>
          <w:color w:val="0033CC"/>
        </w:rPr>
        <w:t xml:space="preserve">34 </w:t>
      </w:r>
      <w:r w:rsidRPr="00C554E4">
        <w:rPr>
          <w:rFonts w:ascii="Arial" w:eastAsia="Arial" w:hAnsi="Arial" w:cs="Arial"/>
          <w:color w:val="0033CC"/>
        </w:rPr>
        <w:t>tumor biopsies and 106 (68.8%) of these were also detected in cfDNA. Only 23 of 51 (45.1%) homozygous deletions detected in the</w:t>
      </w:r>
      <w:r w:rsidR="00050E65" w:rsidRPr="00C554E4">
        <w:rPr>
          <w:rFonts w:ascii="Arial" w:eastAsia="Arial" w:hAnsi="Arial" w:cs="Arial"/>
          <w:color w:val="0033CC"/>
        </w:rPr>
        <w:t xml:space="preserve"> same</w:t>
      </w:r>
      <w:r w:rsidRPr="00C554E4">
        <w:rPr>
          <w:rFonts w:ascii="Arial" w:eastAsia="Arial" w:hAnsi="Arial" w:cs="Arial"/>
          <w:color w:val="0033CC"/>
        </w:rPr>
        <w:t xml:space="preserve"> tumor biopsies, mostly in prostate cancer patients, were also detected in cfDNA. This was expected given the sparse number of events </w:t>
      </w:r>
      <w:r w:rsidR="006009FB" w:rsidRPr="00C554E4">
        <w:rPr>
          <w:rFonts w:ascii="Arial" w:eastAsia="Arial" w:hAnsi="Arial" w:cs="Arial"/>
          <w:color w:val="0033CC"/>
        </w:rPr>
        <w:t xml:space="preserve">as noted above </w:t>
      </w:r>
      <w:r w:rsidRPr="00C554E4">
        <w:rPr>
          <w:rFonts w:ascii="Arial" w:eastAsia="Arial" w:hAnsi="Arial" w:cs="Arial"/>
          <w:color w:val="0033CC"/>
        </w:rPr>
        <w:t>and low sensitivity at high specificity observed for the breast and lung cohort</w:t>
      </w:r>
      <w:r w:rsidR="00050E65" w:rsidRPr="00C554E4">
        <w:rPr>
          <w:rFonts w:ascii="Arial" w:eastAsia="Arial" w:hAnsi="Arial" w:cs="Arial"/>
          <w:color w:val="0033CC"/>
        </w:rPr>
        <w:t>s.</w:t>
      </w:r>
      <w:r w:rsidRPr="00C554E4">
        <w:rPr>
          <w:rFonts w:ascii="Arial" w:eastAsia="Arial" w:hAnsi="Arial" w:cs="Arial"/>
          <w:color w:val="0033CC"/>
        </w:rPr>
        <w:t xml:space="preserve"> </w:t>
      </w:r>
      <w:r w:rsidR="000832D0" w:rsidRPr="00C554E4">
        <w:rPr>
          <w:rFonts w:ascii="Arial" w:hAnsi="Arial" w:cs="Arial"/>
          <w:b/>
          <w:color w:val="0033CC"/>
        </w:rPr>
        <w:t xml:space="preserve">Response to Reviewers </w:t>
      </w:r>
      <w:r w:rsidR="000832D0" w:rsidRPr="00C554E4">
        <w:rPr>
          <w:rFonts w:ascii="Arial" w:eastAsia="Arial" w:hAnsi="Arial" w:cs="Arial"/>
          <w:b/>
          <w:color w:val="0033CC"/>
        </w:rPr>
        <w:t xml:space="preserve">Figure </w:t>
      </w:r>
      <w:r w:rsidR="004C300A" w:rsidRPr="00C554E4">
        <w:rPr>
          <w:rFonts w:ascii="Arial" w:eastAsia="Arial" w:hAnsi="Arial" w:cs="Arial"/>
          <w:b/>
          <w:color w:val="0033CC"/>
        </w:rPr>
        <w:t>20</w:t>
      </w:r>
      <w:r w:rsidR="00A11A4A" w:rsidRPr="00C554E4">
        <w:rPr>
          <w:rFonts w:ascii="Arial" w:eastAsia="Arial" w:hAnsi="Arial" w:cs="Arial"/>
          <w:b/>
          <w:color w:val="0033CC"/>
        </w:rPr>
        <w:t xml:space="preserve"> </w:t>
      </w:r>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24B39">
        <w:rPr>
          <w:rFonts w:ascii="Arial" w:hAnsi="Arial" w:cs="Arial"/>
          <w:b/>
          <w:color w:val="0033CC"/>
          <w:highlight w:val="yellow"/>
        </w:rPr>
        <w:t>RR20</w:t>
      </w:r>
      <w:r w:rsidR="00A11A4A" w:rsidRPr="007F2130">
        <w:rPr>
          <w:rFonts w:ascii="Arial" w:hAnsi="Arial" w:cs="Arial"/>
          <w:b/>
          <w:color w:val="0033CC"/>
        </w:rPr>
        <w:t xml:space="preserve"> of the revised manuscript</w:t>
      </w:r>
      <w:r w:rsidR="00A11A4A" w:rsidRPr="007F2130">
        <w:rPr>
          <w:rFonts w:ascii="Arial" w:hAnsi="Arial" w:cs="Arial"/>
          <w:color w:val="0033CC"/>
        </w:rPr>
        <w:t>)</w:t>
      </w:r>
      <w:r w:rsidR="00190B38" w:rsidRPr="00C554E4">
        <w:rPr>
          <w:rFonts w:ascii="Arial" w:eastAsia="Arial" w:hAnsi="Arial" w:cs="Arial"/>
          <w:color w:val="0033CC"/>
        </w:rPr>
        <w:t xml:space="preserve"> </w:t>
      </w:r>
      <w:r w:rsidR="00D03452" w:rsidRPr="00C554E4">
        <w:rPr>
          <w:rFonts w:ascii="Arial" w:eastAsia="Arial" w:hAnsi="Arial" w:cs="Arial"/>
          <w:color w:val="0033CC"/>
        </w:rPr>
        <w:t>illustrates</w:t>
      </w:r>
      <w:r w:rsidR="00050E65" w:rsidRPr="00C554E4">
        <w:rPr>
          <w:rFonts w:ascii="Arial" w:eastAsia="Arial" w:hAnsi="Arial" w:cs="Arial"/>
          <w:color w:val="0033CC"/>
        </w:rPr>
        <w:t xml:space="preserve"> </w:t>
      </w:r>
      <w:r w:rsidR="006009FB" w:rsidRPr="00C554E4">
        <w:rPr>
          <w:rFonts w:ascii="Arial" w:eastAsia="Arial" w:hAnsi="Arial" w:cs="Arial"/>
          <w:color w:val="0033CC"/>
        </w:rPr>
        <w:t>all the amplifications and homozygous deletions detected in</w:t>
      </w:r>
      <w:r w:rsidR="006E1F9B" w:rsidRPr="00C554E4">
        <w:rPr>
          <w:rFonts w:ascii="Arial" w:eastAsia="Arial" w:hAnsi="Arial" w:cs="Arial"/>
          <w:color w:val="0033CC"/>
        </w:rPr>
        <w:t xml:space="preserve"> cfDNA </w:t>
      </w:r>
      <w:r w:rsidR="006009FB" w:rsidRPr="00C554E4">
        <w:rPr>
          <w:rFonts w:ascii="Arial" w:eastAsia="Arial" w:hAnsi="Arial" w:cs="Arial"/>
          <w:color w:val="0033CC"/>
        </w:rPr>
        <w:t xml:space="preserve">and the </w:t>
      </w:r>
      <w:r w:rsidR="006E1F9B" w:rsidRPr="00C554E4">
        <w:rPr>
          <w:rFonts w:ascii="Arial" w:eastAsia="Arial" w:hAnsi="Arial" w:cs="Arial"/>
          <w:color w:val="0033CC"/>
        </w:rPr>
        <w:t>paired tumor tissue</w:t>
      </w:r>
      <w:r w:rsidR="000832D0" w:rsidRPr="00C554E4">
        <w:rPr>
          <w:rFonts w:ascii="Arial" w:eastAsia="Arial" w:hAnsi="Arial" w:cs="Arial"/>
          <w:color w:val="0033CC"/>
        </w:rPr>
        <w:t>.</w:t>
      </w:r>
      <w:r w:rsidR="006009FB" w:rsidRPr="00C554E4">
        <w:rPr>
          <w:rFonts w:ascii="Arial" w:eastAsia="Arial" w:hAnsi="Arial" w:cs="Arial"/>
          <w:color w:val="0033CC"/>
        </w:rPr>
        <w:t xml:space="preserve"> Whilst in many cases, concordant alterations were found, CNVs </w:t>
      </w:r>
      <w:r w:rsidR="00D03452" w:rsidRPr="00C554E4">
        <w:rPr>
          <w:rFonts w:ascii="Arial" w:eastAsia="Arial" w:hAnsi="Arial" w:cs="Arial"/>
          <w:color w:val="0033CC"/>
        </w:rPr>
        <w:t xml:space="preserve">present in </w:t>
      </w:r>
      <w:r w:rsidR="006009FB" w:rsidRPr="00C554E4">
        <w:rPr>
          <w:rFonts w:ascii="Arial" w:eastAsia="Arial" w:hAnsi="Arial" w:cs="Arial"/>
          <w:color w:val="0033CC"/>
        </w:rPr>
        <w:t xml:space="preserve">the cfDNA </w:t>
      </w:r>
      <w:r w:rsidR="00D03452" w:rsidRPr="00C554E4">
        <w:rPr>
          <w:rFonts w:ascii="Arial" w:eastAsia="Arial" w:hAnsi="Arial" w:cs="Arial"/>
          <w:color w:val="0033CC"/>
        </w:rPr>
        <w:t xml:space="preserve">but not in tumor biopsies </w:t>
      </w:r>
      <w:r w:rsidR="006009FB" w:rsidRPr="00C554E4">
        <w:rPr>
          <w:rFonts w:ascii="Arial" w:eastAsia="Arial" w:hAnsi="Arial" w:cs="Arial"/>
          <w:color w:val="0033CC"/>
        </w:rPr>
        <w:t>were detected</w:t>
      </w:r>
      <w:r w:rsidR="00D03452" w:rsidRPr="00C554E4">
        <w:rPr>
          <w:rFonts w:ascii="Arial" w:eastAsia="Arial" w:hAnsi="Arial" w:cs="Arial"/>
          <w:color w:val="0033CC"/>
        </w:rPr>
        <w:t>, consistent with the tumor CNV heterogeneity extensively documented in cancer</w:t>
      </w:r>
      <w:r w:rsidR="00050E65" w:rsidRPr="00C554E4">
        <w:rPr>
          <w:rFonts w:ascii="Arial" w:eastAsia="Arial" w:hAnsi="Arial" w:cs="Arial"/>
          <w:color w:val="0033CC"/>
        </w:rPr>
        <w:t xml:space="preserve">s of advanced </w:t>
      </w:r>
      <w:r w:rsidR="00D03452" w:rsidRPr="00C554E4">
        <w:rPr>
          <w:rFonts w:ascii="Arial" w:eastAsia="Arial" w:hAnsi="Arial" w:cs="Arial"/>
          <w:color w:val="0033CC"/>
        </w:rPr>
        <w:t>stage</w:t>
      </w:r>
      <w:r w:rsidR="00050E65" w:rsidRPr="00C554E4">
        <w:rPr>
          <w:rFonts w:ascii="Arial" w:eastAsia="Arial" w:hAnsi="Arial" w:cs="Arial"/>
          <w:color w:val="0033CC"/>
        </w:rPr>
        <w:t xml:space="preserve"> (</w:t>
      </w:r>
      <w:r w:rsidR="00FC332E" w:rsidRPr="00C554E4">
        <w:rPr>
          <w:rFonts w:ascii="Arial" w:eastAsia="Arial" w:hAnsi="Arial" w:cs="Arial"/>
          <w:color w:val="0033CC"/>
        </w:rPr>
        <w:t>e.g. PMID: 22397650, 20981102, 23539594</w:t>
      </w:r>
      <w:r w:rsidR="00050E65" w:rsidRPr="00C554E4">
        <w:rPr>
          <w:rFonts w:ascii="Arial" w:eastAsia="Arial" w:hAnsi="Arial" w:cs="Arial"/>
          <w:color w:val="0033CC"/>
        </w:rPr>
        <w:t>)</w:t>
      </w:r>
      <w:r w:rsidRPr="00C554E4">
        <w:rPr>
          <w:rFonts w:ascii="Arial" w:eastAsia="Arial" w:hAnsi="Arial" w:cs="Arial"/>
          <w:color w:val="0033CC"/>
        </w:rPr>
        <w:t>.</w:t>
      </w:r>
    </w:p>
    <w:p w14:paraId="44DDEBE7" w14:textId="77777777" w:rsidR="00413E5F" w:rsidRPr="00C554E4" w:rsidRDefault="00413E5F" w:rsidP="00A7225E">
      <w:pPr>
        <w:spacing w:after="0" w:line="240" w:lineRule="auto"/>
        <w:jc w:val="both"/>
        <w:rPr>
          <w:rFonts w:ascii="Arial" w:eastAsia="Arial" w:hAnsi="Arial" w:cs="Arial"/>
          <w:color w:val="0033CC"/>
        </w:rPr>
      </w:pPr>
    </w:p>
    <w:p w14:paraId="10AFD27D" w14:textId="0E7DB8C0" w:rsidR="00B12FAB" w:rsidRPr="00C554E4" w:rsidRDefault="00B4071F"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Finally, we </w:t>
      </w:r>
      <w:r w:rsidR="00B12FAB" w:rsidRPr="00C554E4">
        <w:rPr>
          <w:rFonts w:ascii="Arial" w:eastAsia="Arial" w:hAnsi="Arial" w:cs="Arial"/>
          <w:color w:val="0033CC"/>
        </w:rPr>
        <w:t xml:space="preserve">attempted to </w:t>
      </w:r>
      <w:r w:rsidRPr="00C554E4">
        <w:rPr>
          <w:rFonts w:ascii="Arial" w:eastAsia="Arial" w:hAnsi="Arial" w:cs="Arial"/>
          <w:color w:val="0033CC"/>
        </w:rPr>
        <w:t xml:space="preserve">evaluate the concordance between the tumor biopsies and cfDNA samples </w:t>
      </w:r>
      <w:r w:rsidR="00C530E9" w:rsidRPr="00C554E4">
        <w:rPr>
          <w:rFonts w:ascii="Arial" w:eastAsia="Arial" w:hAnsi="Arial" w:cs="Arial"/>
          <w:color w:val="0033CC"/>
        </w:rPr>
        <w:t xml:space="preserve">of </w:t>
      </w:r>
      <w:r w:rsidRPr="00C554E4">
        <w:rPr>
          <w:rFonts w:ascii="Arial" w:eastAsia="Arial" w:hAnsi="Arial" w:cs="Arial"/>
          <w:color w:val="0033CC"/>
        </w:rPr>
        <w:t>clinically actionable alterations</w:t>
      </w:r>
      <w:r w:rsidR="000832D0" w:rsidRPr="00C554E4">
        <w:rPr>
          <w:rFonts w:ascii="Arial" w:eastAsia="Arial" w:hAnsi="Arial" w:cs="Arial"/>
          <w:color w:val="0033CC"/>
        </w:rPr>
        <w:t xml:space="preserve"> (</w:t>
      </w:r>
      <w:proofErr w:type="spellStart"/>
      <w:r w:rsidR="000832D0" w:rsidRPr="00C554E4">
        <w:rPr>
          <w:rFonts w:ascii="Arial" w:eastAsia="Arial" w:hAnsi="Arial" w:cs="Arial"/>
          <w:color w:val="0033CC"/>
        </w:rPr>
        <w:t>OncoK</w:t>
      </w:r>
      <w:r w:rsidR="003A0D4C" w:rsidRPr="00C554E4">
        <w:rPr>
          <w:rFonts w:ascii="Arial" w:eastAsia="Arial" w:hAnsi="Arial" w:cs="Arial"/>
          <w:color w:val="0033CC"/>
        </w:rPr>
        <w:t>B</w:t>
      </w:r>
      <w:proofErr w:type="spellEnd"/>
      <w:r w:rsidR="000832D0" w:rsidRPr="00C554E4">
        <w:rPr>
          <w:rFonts w:ascii="Arial" w:eastAsia="Arial" w:hAnsi="Arial" w:cs="Arial"/>
          <w:color w:val="0033CC"/>
        </w:rPr>
        <w:t xml:space="preserve"> </w:t>
      </w:r>
      <w:r w:rsidR="00116A7E" w:rsidRPr="00C554E4">
        <w:rPr>
          <w:rFonts w:ascii="Arial" w:eastAsia="Arial" w:hAnsi="Arial" w:cs="Arial"/>
          <w:color w:val="0033CC"/>
        </w:rPr>
        <w:t>L</w:t>
      </w:r>
      <w:r w:rsidR="000832D0" w:rsidRPr="00C554E4">
        <w:rPr>
          <w:rFonts w:ascii="Arial" w:eastAsia="Arial" w:hAnsi="Arial" w:cs="Arial"/>
          <w:color w:val="0033CC"/>
        </w:rPr>
        <w:t xml:space="preserve">evel 1; </w:t>
      </w:r>
      <w:r w:rsidR="00602866" w:rsidRPr="00C554E4">
        <w:rPr>
          <w:rFonts w:ascii="Arial" w:eastAsia="Arial" w:hAnsi="Arial" w:cs="Arial"/>
          <w:color w:val="0033CC"/>
        </w:rPr>
        <w:t>PMID: 28890946</w:t>
      </w:r>
      <w:r w:rsidR="000832D0" w:rsidRPr="00C554E4">
        <w:rPr>
          <w:rFonts w:ascii="Arial" w:eastAsia="Arial" w:hAnsi="Arial" w:cs="Arial"/>
          <w:color w:val="0033CC"/>
        </w:rPr>
        <w:t>)</w:t>
      </w:r>
      <w:r w:rsidR="00C530E9" w:rsidRPr="00C554E4">
        <w:rPr>
          <w:rFonts w:ascii="Arial" w:eastAsia="Arial" w:hAnsi="Arial" w:cs="Arial"/>
          <w:color w:val="0033CC"/>
        </w:rPr>
        <w:t xml:space="preserve"> for all patients irrespective of the </w:t>
      </w:r>
      <w:proofErr w:type="spellStart"/>
      <w:r w:rsidR="00C530E9" w:rsidRPr="00C554E4">
        <w:rPr>
          <w:rFonts w:ascii="Arial" w:eastAsia="Arial" w:hAnsi="Arial" w:cs="Arial"/>
          <w:color w:val="0033CC"/>
        </w:rPr>
        <w:t>ctDNA</w:t>
      </w:r>
      <w:proofErr w:type="spellEnd"/>
      <w:r w:rsidR="00C530E9" w:rsidRPr="00C554E4">
        <w:rPr>
          <w:rFonts w:ascii="Arial" w:eastAsia="Arial" w:hAnsi="Arial" w:cs="Arial"/>
          <w:color w:val="0033CC"/>
        </w:rPr>
        <w:t xml:space="preserve"> fraction</w:t>
      </w:r>
      <w:r w:rsidRPr="00C554E4">
        <w:rPr>
          <w:rFonts w:ascii="Arial" w:eastAsia="Arial" w:hAnsi="Arial" w:cs="Arial"/>
          <w:color w:val="0033CC"/>
        </w:rPr>
        <w:t xml:space="preserve">. Four breast cancer patients harbored an amplification of </w:t>
      </w:r>
      <w:r w:rsidRPr="00C554E4">
        <w:rPr>
          <w:rFonts w:ascii="Arial" w:eastAsia="Arial" w:hAnsi="Arial" w:cs="Arial"/>
          <w:i/>
          <w:color w:val="0033CC"/>
        </w:rPr>
        <w:t>ERBB2</w:t>
      </w:r>
      <w:r w:rsidRPr="00C554E4">
        <w:rPr>
          <w:rFonts w:ascii="Arial" w:eastAsia="Arial" w:hAnsi="Arial" w:cs="Arial"/>
          <w:color w:val="0033CC"/>
        </w:rPr>
        <w:t xml:space="preserve"> on 17q and one lung cancer patient had an amplification of </w:t>
      </w:r>
      <w:r w:rsidRPr="00C554E4">
        <w:rPr>
          <w:rFonts w:ascii="Arial" w:eastAsia="Arial" w:hAnsi="Arial" w:cs="Arial"/>
          <w:i/>
          <w:color w:val="0033CC"/>
        </w:rPr>
        <w:t>MET</w:t>
      </w:r>
      <w:r w:rsidRPr="00C554E4">
        <w:rPr>
          <w:rFonts w:ascii="Arial" w:eastAsia="Arial" w:hAnsi="Arial" w:cs="Arial"/>
          <w:color w:val="0033CC"/>
        </w:rPr>
        <w:t xml:space="preserve"> on 7q. The Log</w:t>
      </w:r>
      <w:r w:rsidRPr="00C554E4">
        <w:rPr>
          <w:rFonts w:ascii="Arial" w:eastAsia="Arial" w:hAnsi="Arial" w:cs="Arial"/>
          <w:color w:val="0033CC"/>
          <w:vertAlign w:val="subscript"/>
        </w:rPr>
        <w:t>2</w:t>
      </w:r>
      <w:r w:rsidRPr="00C554E4">
        <w:rPr>
          <w:rFonts w:ascii="Arial" w:eastAsia="Arial" w:hAnsi="Arial" w:cs="Arial"/>
          <w:color w:val="0033CC"/>
        </w:rPr>
        <w:t xml:space="preserve"> Ratio of the tumor biopsies and matched cfDNA samples are shown in </w:t>
      </w:r>
      <w:r w:rsidR="003A0D4C" w:rsidRPr="00C554E4">
        <w:rPr>
          <w:rFonts w:ascii="Arial" w:hAnsi="Arial" w:cs="Arial"/>
          <w:b/>
          <w:color w:val="0033CC"/>
        </w:rPr>
        <w:t>Response to Reviewers</w:t>
      </w:r>
      <w:r w:rsidR="003A0D4C" w:rsidRPr="00C554E4">
        <w:rPr>
          <w:rFonts w:ascii="Arial" w:eastAsia="Arial" w:hAnsi="Arial" w:cs="Arial"/>
          <w:color w:val="0033CC"/>
        </w:rPr>
        <w:t xml:space="preserve"> </w:t>
      </w:r>
      <w:r w:rsidRPr="00C554E4">
        <w:rPr>
          <w:rFonts w:ascii="Arial" w:eastAsia="Arial" w:hAnsi="Arial" w:cs="Arial"/>
          <w:b/>
          <w:color w:val="0033CC"/>
        </w:rPr>
        <w:t xml:space="preserve">Figure </w:t>
      </w:r>
      <w:r w:rsidR="009066F7" w:rsidRPr="00C554E4">
        <w:rPr>
          <w:rFonts w:ascii="Arial" w:eastAsia="Arial" w:hAnsi="Arial" w:cs="Arial"/>
          <w:b/>
          <w:color w:val="0033CC"/>
        </w:rPr>
        <w:t>2</w:t>
      </w:r>
      <w:r w:rsidR="004C300A" w:rsidRPr="00C554E4">
        <w:rPr>
          <w:rFonts w:ascii="Arial" w:eastAsia="Arial" w:hAnsi="Arial" w:cs="Arial"/>
          <w:b/>
          <w:color w:val="0033CC"/>
        </w:rPr>
        <w:t>1</w:t>
      </w:r>
      <w:r w:rsidR="00A11A4A" w:rsidRPr="00C554E4">
        <w:rPr>
          <w:rFonts w:ascii="Arial" w:eastAsia="Arial" w:hAnsi="Arial" w:cs="Arial"/>
          <w:b/>
          <w:color w:val="0033CC"/>
        </w:rPr>
        <w:t xml:space="preserve"> </w:t>
      </w:r>
      <w:bookmarkStart w:id="41" w:name="_Hlk13947870"/>
      <w:r w:rsidR="00A11A4A" w:rsidRPr="007F2130">
        <w:rPr>
          <w:rFonts w:ascii="Arial" w:hAnsi="Arial" w:cs="Arial"/>
          <w:color w:val="0033CC"/>
        </w:rPr>
        <w:t>(</w:t>
      </w:r>
      <w:r w:rsidR="00A11A4A" w:rsidRPr="00CD033A">
        <w:rPr>
          <w:rFonts w:ascii="Arial" w:hAnsi="Arial" w:cs="Arial"/>
          <w:b/>
          <w:color w:val="0033CC"/>
          <w:highlight w:val="yellow"/>
        </w:rPr>
        <w:t xml:space="preserve">Supplementary Fig. </w:t>
      </w:r>
      <w:r w:rsidR="00724B39">
        <w:rPr>
          <w:rFonts w:ascii="Arial" w:hAnsi="Arial" w:cs="Arial"/>
          <w:b/>
          <w:color w:val="0033CC"/>
          <w:highlight w:val="yellow"/>
        </w:rPr>
        <w:t>RR21</w:t>
      </w:r>
      <w:r w:rsidR="00A11A4A" w:rsidRPr="007F2130">
        <w:rPr>
          <w:rFonts w:ascii="Arial" w:hAnsi="Arial" w:cs="Arial"/>
          <w:b/>
          <w:color w:val="0033CC"/>
        </w:rPr>
        <w:t xml:space="preserve"> of the revised manuscript</w:t>
      </w:r>
      <w:bookmarkEnd w:id="41"/>
      <w:r w:rsidR="007F2130" w:rsidRPr="007F2130">
        <w:rPr>
          <w:rFonts w:ascii="Arial" w:hAnsi="Arial" w:cs="Arial"/>
          <w:color w:val="0033CC"/>
        </w:rPr>
        <w:t>)</w:t>
      </w:r>
      <w:r w:rsidRPr="00C554E4">
        <w:rPr>
          <w:rFonts w:ascii="Arial" w:eastAsia="Arial" w:hAnsi="Arial" w:cs="Arial"/>
          <w:color w:val="0033CC"/>
        </w:rPr>
        <w:t xml:space="preserve">. </w:t>
      </w:r>
      <w:r w:rsidR="00C530E9" w:rsidRPr="00C554E4">
        <w:rPr>
          <w:rFonts w:ascii="Arial" w:eastAsia="Arial" w:hAnsi="Arial" w:cs="Arial"/>
          <w:color w:val="0033CC"/>
        </w:rPr>
        <w:t>A</w:t>
      </w:r>
      <w:r w:rsidR="004501D4" w:rsidRPr="00C554E4">
        <w:rPr>
          <w:rFonts w:ascii="Arial" w:eastAsia="Arial" w:hAnsi="Arial" w:cs="Arial"/>
          <w:color w:val="0033CC"/>
        </w:rPr>
        <w:t>ll</w:t>
      </w:r>
      <w:r w:rsidR="00C530E9" w:rsidRPr="00C554E4">
        <w:rPr>
          <w:rFonts w:ascii="Arial" w:eastAsia="Arial" w:hAnsi="Arial" w:cs="Arial"/>
          <w:color w:val="0033CC"/>
        </w:rPr>
        <w:t xml:space="preserve"> but two of the</w:t>
      </w:r>
      <w:r w:rsidR="004501D4" w:rsidRPr="00C554E4">
        <w:rPr>
          <w:rFonts w:ascii="Arial" w:eastAsia="Arial" w:hAnsi="Arial" w:cs="Arial"/>
          <w:color w:val="0033CC"/>
        </w:rPr>
        <w:t xml:space="preserve"> actionable CNV alterations </w:t>
      </w:r>
      <w:r w:rsidR="00C530E9" w:rsidRPr="00C554E4">
        <w:rPr>
          <w:rFonts w:ascii="Arial" w:eastAsia="Arial" w:hAnsi="Arial" w:cs="Arial"/>
          <w:color w:val="0033CC"/>
        </w:rPr>
        <w:t>could be</w:t>
      </w:r>
      <w:r w:rsidR="004501D4" w:rsidRPr="00C554E4">
        <w:rPr>
          <w:rFonts w:ascii="Arial" w:eastAsia="Arial" w:hAnsi="Arial" w:cs="Arial"/>
          <w:color w:val="0033CC"/>
        </w:rPr>
        <w:t xml:space="preserve"> detected. One </w:t>
      </w:r>
      <w:r w:rsidRPr="00C554E4">
        <w:rPr>
          <w:rFonts w:ascii="Arial" w:eastAsia="Arial" w:hAnsi="Arial" w:cs="Arial"/>
          <w:color w:val="0033CC"/>
        </w:rPr>
        <w:t xml:space="preserve">of the four </w:t>
      </w:r>
      <w:r w:rsidR="004501D4" w:rsidRPr="00C554E4">
        <w:rPr>
          <w:rFonts w:ascii="Arial" w:eastAsia="Arial" w:hAnsi="Arial" w:cs="Arial"/>
          <w:color w:val="0033CC"/>
        </w:rPr>
        <w:t xml:space="preserve">metastatic </w:t>
      </w:r>
      <w:r w:rsidR="00C530E9" w:rsidRPr="00C554E4">
        <w:rPr>
          <w:rFonts w:ascii="Arial" w:eastAsia="Arial" w:hAnsi="Arial" w:cs="Arial"/>
          <w:i/>
          <w:color w:val="0033CC"/>
        </w:rPr>
        <w:t>HER2</w:t>
      </w:r>
      <w:r w:rsidR="00C530E9" w:rsidRPr="00C554E4">
        <w:rPr>
          <w:rFonts w:ascii="Arial" w:eastAsia="Arial" w:hAnsi="Arial" w:cs="Arial"/>
          <w:color w:val="0033CC"/>
        </w:rPr>
        <w:t xml:space="preserve"> amplified </w:t>
      </w:r>
      <w:r w:rsidR="004501D4" w:rsidRPr="00C554E4">
        <w:rPr>
          <w:rFonts w:ascii="Arial" w:eastAsia="Arial" w:hAnsi="Arial" w:cs="Arial"/>
          <w:color w:val="0033CC"/>
        </w:rPr>
        <w:t xml:space="preserve">breast cancer cases did not have detectable </w:t>
      </w:r>
      <w:r w:rsidR="004501D4" w:rsidRPr="00C554E4">
        <w:rPr>
          <w:rFonts w:ascii="Arial" w:eastAsia="Arial" w:hAnsi="Arial" w:cs="Arial"/>
          <w:i/>
          <w:color w:val="0033CC"/>
        </w:rPr>
        <w:t xml:space="preserve">HER2 </w:t>
      </w:r>
      <w:r w:rsidR="004501D4" w:rsidRPr="00C554E4">
        <w:rPr>
          <w:rFonts w:ascii="Arial" w:eastAsia="Arial" w:hAnsi="Arial" w:cs="Arial"/>
          <w:color w:val="0033CC"/>
        </w:rPr>
        <w:t xml:space="preserve">amplification in the cfDNA, and the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amplified metastatic lung cancer did not have detectable </w:t>
      </w:r>
      <w:r w:rsidR="004501D4" w:rsidRPr="00C554E4">
        <w:rPr>
          <w:rFonts w:ascii="Arial" w:eastAsia="Arial" w:hAnsi="Arial" w:cs="Arial"/>
          <w:i/>
          <w:color w:val="0033CC"/>
        </w:rPr>
        <w:t xml:space="preserve">MET </w:t>
      </w:r>
      <w:r w:rsidR="004501D4" w:rsidRPr="00C554E4">
        <w:rPr>
          <w:rFonts w:ascii="Arial" w:eastAsia="Arial" w:hAnsi="Arial" w:cs="Arial"/>
          <w:color w:val="0033CC"/>
        </w:rPr>
        <w:t xml:space="preserve">amplification in the cfDNA. In </w:t>
      </w:r>
      <w:r w:rsidR="00C530E9" w:rsidRPr="00C554E4">
        <w:rPr>
          <w:rFonts w:ascii="Arial" w:eastAsia="Arial" w:hAnsi="Arial" w:cs="Arial"/>
          <w:color w:val="0033CC"/>
        </w:rPr>
        <w:t>these</w:t>
      </w:r>
      <w:r w:rsidR="004501D4" w:rsidRPr="00C554E4">
        <w:rPr>
          <w:rFonts w:ascii="Arial" w:eastAsia="Arial" w:hAnsi="Arial" w:cs="Arial"/>
          <w:color w:val="0033CC"/>
        </w:rPr>
        <w:t xml:space="preserve"> cases, t</w:t>
      </w:r>
      <w:r w:rsidRPr="00C554E4">
        <w:rPr>
          <w:rFonts w:ascii="Arial" w:eastAsia="Arial" w:hAnsi="Arial" w:cs="Arial"/>
          <w:color w:val="0033CC"/>
        </w:rPr>
        <w:t xml:space="preserve">he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w:t>
      </w:r>
      <w:r w:rsidR="004501D4" w:rsidRPr="00C554E4">
        <w:rPr>
          <w:rFonts w:ascii="Arial" w:eastAsia="Arial" w:hAnsi="Arial" w:cs="Arial"/>
          <w:color w:val="0033CC"/>
        </w:rPr>
        <w:t>s</w:t>
      </w:r>
      <w:r w:rsidRPr="00C554E4">
        <w:rPr>
          <w:rFonts w:ascii="Arial" w:eastAsia="Arial" w:hAnsi="Arial" w:cs="Arial"/>
          <w:color w:val="0033CC"/>
        </w:rPr>
        <w:t xml:space="preserve"> estimated were </w:t>
      </w:r>
      <w:bookmarkStart w:id="42" w:name="_Hlk13946975"/>
      <w:r w:rsidRPr="00C554E4">
        <w:rPr>
          <w:rFonts w:ascii="Arial" w:eastAsia="Arial" w:hAnsi="Arial" w:cs="Arial"/>
          <w:color w:val="0033CC"/>
        </w:rPr>
        <w:t>1.3% and 1.9%,</w:t>
      </w:r>
      <w:bookmarkEnd w:id="42"/>
      <w:r w:rsidRPr="00C554E4">
        <w:rPr>
          <w:rFonts w:ascii="Arial" w:eastAsia="Arial" w:hAnsi="Arial" w:cs="Arial"/>
          <w:color w:val="0033CC"/>
        </w:rPr>
        <w:t xml:space="preserve"> respectively</w:t>
      </w:r>
      <w:r w:rsidR="00602866" w:rsidRPr="00C554E4">
        <w:rPr>
          <w:rFonts w:ascii="Arial" w:eastAsia="Arial" w:hAnsi="Arial" w:cs="Arial"/>
          <w:color w:val="0033CC"/>
        </w:rPr>
        <w:t xml:space="preserve">, providing an explanation as to why these could not be detected in cfDNA using the high-intensity cfDNA </w:t>
      </w:r>
      <w:commentRangeStart w:id="43"/>
      <w:r w:rsidR="00602866" w:rsidRPr="00C554E4">
        <w:rPr>
          <w:rFonts w:ascii="Arial" w:eastAsia="Arial" w:hAnsi="Arial" w:cs="Arial"/>
          <w:color w:val="0033CC"/>
        </w:rPr>
        <w:t>assay</w:t>
      </w:r>
      <w:commentRangeEnd w:id="43"/>
      <w:r w:rsidR="009218EE" w:rsidRPr="00CD033A">
        <w:rPr>
          <w:rStyle w:val="CommentReference"/>
          <w:color w:val="0033CC"/>
        </w:rPr>
        <w:commentReference w:id="43"/>
      </w:r>
      <w:r w:rsidRPr="00C554E4">
        <w:rPr>
          <w:rFonts w:ascii="Arial" w:eastAsia="Arial" w:hAnsi="Arial" w:cs="Arial"/>
          <w:color w:val="0033CC"/>
        </w:rPr>
        <w:t>.</w:t>
      </w:r>
    </w:p>
    <w:p w14:paraId="79C411CF" w14:textId="1CD6B1D1" w:rsidR="00B12FAB" w:rsidRPr="00AB5580" w:rsidRDefault="00B12FAB">
      <w:pPr>
        <w:rPr>
          <w:rFonts w:ascii="Arial" w:eastAsia="Arial" w:hAnsi="Arial" w:cs="Arial"/>
          <w:color w:val="0033CC"/>
        </w:rPr>
      </w:pPr>
    </w:p>
    <w:p w14:paraId="194AF972" w14:textId="4C9586C8" w:rsidR="00413E5F" w:rsidRPr="00CD033A" w:rsidRDefault="00595713" w:rsidP="00A7225E">
      <w:pPr>
        <w:spacing w:after="0" w:line="240" w:lineRule="auto"/>
        <w:jc w:val="both"/>
        <w:rPr>
          <w:rFonts w:ascii="Arial" w:hAnsi="Arial" w:cs="Arial"/>
          <w:color w:val="0033CC"/>
          <w:sz w:val="20"/>
          <w:szCs w:val="20"/>
        </w:rPr>
      </w:pPr>
      <w:r w:rsidRPr="00CD033A">
        <w:rPr>
          <w:rFonts w:ascii="Arial" w:eastAsia="Arial" w:hAnsi="Arial" w:cs="Arial"/>
          <w:b/>
          <w:noProof/>
          <w:color w:val="0033CC"/>
          <w:sz w:val="20"/>
          <w:szCs w:val="20"/>
        </w:rPr>
        <w:lastRenderedPageBreak/>
        <w:drawing>
          <wp:anchor distT="0" distB="0" distL="114300" distR="114300" simplePos="0" relativeHeight="251735040" behindDoc="0" locked="0" layoutInCell="1" allowOverlap="1" wp14:anchorId="4A83CAB0" wp14:editId="2BCABB85">
            <wp:simplePos x="0" y="0"/>
            <wp:positionH relativeFrom="margin">
              <wp:align>center</wp:align>
            </wp:positionH>
            <wp:positionV relativeFrom="paragraph">
              <wp:posOffset>135255</wp:posOffset>
            </wp:positionV>
            <wp:extent cx="6793992" cy="5075523"/>
            <wp:effectExtent l="0" t="0" r="635" b="508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cstate="print">
                      <a:extLst>
                        <a:ext uri="{28A0092B-C50C-407E-A947-70E740481C1C}">
                          <a14:useLocalDpi xmlns:a14="http://schemas.microsoft.com/office/drawing/2010/main" val="0"/>
                        </a:ext>
                      </a:extLst>
                    </a:blip>
                    <a:stretch>
                      <a:fillRect/>
                    </a:stretch>
                  </pic:blipFill>
                  <pic:spPr>
                    <a:xfrm>
                      <a:off x="0" y="0"/>
                      <a:ext cx="6793992" cy="5075523"/>
                    </a:xfrm>
                    <a:prstGeom prst="rect">
                      <a:avLst/>
                    </a:prstGeom>
                    <a:ln/>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7</w:t>
      </w:r>
      <w:r w:rsidR="00A11A4A" w:rsidRPr="00CD033A">
        <w:rPr>
          <w:rFonts w:ascii="Arial" w:hAnsi="Arial" w:cs="Arial"/>
          <w:b/>
          <w:color w:val="0033CC"/>
          <w:sz w:val="20"/>
          <w:szCs w:val="20"/>
        </w:rPr>
        <w:t xml:space="preserve"> (</w:t>
      </w:r>
      <w:r w:rsidR="00A11A4A" w:rsidRPr="007F2130">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RR17</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Log</w:t>
      </w:r>
      <w:r w:rsidR="00B4071F" w:rsidRPr="00CD033A">
        <w:rPr>
          <w:rFonts w:ascii="Arial" w:hAnsi="Arial" w:cs="Arial"/>
          <w:b/>
          <w:color w:val="0033CC"/>
          <w:sz w:val="20"/>
          <w:szCs w:val="20"/>
          <w:vertAlign w:val="subscript"/>
        </w:rPr>
        <w:t>2</w:t>
      </w:r>
      <w:r w:rsidR="00B4071F" w:rsidRPr="00CD033A">
        <w:rPr>
          <w:rFonts w:ascii="Arial" w:hAnsi="Arial" w:cs="Arial"/>
          <w:b/>
          <w:color w:val="0033CC"/>
          <w:sz w:val="20"/>
          <w:szCs w:val="20"/>
        </w:rPr>
        <w:t xml:space="preserve"> Ratios derived from cfDNA of healthy control individuals.</w:t>
      </w:r>
      <w:r w:rsidR="00B4071F" w:rsidRPr="00CD033A">
        <w:rPr>
          <w:rFonts w:ascii="Arial" w:hAnsi="Arial" w:cs="Arial"/>
          <w:color w:val="0033CC"/>
          <w:sz w:val="20"/>
          <w:szCs w:val="20"/>
        </w:rPr>
        <w:t xml:space="preserve"> Example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estimated from </w:t>
      </w:r>
      <w:r w:rsidR="00B4071F" w:rsidRPr="00C554E4">
        <w:rPr>
          <w:rFonts w:ascii="Arial" w:hAnsi="Arial" w:cs="Arial"/>
          <w:color w:val="0033CC"/>
          <w:sz w:val="20"/>
          <w:szCs w:val="20"/>
        </w:rPr>
        <w:t>the cfDNA of four healthy (a)-(d) female and (e)-(f) male control individuals. (g) and (h) show the density of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for the female and male controls, respectively.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5D0449C4" w14:textId="7A55BC65" w:rsidR="00413E5F" w:rsidRPr="00C554E4" w:rsidRDefault="003000E2"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3296" behindDoc="0" locked="0" layoutInCell="1" hidden="0" allowOverlap="1" wp14:anchorId="0D8ED385" wp14:editId="127EA02A">
            <wp:simplePos x="0" y="0"/>
            <wp:positionH relativeFrom="margin">
              <wp:posOffset>33655</wp:posOffset>
            </wp:positionH>
            <wp:positionV relativeFrom="margin">
              <wp:posOffset>12700</wp:posOffset>
            </wp:positionV>
            <wp:extent cx="6793865" cy="4905375"/>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cstate="print">
                      <a:extLst>
                        <a:ext uri="{28A0092B-C50C-407E-A947-70E740481C1C}">
                          <a14:useLocalDpi xmlns:a14="http://schemas.microsoft.com/office/drawing/2010/main" val="0"/>
                        </a:ext>
                      </a:extLst>
                    </a:blip>
                    <a:stretch>
                      <a:fillRect/>
                    </a:stretch>
                  </pic:blipFill>
                  <pic:spPr bwMode="auto">
                    <a:xfrm>
                      <a:off x="0" y="0"/>
                      <a:ext cx="6793865"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8</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RR18</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Comparison of copy number alterations in tumor biopsy and matched cfDNA.</w:t>
      </w:r>
      <w:r w:rsidR="00B4071F" w:rsidRPr="00CD033A">
        <w:rPr>
          <w:rFonts w:ascii="Arial" w:hAnsi="Arial" w:cs="Arial"/>
          <w:color w:val="0033CC"/>
          <w:sz w:val="20"/>
          <w:szCs w:val="20"/>
        </w:rPr>
        <w:t xml:space="preserve"> Log</w:t>
      </w:r>
      <w:r w:rsidR="00B4071F" w:rsidRPr="00CD033A">
        <w:rPr>
          <w:rFonts w:ascii="Arial" w:hAnsi="Arial" w:cs="Arial"/>
          <w:color w:val="0033CC"/>
          <w:sz w:val="20"/>
          <w:szCs w:val="20"/>
          <w:vertAlign w:val="subscript"/>
        </w:rPr>
        <w:t>2</w:t>
      </w:r>
      <w:r w:rsidR="00B4071F" w:rsidRPr="00CD033A">
        <w:rPr>
          <w:rFonts w:ascii="Arial" w:hAnsi="Arial" w:cs="Arial"/>
          <w:color w:val="0033CC"/>
          <w:sz w:val="20"/>
          <w:szCs w:val="20"/>
        </w:rPr>
        <w:t xml:space="preserve"> Ratios of tumor biopsies </w:t>
      </w:r>
      <w:r w:rsidR="00B4071F" w:rsidRPr="00C554E4">
        <w:rPr>
          <w:rFonts w:ascii="Arial" w:hAnsi="Arial" w:cs="Arial"/>
          <w:color w:val="0033CC"/>
          <w:sz w:val="20"/>
          <w:szCs w:val="20"/>
        </w:rPr>
        <w:t xml:space="preserve">for three cases (a) MSK-VB-0008, (c) MSK-VL-0056 and (e) MSK-VP-0004 where amplifications of </w:t>
      </w:r>
      <w:r w:rsidR="00B4071F" w:rsidRPr="00C554E4">
        <w:rPr>
          <w:rFonts w:ascii="Arial" w:hAnsi="Arial" w:cs="Arial"/>
          <w:i/>
          <w:color w:val="0033CC"/>
          <w:sz w:val="20"/>
          <w:szCs w:val="20"/>
        </w:rPr>
        <w:t>CCND1, FGFR1</w:t>
      </w:r>
      <w:r w:rsidR="00B4071F" w:rsidRPr="00C554E4">
        <w:rPr>
          <w:rFonts w:ascii="Arial" w:hAnsi="Arial" w:cs="Arial"/>
          <w:color w:val="0033CC"/>
          <w:sz w:val="20"/>
          <w:szCs w:val="20"/>
        </w:rPr>
        <w:t xml:space="preserve">, </w:t>
      </w:r>
      <w:r w:rsidR="00B4071F" w:rsidRPr="00C554E4">
        <w:rPr>
          <w:rFonts w:ascii="Arial" w:hAnsi="Arial" w:cs="Arial"/>
          <w:i/>
          <w:color w:val="0033CC"/>
          <w:sz w:val="20"/>
          <w:szCs w:val="20"/>
        </w:rPr>
        <w:t>EGFR</w:t>
      </w:r>
      <w:r w:rsidR="00B4071F" w:rsidRPr="00C554E4">
        <w:rPr>
          <w:rFonts w:ascii="Arial" w:hAnsi="Arial" w:cs="Arial"/>
          <w:color w:val="0033CC"/>
          <w:sz w:val="20"/>
          <w:szCs w:val="20"/>
        </w:rPr>
        <w:t xml:space="preserve"> and a homozygous deletion of </w:t>
      </w:r>
      <w:r w:rsidR="00B4071F" w:rsidRPr="00C554E4">
        <w:rPr>
          <w:rFonts w:ascii="Arial" w:hAnsi="Arial" w:cs="Arial"/>
          <w:i/>
          <w:color w:val="0033CC"/>
          <w:sz w:val="20"/>
          <w:szCs w:val="20"/>
        </w:rPr>
        <w:t>BRCA2</w:t>
      </w:r>
      <w:r w:rsidR="00B4071F" w:rsidRPr="00C554E4">
        <w:rPr>
          <w:rFonts w:ascii="Arial" w:hAnsi="Arial" w:cs="Arial"/>
          <w:color w:val="0033CC"/>
          <w:sz w:val="20"/>
          <w:szCs w:val="20"/>
        </w:rPr>
        <w:t xml:space="preserve"> were reported. The corresponding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C554E4">
        <w:rPr>
          <w:rFonts w:ascii="Arial" w:hAnsi="Arial" w:cs="Arial"/>
          <w:i/>
          <w:color w:val="0033CC"/>
          <w:sz w:val="20"/>
          <w:szCs w:val="20"/>
        </w:rPr>
        <w:t>r</w:t>
      </w:r>
      <w:r w:rsidR="00B4071F" w:rsidRPr="00C554E4">
        <w:rPr>
          <w:rFonts w:ascii="Arial" w:hAnsi="Arial" w:cs="Arial"/>
          <w:color w:val="0033CC"/>
          <w:sz w:val="20"/>
          <w:szCs w:val="20"/>
        </w:rPr>
        <w:t xml:space="preserve"> is shown in (g) against the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In (a) to (f), the Log</w:t>
      </w:r>
      <w:r w:rsidR="00B4071F" w:rsidRPr="00C554E4">
        <w:rPr>
          <w:rFonts w:ascii="Arial" w:hAnsi="Arial" w:cs="Arial"/>
          <w:color w:val="0033CC"/>
          <w:sz w:val="20"/>
          <w:szCs w:val="20"/>
          <w:vertAlign w:val="subscript"/>
        </w:rPr>
        <w:t>2</w:t>
      </w:r>
      <w:r w:rsidR="00B4071F" w:rsidRPr="00C554E4">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C554E4">
        <w:rPr>
          <w:rFonts w:ascii="Arial" w:eastAsia="Arial" w:hAnsi="Arial" w:cs="Arial"/>
          <w:color w:val="0033CC"/>
          <w:sz w:val="20"/>
          <w:szCs w:val="20"/>
        </w:rPr>
        <w:t>g</w:t>
      </w:r>
      <w:r w:rsidR="00B4071F" w:rsidRPr="00C554E4">
        <w:rPr>
          <w:rFonts w:ascii="Arial" w:hAnsi="Arial" w:cs="Arial"/>
          <w:color w:val="0033CC"/>
          <w:sz w:val="20"/>
          <w:szCs w:val="20"/>
        </w:rPr>
        <w:t xml:space="preserve">), the </w:t>
      </w:r>
      <w:r w:rsidR="00C80ED4" w:rsidRPr="00C554E4">
        <w:rPr>
          <w:rFonts w:ascii="Arial" w:eastAsia="Arial" w:hAnsi="Arial" w:cs="Arial"/>
          <w:color w:val="0033CC"/>
          <w:sz w:val="20"/>
          <w:szCs w:val="20"/>
        </w:rPr>
        <w:t xml:space="preserve">p-value was obtained using a permutation based one-sided </w:t>
      </w:r>
      <w:proofErr w:type="spellStart"/>
      <w:r w:rsidR="00C80ED4" w:rsidRPr="00C554E4">
        <w:rPr>
          <w:rFonts w:ascii="Arial" w:eastAsia="Arial" w:hAnsi="Arial" w:cs="Arial"/>
          <w:color w:val="0033CC"/>
          <w:sz w:val="20"/>
          <w:szCs w:val="20"/>
        </w:rPr>
        <w:t>Jonckheere</w:t>
      </w:r>
      <w:proofErr w:type="spellEnd"/>
      <w:r w:rsidR="00C80ED4" w:rsidRPr="00C554E4">
        <w:rPr>
          <w:rFonts w:ascii="Arial" w:eastAsia="Arial" w:hAnsi="Arial" w:cs="Arial"/>
          <w:color w:val="0033CC"/>
          <w:sz w:val="20"/>
          <w:szCs w:val="20"/>
        </w:rPr>
        <w:t>-Terpstra test</w:t>
      </w:r>
      <w:r w:rsidR="00B4071F" w:rsidRPr="00C554E4">
        <w:rPr>
          <w:rFonts w:ascii="Arial" w:hAnsi="Arial" w:cs="Arial"/>
          <w:color w:val="0033CC"/>
          <w:sz w:val="20"/>
          <w:szCs w:val="20"/>
        </w:rPr>
        <w:t xml:space="preserve"> for </w:t>
      </w:r>
      <w:r w:rsidR="00C80ED4" w:rsidRPr="00C554E4">
        <w:rPr>
          <w:rFonts w:ascii="Arial" w:eastAsia="Arial" w:hAnsi="Arial" w:cs="Arial"/>
          <w:color w:val="0033CC"/>
          <w:sz w:val="20"/>
          <w:szCs w:val="20"/>
        </w:rPr>
        <w:t xml:space="preserve">increasing Pearson’s </w:t>
      </w:r>
      <w:r w:rsidR="00C80ED4" w:rsidRPr="00C554E4">
        <w:rPr>
          <w:rFonts w:ascii="Arial" w:eastAsia="Arial" w:hAnsi="Arial" w:cs="Arial"/>
          <w:i/>
          <w:color w:val="0033CC"/>
          <w:sz w:val="20"/>
          <w:szCs w:val="20"/>
        </w:rPr>
        <w:t>r</w:t>
      </w:r>
      <w:r w:rsidR="00C80ED4" w:rsidRPr="00C554E4">
        <w:rPr>
          <w:rFonts w:ascii="Arial" w:eastAsia="Arial" w:hAnsi="Arial" w:cs="Arial"/>
          <w:color w:val="0033CC"/>
          <w:sz w:val="20"/>
          <w:szCs w:val="20"/>
        </w:rPr>
        <w:t xml:space="preserve"> with </w:t>
      </w:r>
      <w:proofErr w:type="spellStart"/>
      <w:r w:rsidR="00C80ED4" w:rsidRPr="00C554E4">
        <w:rPr>
          <w:rFonts w:ascii="Arial" w:eastAsia="Arial" w:hAnsi="Arial" w:cs="Arial"/>
          <w:color w:val="0033CC"/>
          <w:sz w:val="20"/>
          <w:szCs w:val="20"/>
        </w:rPr>
        <w:t>ctDNA</w:t>
      </w:r>
      <w:proofErr w:type="spellEnd"/>
      <w:r w:rsidR="00C80ED4" w:rsidRPr="00C554E4">
        <w:rPr>
          <w:rFonts w:ascii="Arial" w:eastAsia="Arial" w:hAnsi="Arial" w:cs="Arial"/>
          <w:color w:val="0033CC"/>
          <w:sz w:val="20"/>
          <w:szCs w:val="20"/>
        </w:rPr>
        <w:t xml:space="preserve"> fraction.</w:t>
      </w:r>
      <w:r w:rsidR="00B4071F" w:rsidRPr="00C554E4">
        <w:rPr>
          <w:rFonts w:ascii="Arial" w:hAnsi="Arial" w:cs="Arial"/>
          <w:color w:val="0033CC"/>
          <w:sz w:val="20"/>
          <w:szCs w:val="20"/>
        </w:rPr>
        <w:t xml:space="preserve"> NE; not evaluable.</w:t>
      </w:r>
    </w:p>
    <w:p w14:paraId="088ED294" w14:textId="77777777" w:rsidR="00413E5F" w:rsidRPr="00CD033A" w:rsidRDefault="00B4071F" w:rsidP="00A7225E">
      <w:pPr>
        <w:spacing w:after="0" w:line="240" w:lineRule="auto"/>
        <w:jc w:val="both"/>
        <w:rPr>
          <w:rFonts w:ascii="Arial" w:eastAsia="Arial" w:hAnsi="Arial" w:cs="Arial"/>
          <w:color w:val="0033CC"/>
          <w:sz w:val="20"/>
          <w:szCs w:val="20"/>
        </w:rPr>
      </w:pPr>
      <w:r w:rsidRPr="00CD033A">
        <w:rPr>
          <w:rFonts w:ascii="Arial" w:hAnsi="Arial" w:cs="Arial"/>
          <w:color w:val="0033CC"/>
          <w:sz w:val="20"/>
          <w:szCs w:val="20"/>
        </w:rPr>
        <w:br w:type="page"/>
      </w:r>
    </w:p>
    <w:p w14:paraId="03B7167C" w14:textId="62D2BD3F" w:rsidR="002538F6" w:rsidRPr="00C554E4" w:rsidRDefault="002538F6" w:rsidP="007F2130">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CD033A">
        <w:rPr>
          <w:rFonts w:ascii="Arial" w:eastAsia="Arial" w:hAnsi="Arial" w:cs="Arial"/>
          <w:b/>
          <w:color w:val="0033CC"/>
          <w:sz w:val="20"/>
          <w:szCs w:val="20"/>
        </w:rPr>
        <w:t xml:space="preserve">Response to Reviewers </w:t>
      </w:r>
      <w:r w:rsidR="00B4071F" w:rsidRPr="00CD033A">
        <w:rPr>
          <w:rFonts w:ascii="Arial" w:hAnsi="Arial" w:cs="Arial"/>
          <w:b/>
          <w:color w:val="0033CC"/>
          <w:sz w:val="20"/>
          <w:szCs w:val="20"/>
        </w:rPr>
        <w:t>Figure 1</w:t>
      </w:r>
      <w:r w:rsidR="004C300A" w:rsidRPr="00CD033A">
        <w:rPr>
          <w:rFonts w:ascii="Arial" w:hAnsi="Arial" w:cs="Arial"/>
          <w:b/>
          <w:color w:val="0033CC"/>
          <w:sz w:val="20"/>
          <w:szCs w:val="20"/>
        </w:rPr>
        <w:t>9</w:t>
      </w:r>
      <w:r w:rsidR="00A11A4A" w:rsidRPr="00CD033A">
        <w:rPr>
          <w:rFonts w:ascii="Arial" w:hAnsi="Arial" w:cs="Arial"/>
          <w:b/>
          <w:color w:val="0033CC"/>
          <w:sz w:val="20"/>
          <w:szCs w:val="20"/>
        </w:rPr>
        <w:t xml:space="preserve"> (</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RR18</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D033A">
        <w:rPr>
          <w:rFonts w:ascii="Arial" w:hAnsi="Arial" w:cs="Arial"/>
          <w:b/>
          <w:color w:val="0033CC"/>
          <w:sz w:val="20"/>
          <w:szCs w:val="20"/>
        </w:rPr>
        <w:t>: Performance assessment of cfDNA for detecting amplifications and homozygous deletions.</w:t>
      </w:r>
      <w:r w:rsidR="00B4071F" w:rsidRPr="00CD033A">
        <w:rPr>
          <w:rFonts w:ascii="Arial" w:hAnsi="Arial" w:cs="Arial"/>
          <w:color w:val="0033CC"/>
          <w:sz w:val="20"/>
          <w:szCs w:val="20"/>
        </w:rPr>
        <w:t xml:space="preserve"> The ROC curves compare (</w:t>
      </w:r>
      <w:r w:rsidR="00C80ED4" w:rsidRPr="00CD033A">
        <w:rPr>
          <w:rFonts w:ascii="Arial" w:eastAsia="Arial Unicode MS" w:hAnsi="Arial" w:cs="Arial"/>
          <w:color w:val="0033CC"/>
          <w:sz w:val="20"/>
          <w:szCs w:val="20"/>
        </w:rPr>
        <w:t>a</w:t>
      </w:r>
      <w:r w:rsidR="00B4071F" w:rsidRPr="00CD033A">
        <w:rPr>
          <w:rFonts w:ascii="Arial" w:hAnsi="Arial" w:cs="Arial"/>
          <w:color w:val="0033CC"/>
          <w:sz w:val="20"/>
          <w:szCs w:val="20"/>
        </w:rPr>
        <w:t>) copy number amplifications and (</w:t>
      </w:r>
      <w:r w:rsidR="00C80ED4" w:rsidRPr="00CD033A">
        <w:rPr>
          <w:rFonts w:ascii="Arial" w:eastAsia="Arial Unicode MS" w:hAnsi="Arial" w:cs="Arial"/>
          <w:color w:val="0033CC"/>
          <w:sz w:val="20"/>
          <w:szCs w:val="20"/>
        </w:rPr>
        <w:t>b</w:t>
      </w:r>
      <w:r w:rsidR="00B4071F" w:rsidRPr="00CD033A">
        <w:rPr>
          <w:rFonts w:ascii="Arial" w:hAnsi="Arial" w:cs="Arial"/>
          <w:color w:val="0033CC"/>
          <w:sz w:val="20"/>
          <w:szCs w:val="20"/>
        </w:rPr>
        <w:t xml:space="preserve">) homozygous deletions detected in the tumor biopsy with </w:t>
      </w:r>
      <w:r w:rsidR="00B4071F" w:rsidRPr="00C554E4">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C554E4">
        <w:rPr>
          <w:rFonts w:ascii="Arial" w:eastAsia="Arial Unicode MS" w:hAnsi="Arial" w:cs="Arial"/>
          <w:color w:val="0033CC"/>
          <w:sz w:val="20"/>
          <w:szCs w:val="20"/>
        </w:rPr>
        <w:t>c). In (a) and (b</w:t>
      </w:r>
      <w:r w:rsidR="00B4071F" w:rsidRPr="00C554E4">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C554E4">
        <w:rPr>
          <w:rFonts w:ascii="Arial" w:eastAsia="Arial Unicode MS" w:hAnsi="Arial" w:cs="Arial"/>
          <w:color w:val="0033CC"/>
          <w:sz w:val="20"/>
          <w:szCs w:val="20"/>
        </w:rPr>
        <w:t>c</w:t>
      </w:r>
      <w:r w:rsidR="00B4071F" w:rsidRPr="00C554E4">
        <w:rPr>
          <w:rFonts w:ascii="Arial" w:hAnsi="Arial" w:cs="Arial"/>
          <w:color w:val="0033CC"/>
          <w:sz w:val="20"/>
          <w:szCs w:val="20"/>
        </w:rPr>
        <w:t>), only tumor-cfDNA sample pairs with concordant diploid or near diploid genome mass were used. In</w:t>
      </w:r>
      <w:r w:rsidR="00C80ED4" w:rsidRPr="00C554E4">
        <w:rPr>
          <w:rFonts w:ascii="Arial" w:eastAsia="Arial Unicode MS" w:hAnsi="Arial" w:cs="Arial"/>
          <w:color w:val="0033CC"/>
          <w:sz w:val="20"/>
          <w:szCs w:val="20"/>
        </w:rPr>
        <w:t xml:space="preserve"> all</w:t>
      </w:r>
      <w:r w:rsidR="00B4071F" w:rsidRPr="00C554E4">
        <w:rPr>
          <w:rFonts w:ascii="Arial" w:hAnsi="Arial" w:cs="Arial"/>
          <w:color w:val="0033CC"/>
          <w:sz w:val="20"/>
          <w:szCs w:val="20"/>
        </w:rPr>
        <w:t xml:space="preserve"> panels</w:t>
      </w:r>
      <w:r w:rsidR="00C80ED4" w:rsidRPr="00C554E4">
        <w:rPr>
          <w:rFonts w:ascii="Arial" w:eastAsia="Arial Unicode MS" w:hAnsi="Arial" w:cs="Arial"/>
          <w:color w:val="0033CC"/>
          <w:sz w:val="20"/>
          <w:szCs w:val="20"/>
        </w:rPr>
        <w:t>,</w:t>
      </w:r>
      <w:r w:rsidR="00B4071F" w:rsidRPr="00C554E4">
        <w:rPr>
          <w:rFonts w:ascii="Arial" w:hAnsi="Arial" w:cs="Arial"/>
          <w:color w:val="0033CC"/>
          <w:sz w:val="20"/>
          <w:szCs w:val="20"/>
        </w:rPr>
        <w:t xml:space="preserve"> only sample pairs with ≥10% </w:t>
      </w:r>
      <w:proofErr w:type="spellStart"/>
      <w:r w:rsidR="00B4071F" w:rsidRPr="00C554E4">
        <w:rPr>
          <w:rFonts w:ascii="Arial" w:hAnsi="Arial" w:cs="Arial"/>
          <w:color w:val="0033CC"/>
          <w:sz w:val="20"/>
          <w:szCs w:val="20"/>
        </w:rPr>
        <w:t>ctDNA</w:t>
      </w:r>
      <w:proofErr w:type="spellEnd"/>
      <w:r w:rsidR="00B4071F" w:rsidRPr="00C554E4">
        <w:rPr>
          <w:rFonts w:ascii="Arial" w:hAnsi="Arial" w:cs="Arial"/>
          <w:color w:val="0033CC"/>
          <w:sz w:val="20"/>
          <w:szCs w:val="20"/>
        </w:rPr>
        <w:t xml:space="preserve"> fraction were used. NE; not evaluable.</w:t>
      </w:r>
    </w:p>
    <w:p w14:paraId="4F5CD842" w14:textId="71EC2895" w:rsidR="00793DEB" w:rsidRPr="00CD033A" w:rsidRDefault="00793DEB" w:rsidP="00793DEB">
      <w:pPr>
        <w:spacing w:after="0" w:line="240" w:lineRule="auto"/>
        <w:jc w:val="both"/>
        <w:rPr>
          <w:rFonts w:ascii="Arial" w:eastAsia="Arial" w:hAnsi="Arial" w:cs="Arial"/>
          <w:color w:val="0033CC"/>
          <w:sz w:val="20"/>
          <w:szCs w:val="20"/>
        </w:rPr>
      </w:pPr>
    </w:p>
    <w:p w14:paraId="0BDDDC09" w14:textId="594EFB24" w:rsidR="00B12FAB" w:rsidRPr="00CD033A" w:rsidRDefault="00B12FAB" w:rsidP="00793DEB">
      <w:pPr>
        <w:spacing w:after="0" w:line="240" w:lineRule="auto"/>
        <w:jc w:val="both"/>
        <w:rPr>
          <w:rFonts w:ascii="Arial" w:eastAsia="Arial" w:hAnsi="Arial" w:cs="Arial"/>
          <w:color w:val="0033CC"/>
          <w:sz w:val="20"/>
          <w:szCs w:val="20"/>
        </w:rPr>
      </w:pPr>
    </w:p>
    <w:p w14:paraId="460584EC" w14:textId="035D2771" w:rsidR="00B12FAB" w:rsidRPr="00CD033A" w:rsidRDefault="00B12FAB" w:rsidP="00793DEB">
      <w:pPr>
        <w:spacing w:after="0" w:line="240" w:lineRule="auto"/>
        <w:jc w:val="both"/>
        <w:rPr>
          <w:rFonts w:ascii="Arial" w:eastAsia="Arial" w:hAnsi="Arial" w:cs="Arial"/>
          <w:color w:val="0033CC"/>
          <w:sz w:val="20"/>
          <w:szCs w:val="20"/>
        </w:rPr>
      </w:pPr>
    </w:p>
    <w:p w14:paraId="2A0455D2" w14:textId="77777777" w:rsidR="00B12FAB" w:rsidRPr="00CD033A" w:rsidRDefault="00B12FAB" w:rsidP="00793DEB">
      <w:pPr>
        <w:spacing w:after="0" w:line="240" w:lineRule="auto"/>
        <w:jc w:val="both"/>
        <w:rPr>
          <w:rFonts w:ascii="Arial" w:eastAsia="Arial" w:hAnsi="Arial" w:cs="Arial"/>
          <w:color w:val="0033CC"/>
          <w:sz w:val="20"/>
          <w:szCs w:val="20"/>
        </w:rPr>
      </w:pPr>
    </w:p>
    <w:p w14:paraId="37E1348B" w14:textId="101BF010" w:rsidR="00793DEB" w:rsidRPr="00CD033A" w:rsidRDefault="00793DEB" w:rsidP="00793DEB">
      <w:pPr>
        <w:spacing w:after="0" w:line="240" w:lineRule="auto"/>
        <w:jc w:val="both"/>
        <w:rPr>
          <w:rFonts w:ascii="Arial" w:eastAsia="Arial" w:hAnsi="Arial" w:cs="Arial"/>
          <w:color w:val="0033CC"/>
          <w:sz w:val="20"/>
          <w:szCs w:val="20"/>
        </w:rPr>
      </w:pPr>
      <w:r w:rsidRPr="00CD033A">
        <w:rPr>
          <w:rFonts w:ascii="Arial" w:eastAsia="Arial" w:hAnsi="Arial" w:cs="Arial"/>
          <w:b/>
          <w:color w:val="0033CC"/>
          <w:sz w:val="20"/>
          <w:szCs w:val="20"/>
        </w:rPr>
        <w:t>Response to Reviewers Table 1</w:t>
      </w:r>
      <w:r w:rsidR="00724B39">
        <w:rPr>
          <w:rFonts w:ascii="Arial" w:eastAsia="Arial" w:hAnsi="Arial" w:cs="Arial"/>
          <w:b/>
          <w:color w:val="0033CC"/>
          <w:sz w:val="20"/>
          <w:szCs w:val="20"/>
        </w:rPr>
        <w:t>2</w:t>
      </w:r>
      <w:r w:rsidRPr="00CD033A">
        <w:rPr>
          <w:rFonts w:ascii="Arial" w:eastAsia="Arial" w:hAnsi="Arial" w:cs="Arial"/>
          <w:color w:val="0033CC"/>
          <w:sz w:val="20"/>
          <w:szCs w:val="20"/>
        </w:rPr>
        <w:t>: Summary statistics of concordance of amplifications and homozygous deletions between cfDNA and tumor biopsy assays</w:t>
      </w:r>
      <w:r w:rsidR="00C554E4">
        <w:rPr>
          <w:rFonts w:ascii="Arial" w:eastAsia="Arial" w:hAnsi="Arial" w:cs="Arial"/>
          <w:color w:val="0033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A11A4A"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color w:val="FFFFFF"/>
                <w:sz w:val="20"/>
                <w:szCs w:val="20"/>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CD033A">
              <w:rPr>
                <w:rFonts w:ascii="Arial" w:hAnsi="Arial" w:cs="Arial"/>
                <w:color w:val="FFFFFF"/>
                <w:sz w:val="20"/>
                <w:szCs w:val="20"/>
              </w:rPr>
              <w:t>Detection rate of all aberrations</w:t>
            </w:r>
          </w:p>
        </w:tc>
      </w:tr>
      <w:tr w:rsidR="00793DEB" w:rsidRPr="00A11A4A"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467956" w:rsidRDefault="00793DEB" w:rsidP="005401F8">
            <w:pPr>
              <w:widowControl w:val="0"/>
              <w:pBdr>
                <w:top w:val="nil"/>
                <w:left w:val="nil"/>
                <w:bottom w:val="nil"/>
                <w:right w:val="nil"/>
                <w:between w:val="nil"/>
              </w:pBdr>
              <w:spacing w:after="0" w:line="240" w:lineRule="auto"/>
              <w:jc w:val="both"/>
              <w:rPr>
                <w:rFonts w:ascii="Arial" w:hAnsi="Arial" w:cs="Arial"/>
                <w:color w:val="0033CC"/>
                <w:sz w:val="20"/>
                <w:szCs w:val="20"/>
              </w:rPr>
            </w:pPr>
          </w:p>
        </w:tc>
        <w:tc>
          <w:tcPr>
            <w:tcW w:w="1872" w:type="dxa"/>
            <w:shd w:val="clear" w:color="auto" w:fill="4D4D62"/>
            <w:tcMar>
              <w:top w:w="100" w:type="dxa"/>
              <w:left w:w="100" w:type="dxa"/>
              <w:bottom w:w="100" w:type="dxa"/>
              <w:right w:w="100" w:type="dxa"/>
            </w:tcMar>
            <w:vAlign w:val="center"/>
          </w:tcPr>
          <w:p w14:paraId="71BF5707"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No. of patients 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467956" w:rsidRDefault="00793DEB" w:rsidP="005401F8">
            <w:pPr>
              <w:widowControl w:val="0"/>
              <w:pBdr>
                <w:top w:val="nil"/>
                <w:left w:val="nil"/>
                <w:bottom w:val="nil"/>
                <w:right w:val="nil"/>
                <w:between w:val="nil"/>
              </w:pBdr>
              <w:spacing w:after="0" w:line="240" w:lineRule="auto"/>
              <w:jc w:val="center"/>
              <w:rPr>
                <w:rFonts w:ascii="Arial" w:hAnsi="Arial" w:cs="Arial"/>
                <w:color w:val="FFFFFF"/>
                <w:sz w:val="20"/>
                <w:szCs w:val="20"/>
              </w:rPr>
            </w:pPr>
            <w:r w:rsidRPr="00467956">
              <w:rPr>
                <w:rFonts w:ascii="Arial" w:hAnsi="Arial" w:cs="Arial"/>
                <w:color w:val="FFFFFF"/>
                <w:sz w:val="20"/>
                <w:szCs w:val="20"/>
              </w:rPr>
              <w:t>Homozygous deletions (%)</w:t>
            </w:r>
          </w:p>
        </w:tc>
      </w:tr>
      <w:tr w:rsidR="00793DEB" w:rsidRPr="00A11A4A"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All</w:t>
            </w:r>
          </w:p>
        </w:tc>
        <w:tc>
          <w:tcPr>
            <w:tcW w:w="1872" w:type="dxa"/>
            <w:shd w:val="clear" w:color="auto" w:fill="auto"/>
            <w:tcMar>
              <w:top w:w="100" w:type="dxa"/>
              <w:left w:w="100" w:type="dxa"/>
              <w:bottom w:w="100" w:type="dxa"/>
              <w:right w:w="100" w:type="dxa"/>
            </w:tcMar>
          </w:tcPr>
          <w:p w14:paraId="6764531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26 / 34</w:t>
            </w:r>
          </w:p>
        </w:tc>
        <w:tc>
          <w:tcPr>
            <w:tcW w:w="1872" w:type="dxa"/>
            <w:shd w:val="clear" w:color="auto" w:fill="auto"/>
            <w:tcMar>
              <w:top w:w="100" w:type="dxa"/>
              <w:left w:w="100" w:type="dxa"/>
              <w:bottom w:w="100" w:type="dxa"/>
              <w:right w:w="100" w:type="dxa"/>
            </w:tcMar>
          </w:tcPr>
          <w:p w14:paraId="0ED3DAF2"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76.5%</w:t>
            </w:r>
          </w:p>
        </w:tc>
        <w:tc>
          <w:tcPr>
            <w:tcW w:w="1872" w:type="dxa"/>
            <w:shd w:val="clear" w:color="auto" w:fill="auto"/>
            <w:tcMar>
              <w:top w:w="100" w:type="dxa"/>
              <w:left w:w="100" w:type="dxa"/>
              <w:bottom w:w="100" w:type="dxa"/>
              <w:right w:w="100" w:type="dxa"/>
            </w:tcMar>
          </w:tcPr>
          <w:p w14:paraId="70831D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106 / 154 (68.8)</w:t>
            </w:r>
          </w:p>
        </w:tc>
        <w:tc>
          <w:tcPr>
            <w:tcW w:w="1872" w:type="dxa"/>
            <w:shd w:val="clear" w:color="auto" w:fill="auto"/>
            <w:tcMar>
              <w:top w:w="100" w:type="dxa"/>
              <w:left w:w="100" w:type="dxa"/>
              <w:bottom w:w="100" w:type="dxa"/>
              <w:right w:w="100" w:type="dxa"/>
            </w:tcMar>
          </w:tcPr>
          <w:p w14:paraId="7114674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23 / 51 (45.1)</w:t>
            </w:r>
          </w:p>
        </w:tc>
      </w:tr>
      <w:tr w:rsidR="00793DEB" w:rsidRPr="00A11A4A"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Breast</w:t>
            </w:r>
          </w:p>
        </w:tc>
        <w:tc>
          <w:tcPr>
            <w:tcW w:w="1872" w:type="dxa"/>
            <w:shd w:val="clear" w:color="auto" w:fill="auto"/>
            <w:tcMar>
              <w:top w:w="100" w:type="dxa"/>
              <w:left w:w="100" w:type="dxa"/>
              <w:bottom w:w="100" w:type="dxa"/>
              <w:right w:w="100" w:type="dxa"/>
            </w:tcMar>
          </w:tcPr>
          <w:p w14:paraId="5D358A2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6A02685D"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96AA254"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57 / 84 (67.9)</w:t>
            </w:r>
          </w:p>
        </w:tc>
        <w:tc>
          <w:tcPr>
            <w:tcW w:w="1872" w:type="dxa"/>
            <w:shd w:val="clear" w:color="auto" w:fill="auto"/>
            <w:tcMar>
              <w:top w:w="100" w:type="dxa"/>
              <w:left w:w="100" w:type="dxa"/>
              <w:bottom w:w="100" w:type="dxa"/>
              <w:right w:w="100" w:type="dxa"/>
            </w:tcMar>
          </w:tcPr>
          <w:p w14:paraId="0AE27BF6"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 / 16 (43.8)</w:t>
            </w:r>
          </w:p>
        </w:tc>
      </w:tr>
      <w:tr w:rsidR="00793DEB" w:rsidRPr="00A11A4A"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Lung</w:t>
            </w:r>
          </w:p>
        </w:tc>
        <w:tc>
          <w:tcPr>
            <w:tcW w:w="1872" w:type="dxa"/>
            <w:shd w:val="clear" w:color="auto" w:fill="auto"/>
            <w:tcMar>
              <w:top w:w="100" w:type="dxa"/>
              <w:left w:w="100" w:type="dxa"/>
              <w:bottom w:w="100" w:type="dxa"/>
              <w:right w:w="100" w:type="dxa"/>
            </w:tcMar>
          </w:tcPr>
          <w:p w14:paraId="594E978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4 / 6</w:t>
            </w:r>
          </w:p>
        </w:tc>
        <w:tc>
          <w:tcPr>
            <w:tcW w:w="1872" w:type="dxa"/>
            <w:shd w:val="clear" w:color="auto" w:fill="auto"/>
            <w:tcMar>
              <w:top w:w="100" w:type="dxa"/>
              <w:left w:w="100" w:type="dxa"/>
              <w:bottom w:w="100" w:type="dxa"/>
              <w:right w:w="100" w:type="dxa"/>
            </w:tcMar>
          </w:tcPr>
          <w:p w14:paraId="3716DE7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66.7%</w:t>
            </w:r>
          </w:p>
        </w:tc>
        <w:tc>
          <w:tcPr>
            <w:tcW w:w="1872" w:type="dxa"/>
            <w:shd w:val="clear" w:color="auto" w:fill="auto"/>
            <w:tcMar>
              <w:top w:w="100" w:type="dxa"/>
              <w:left w:w="100" w:type="dxa"/>
              <w:bottom w:w="100" w:type="dxa"/>
              <w:right w:w="100" w:type="dxa"/>
            </w:tcMar>
          </w:tcPr>
          <w:p w14:paraId="03617AB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38 / 48 (79.2)</w:t>
            </w:r>
          </w:p>
        </w:tc>
        <w:tc>
          <w:tcPr>
            <w:tcW w:w="1872" w:type="dxa"/>
            <w:shd w:val="clear" w:color="auto" w:fill="auto"/>
            <w:tcMar>
              <w:top w:w="100" w:type="dxa"/>
              <w:left w:w="100" w:type="dxa"/>
              <w:bottom w:w="100" w:type="dxa"/>
              <w:right w:w="100" w:type="dxa"/>
            </w:tcMar>
          </w:tcPr>
          <w:p w14:paraId="4DAC644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2 / 9 (22.2)</w:t>
            </w:r>
          </w:p>
        </w:tc>
      </w:tr>
      <w:tr w:rsidR="00793DEB" w:rsidRPr="00A11A4A"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CD033A" w:rsidRDefault="00793DEB" w:rsidP="005401F8">
            <w:pPr>
              <w:widowControl w:val="0"/>
              <w:pBdr>
                <w:top w:val="nil"/>
                <w:left w:val="nil"/>
                <w:bottom w:val="nil"/>
                <w:right w:val="nil"/>
                <w:between w:val="nil"/>
              </w:pBdr>
              <w:spacing w:after="0" w:line="240" w:lineRule="auto"/>
              <w:jc w:val="both"/>
              <w:rPr>
                <w:rFonts w:ascii="Arial" w:hAnsi="Arial" w:cs="Arial"/>
                <w:sz w:val="20"/>
                <w:szCs w:val="20"/>
              </w:rPr>
            </w:pPr>
            <w:r w:rsidRPr="00CD033A">
              <w:rPr>
                <w:rFonts w:ascii="Arial" w:hAnsi="Arial" w:cs="Arial"/>
                <w:sz w:val="20"/>
                <w:szCs w:val="20"/>
              </w:rPr>
              <w:t>Prostate</w:t>
            </w:r>
          </w:p>
        </w:tc>
        <w:tc>
          <w:tcPr>
            <w:tcW w:w="1872" w:type="dxa"/>
            <w:shd w:val="clear" w:color="auto" w:fill="auto"/>
            <w:tcMar>
              <w:top w:w="100" w:type="dxa"/>
              <w:left w:w="100" w:type="dxa"/>
              <w:bottom w:w="100" w:type="dxa"/>
              <w:right w:w="100" w:type="dxa"/>
            </w:tcMar>
          </w:tcPr>
          <w:p w14:paraId="66AB53A0"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14</w:t>
            </w:r>
          </w:p>
        </w:tc>
        <w:tc>
          <w:tcPr>
            <w:tcW w:w="1872" w:type="dxa"/>
            <w:shd w:val="clear" w:color="auto" w:fill="auto"/>
            <w:tcMar>
              <w:top w:w="100" w:type="dxa"/>
              <w:left w:w="100" w:type="dxa"/>
              <w:bottom w:w="100" w:type="dxa"/>
              <w:right w:w="100" w:type="dxa"/>
            </w:tcMar>
          </w:tcPr>
          <w:p w14:paraId="55B421B3"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78.6%</w:t>
            </w:r>
          </w:p>
        </w:tc>
        <w:tc>
          <w:tcPr>
            <w:tcW w:w="1872" w:type="dxa"/>
            <w:shd w:val="clear" w:color="auto" w:fill="auto"/>
            <w:tcMar>
              <w:top w:w="100" w:type="dxa"/>
              <w:left w:w="100" w:type="dxa"/>
              <w:bottom w:w="100" w:type="dxa"/>
              <w:right w:w="100" w:type="dxa"/>
            </w:tcMar>
          </w:tcPr>
          <w:p w14:paraId="7A7DC48A"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11 / 22 (50.0)</w:t>
            </w:r>
          </w:p>
        </w:tc>
        <w:tc>
          <w:tcPr>
            <w:tcW w:w="1872" w:type="dxa"/>
            <w:shd w:val="clear" w:color="auto" w:fill="auto"/>
            <w:tcMar>
              <w:top w:w="100" w:type="dxa"/>
              <w:left w:w="100" w:type="dxa"/>
              <w:bottom w:w="100" w:type="dxa"/>
              <w:right w:w="100" w:type="dxa"/>
            </w:tcMar>
          </w:tcPr>
          <w:p w14:paraId="45E9CD48" w14:textId="77777777" w:rsidR="00793DEB" w:rsidRPr="00CD033A" w:rsidRDefault="00793DEB" w:rsidP="005401F8">
            <w:pPr>
              <w:widowControl w:val="0"/>
              <w:pBdr>
                <w:top w:val="nil"/>
                <w:left w:val="nil"/>
                <w:bottom w:val="nil"/>
                <w:right w:val="nil"/>
                <w:between w:val="nil"/>
              </w:pBdr>
              <w:spacing w:after="0" w:line="240" w:lineRule="auto"/>
              <w:jc w:val="center"/>
              <w:rPr>
                <w:rFonts w:ascii="Arial" w:hAnsi="Arial" w:cs="Arial"/>
                <w:sz w:val="20"/>
                <w:szCs w:val="20"/>
              </w:rPr>
            </w:pPr>
            <w:r w:rsidRPr="00CD033A">
              <w:rPr>
                <w:rFonts w:ascii="Arial" w:hAnsi="Arial" w:cs="Arial"/>
                <w:sz w:val="20"/>
                <w:szCs w:val="20"/>
              </w:rPr>
              <w:t>14 / 26 (53.8)</w:t>
            </w:r>
          </w:p>
        </w:tc>
      </w:tr>
    </w:tbl>
    <w:p w14:paraId="093F67C6" w14:textId="12883B0F" w:rsidR="002538F6" w:rsidRPr="00A11A4A" w:rsidRDefault="002538F6">
      <w:pPr>
        <w:rPr>
          <w:rFonts w:ascii="Arial" w:hAnsi="Arial" w:cs="Arial"/>
          <w:color w:val="0033CC"/>
          <w:sz w:val="20"/>
          <w:szCs w:val="20"/>
        </w:rPr>
      </w:pPr>
      <w:r w:rsidRPr="00A11A4A">
        <w:rPr>
          <w:rFonts w:ascii="Arial" w:hAnsi="Arial" w:cs="Arial"/>
          <w:color w:val="0033CC"/>
          <w:sz w:val="20"/>
          <w:szCs w:val="20"/>
        </w:rPr>
        <w:br w:type="page"/>
      </w:r>
    </w:p>
    <w:p w14:paraId="5598AD32" w14:textId="21D9FD25" w:rsidR="00AB454A" w:rsidRPr="00C554E4" w:rsidRDefault="008B6DAD" w:rsidP="007F2130">
      <w:pPr>
        <w:spacing w:line="240" w:lineRule="auto"/>
        <w:jc w:val="both"/>
        <w:rPr>
          <w:rFonts w:ascii="Arial" w:eastAsia="Arial" w:hAnsi="Arial" w:cs="Arial"/>
          <w:color w:val="0033CC"/>
          <w:sz w:val="20"/>
          <w:szCs w:val="20"/>
        </w:rPr>
      </w:pPr>
      <w:r w:rsidRPr="00CD033A">
        <w:rPr>
          <w:rFonts w:ascii="Arial" w:hAnsi="Arial" w:cs="Arial"/>
          <w:noProof/>
          <w:color w:val="0033CC"/>
          <w:sz w:val="20"/>
          <w:szCs w:val="20"/>
        </w:rPr>
        <w:lastRenderedPageBreak/>
        <w:drawing>
          <wp:anchor distT="0" distB="0" distL="114300" distR="114300" simplePos="0" relativeHeight="251725824" behindDoc="0" locked="0" layoutInCell="1" allowOverlap="1" wp14:anchorId="3C1ACE1C" wp14:editId="5275699D">
            <wp:simplePos x="0" y="0"/>
            <wp:positionH relativeFrom="margin">
              <wp:posOffset>668232</wp:posOffset>
            </wp:positionH>
            <wp:positionV relativeFrom="margin">
              <wp:posOffset>-1270</wp:posOffset>
            </wp:positionV>
            <wp:extent cx="5984875" cy="7259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l="4957"/>
                    <a:stretch/>
                  </pic:blipFill>
                  <pic:spPr bwMode="auto">
                    <a:xfrm>
                      <a:off x="0" y="0"/>
                      <a:ext cx="5984875" cy="725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D033A">
        <w:rPr>
          <w:rFonts w:ascii="Arial" w:eastAsia="Arial" w:hAnsi="Arial" w:cs="Arial"/>
          <w:b/>
          <w:color w:val="0033CC"/>
          <w:sz w:val="20"/>
          <w:szCs w:val="20"/>
        </w:rPr>
        <w:t xml:space="preserve">Response to Reviewers </w:t>
      </w:r>
      <w:r w:rsidR="00C80ED4" w:rsidRPr="00CD033A">
        <w:rPr>
          <w:rFonts w:ascii="Arial" w:eastAsia="Arial" w:hAnsi="Arial" w:cs="Arial"/>
          <w:b/>
          <w:color w:val="0033CC"/>
          <w:sz w:val="20"/>
          <w:szCs w:val="20"/>
        </w:rPr>
        <w:t xml:space="preserve">Figure </w:t>
      </w:r>
      <w:r w:rsidR="004C300A" w:rsidRPr="00CD033A">
        <w:rPr>
          <w:rFonts w:ascii="Arial" w:eastAsia="Arial" w:hAnsi="Arial" w:cs="Arial"/>
          <w:b/>
          <w:color w:val="0033CC"/>
          <w:sz w:val="20"/>
          <w:szCs w:val="20"/>
        </w:rPr>
        <w:t>20</w:t>
      </w:r>
      <w:r w:rsidR="00A11A4A" w:rsidRPr="00CD033A">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RR20</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C80ED4" w:rsidRPr="00CD033A">
        <w:rPr>
          <w:rFonts w:ascii="Arial" w:eastAsia="Arial" w:hAnsi="Arial" w:cs="Arial"/>
          <w:b/>
          <w:color w:val="0033CC"/>
          <w:sz w:val="20"/>
          <w:szCs w:val="20"/>
        </w:rPr>
        <w:t xml:space="preserve">: Comparison of copy number alterations in tumor biopsy and matched cfDNA. </w:t>
      </w:r>
      <w:r w:rsidR="00C80ED4" w:rsidRPr="00CD033A">
        <w:rPr>
          <w:rFonts w:ascii="Arial" w:eastAsia="Arial" w:hAnsi="Arial" w:cs="Arial"/>
          <w:color w:val="0033CC"/>
          <w:sz w:val="20"/>
          <w:szCs w:val="20"/>
        </w:rPr>
        <w:t xml:space="preserve">Heatmap of all genes where an </w:t>
      </w:r>
      <w:r w:rsidR="00C80ED4" w:rsidRPr="00C554E4">
        <w:rPr>
          <w:rFonts w:ascii="Arial" w:eastAsia="Arial" w:hAnsi="Arial" w:cs="Arial"/>
          <w:color w:val="0033CC"/>
          <w:sz w:val="20"/>
          <w:szCs w:val="20"/>
        </w:rPr>
        <w:t>amplification or a homozygous deletion was found in either the tumor biopsy or cfDNA.</w:t>
      </w:r>
      <w:r w:rsidR="00B4071F" w:rsidRPr="00C554E4">
        <w:rPr>
          <w:rFonts w:ascii="Arial" w:eastAsia="Arial" w:hAnsi="Arial" w:cs="Arial"/>
          <w:color w:val="0033CC"/>
          <w:sz w:val="20"/>
          <w:szCs w:val="20"/>
        </w:rPr>
        <w:t xml:space="preserve"> The alterations are color coded and indicated in the accompanying legend. The samples are interleaved </w:t>
      </w:r>
      <w:r w:rsidR="00C80ED4" w:rsidRPr="00C554E4">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Pr="00727001" w:rsidRDefault="005835E1" w:rsidP="00212D50">
      <w:pPr>
        <w:spacing w:after="0" w:line="240" w:lineRule="auto"/>
        <w:jc w:val="both"/>
        <w:rPr>
          <w:rFonts w:ascii="Arial" w:eastAsia="Arial" w:hAnsi="Arial" w:cs="Arial"/>
          <w:color w:val="0033CC"/>
          <w:sz w:val="20"/>
          <w:szCs w:val="20"/>
        </w:rPr>
      </w:pPr>
      <w:r w:rsidRPr="00727001">
        <w:rPr>
          <w:rFonts w:ascii="Arial" w:eastAsia="Arial" w:hAnsi="Arial" w:cs="Arial"/>
          <w:color w:val="0033CC"/>
          <w:sz w:val="20"/>
          <w:szCs w:val="20"/>
        </w:rPr>
        <w:br w:type="page"/>
      </w:r>
    </w:p>
    <w:p w14:paraId="2450497E" w14:textId="50979352" w:rsidR="00602866" w:rsidRPr="00C554E4" w:rsidRDefault="005835E1" w:rsidP="007F2130">
      <w:pPr>
        <w:spacing w:after="0" w:line="240" w:lineRule="auto"/>
        <w:jc w:val="both"/>
        <w:rPr>
          <w:rFonts w:ascii="Arial" w:eastAsia="Arial" w:hAnsi="Arial" w:cs="Arial"/>
          <w:color w:val="0033CC"/>
        </w:rPr>
      </w:pPr>
      <w:r w:rsidRPr="00C554E4">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C554E4">
        <w:rPr>
          <w:rFonts w:ascii="Arial" w:eastAsia="Arial" w:hAnsi="Arial" w:cs="Arial"/>
          <w:b/>
          <w:color w:val="0033CC"/>
          <w:sz w:val="20"/>
          <w:szCs w:val="20"/>
        </w:rPr>
        <w:t xml:space="preserve">Response to Reviewers </w:t>
      </w:r>
      <w:r w:rsidR="00C80ED4" w:rsidRPr="00C554E4">
        <w:rPr>
          <w:rFonts w:ascii="Arial" w:eastAsia="Arial" w:hAnsi="Arial" w:cs="Arial"/>
          <w:b/>
          <w:color w:val="0033CC"/>
          <w:sz w:val="20"/>
          <w:szCs w:val="20"/>
        </w:rPr>
        <w:t xml:space="preserve">Figure </w:t>
      </w:r>
      <w:r w:rsidR="00CC380D"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1</w:t>
      </w:r>
      <w:r w:rsidR="00A11A4A" w:rsidRPr="00C554E4">
        <w:rPr>
          <w:rFonts w:ascii="Arial" w:eastAsia="Arial" w:hAnsi="Arial" w:cs="Arial"/>
          <w:b/>
          <w:color w:val="0033CC"/>
          <w:sz w:val="20"/>
          <w:szCs w:val="20"/>
        </w:rPr>
        <w:t xml:space="preserve"> </w:t>
      </w:r>
      <w:r w:rsidR="00A11A4A" w:rsidRPr="00CD033A">
        <w:rPr>
          <w:rFonts w:ascii="Arial" w:hAnsi="Arial" w:cs="Arial"/>
          <w:b/>
          <w:color w:val="0033CC"/>
          <w:sz w:val="20"/>
          <w:szCs w:val="20"/>
        </w:rPr>
        <w:t>(</w:t>
      </w:r>
      <w:r w:rsidR="00A11A4A" w:rsidRPr="00CD033A">
        <w:rPr>
          <w:rFonts w:ascii="Arial" w:hAnsi="Arial" w:cs="Arial"/>
          <w:b/>
          <w:color w:val="0033CC"/>
          <w:sz w:val="20"/>
          <w:szCs w:val="20"/>
          <w:highlight w:val="yellow"/>
        </w:rPr>
        <w:t xml:space="preserve">Supplementary Fig. </w:t>
      </w:r>
      <w:r w:rsidR="00724B39">
        <w:rPr>
          <w:rFonts w:ascii="Arial" w:hAnsi="Arial" w:cs="Arial"/>
          <w:b/>
          <w:color w:val="0033CC"/>
          <w:sz w:val="20"/>
          <w:szCs w:val="20"/>
          <w:highlight w:val="yellow"/>
        </w:rPr>
        <w:t>RR21</w:t>
      </w:r>
      <w:r w:rsidR="00A11A4A" w:rsidRPr="007F2130">
        <w:rPr>
          <w:rFonts w:ascii="Arial" w:hAnsi="Arial" w:cs="Arial"/>
          <w:b/>
          <w:color w:val="0033CC"/>
          <w:sz w:val="20"/>
          <w:szCs w:val="20"/>
        </w:rPr>
        <w:t xml:space="preserve"> of the revised manuscript</w:t>
      </w:r>
      <w:r w:rsidR="00A11A4A" w:rsidRPr="00CD033A">
        <w:rPr>
          <w:rFonts w:ascii="Arial" w:hAnsi="Arial" w:cs="Arial"/>
          <w:b/>
          <w:color w:val="0033CC"/>
          <w:sz w:val="20"/>
          <w:szCs w:val="20"/>
        </w:rPr>
        <w:t>)</w:t>
      </w:r>
      <w:r w:rsidR="00B4071F" w:rsidRPr="00C554E4">
        <w:rPr>
          <w:rFonts w:ascii="Arial" w:eastAsia="Arial" w:hAnsi="Arial" w:cs="Arial"/>
          <w:b/>
          <w:color w:val="0033CC"/>
          <w:sz w:val="20"/>
          <w:szCs w:val="20"/>
        </w:rPr>
        <w:t xml:space="preserve">: Comparison of copy number alterations in tumor biopsy and matched cfDNA. </w:t>
      </w:r>
      <w:r w:rsidR="00B4071F" w:rsidRPr="00C554E4">
        <w:rPr>
          <w:rFonts w:ascii="Arial" w:eastAsia="Arial" w:hAnsi="Arial" w:cs="Arial"/>
          <w:color w:val="0033CC"/>
          <w:sz w:val="20"/>
          <w:szCs w:val="20"/>
        </w:rPr>
        <w:t xml:space="preserve">Four breast cancer patients (a) MSK-VB-0006, (b) MSK-VB-0044, (c) MSK-VB-0059 and (d) MSK-VB-0069 with a reported amplification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on chromosome 17q are shown together with one lung cancer patient (e) MSK-VL-0044 with a reported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C554E4">
        <w:rPr>
          <w:rFonts w:ascii="Arial" w:eastAsia="Arial" w:hAnsi="Arial" w:cs="Arial"/>
          <w:i/>
          <w:color w:val="0033CC"/>
          <w:sz w:val="20"/>
          <w:szCs w:val="20"/>
        </w:rPr>
        <w:t>ERBB2</w:t>
      </w:r>
      <w:r w:rsidR="00B4071F" w:rsidRPr="00C554E4">
        <w:rPr>
          <w:rFonts w:ascii="Arial" w:eastAsia="Arial" w:hAnsi="Arial" w:cs="Arial"/>
          <w:color w:val="0033CC"/>
          <w:sz w:val="20"/>
          <w:szCs w:val="20"/>
        </w:rPr>
        <w:t xml:space="preserve"> and </w:t>
      </w:r>
      <w:r w:rsidR="00B4071F" w:rsidRPr="00C554E4">
        <w:rPr>
          <w:rFonts w:ascii="Arial" w:eastAsia="Arial" w:hAnsi="Arial" w:cs="Arial"/>
          <w:i/>
          <w:color w:val="0033CC"/>
          <w:sz w:val="20"/>
          <w:szCs w:val="20"/>
        </w:rPr>
        <w:t>MET</w:t>
      </w:r>
      <w:r w:rsidR="00B4071F" w:rsidRPr="00C554E4">
        <w:rPr>
          <w:rFonts w:ascii="Arial" w:eastAsia="Arial" w:hAnsi="Arial" w:cs="Arial"/>
          <w:color w:val="0033CC"/>
          <w:sz w:val="20"/>
          <w:szCs w:val="20"/>
        </w:rPr>
        <w:t xml:space="preserve"> are displayed by orange arrows and labelled accordingly</w:t>
      </w:r>
      <w:r w:rsidR="00602866" w:rsidRPr="00C554E4">
        <w:rPr>
          <w:rFonts w:ascii="Arial" w:eastAsia="Arial" w:hAnsi="Arial" w:cs="Arial"/>
          <w:color w:val="0033CC"/>
          <w:sz w:val="20"/>
          <w:szCs w:val="20"/>
        </w:rPr>
        <w:t>.</w:t>
      </w:r>
    </w:p>
    <w:p w14:paraId="68FD13FE" w14:textId="607787D7" w:rsidR="00602866" w:rsidRPr="00C554E4" w:rsidRDefault="00602866" w:rsidP="00A7225E">
      <w:pPr>
        <w:spacing w:after="0" w:line="240" w:lineRule="auto"/>
        <w:jc w:val="both"/>
        <w:rPr>
          <w:rFonts w:ascii="Arial" w:eastAsia="Arial" w:hAnsi="Arial" w:cs="Arial"/>
          <w:color w:val="0033CC"/>
        </w:rPr>
      </w:pPr>
    </w:p>
    <w:p w14:paraId="6B956658" w14:textId="41873B72" w:rsidR="00ED7EC3" w:rsidRPr="00CD033A" w:rsidRDefault="00602866" w:rsidP="00A7225E">
      <w:pPr>
        <w:spacing w:after="0" w:line="240" w:lineRule="auto"/>
        <w:jc w:val="both"/>
        <w:rPr>
          <w:rFonts w:ascii="Arial" w:hAnsi="Arial" w:cs="Arial"/>
          <w:color w:val="0033CC"/>
        </w:rPr>
      </w:pPr>
      <w:r w:rsidRPr="00C554E4">
        <w:rPr>
          <w:rFonts w:ascii="Arial" w:eastAsia="Arial" w:hAnsi="Arial" w:cs="Arial"/>
          <w:color w:val="0033CC"/>
        </w:rPr>
        <w:t xml:space="preserve">Taken together, our exploratory, hypothesis generating analysis of CNVs utilizing the high-intensity cfDNA assay demonstrated that for samples with </w:t>
      </w:r>
      <w:r w:rsidR="00AB454A" w:rsidRPr="00C554E4">
        <w:rPr>
          <w:rFonts w:ascii="Arial" w:eastAsia="Arial" w:hAnsi="Arial" w:cs="Arial"/>
          <w:color w:val="0033CC"/>
        </w:rPr>
        <w:t>≥</w:t>
      </w:r>
      <w:r w:rsidRPr="00C554E4">
        <w:rPr>
          <w:rFonts w:ascii="Arial" w:eastAsia="Arial" w:hAnsi="Arial" w:cs="Arial"/>
          <w:color w:val="0033CC"/>
        </w:rPr>
        <w:t xml:space="preserve">10% </w:t>
      </w:r>
      <w:proofErr w:type="spellStart"/>
      <w:r w:rsidRPr="00C554E4">
        <w:rPr>
          <w:rFonts w:ascii="Arial" w:eastAsia="Arial" w:hAnsi="Arial" w:cs="Arial"/>
          <w:color w:val="0033CC"/>
        </w:rPr>
        <w:t>ctDNA</w:t>
      </w:r>
      <w:proofErr w:type="spellEnd"/>
      <w:r w:rsidRPr="00C554E4">
        <w:rPr>
          <w:rFonts w:ascii="Arial" w:eastAsia="Arial" w:hAnsi="Arial" w:cs="Arial"/>
          <w:color w:val="0033CC"/>
        </w:rPr>
        <w:t xml:space="preserve"> fraction, amplifications and homozygous deletions can be detected with relatively good accuracy. The assay, however, in the way it was originally designed, is not optimal for the detection of </w:t>
      </w:r>
      <w:r w:rsidR="00AB454A" w:rsidRPr="00C554E4">
        <w:rPr>
          <w:rFonts w:ascii="Arial" w:eastAsia="Arial" w:hAnsi="Arial" w:cs="Arial"/>
          <w:color w:val="0033CC"/>
        </w:rPr>
        <w:t>complex structural rearrangements and gene fusions</w:t>
      </w:r>
      <w:r w:rsidR="00B4071F" w:rsidRPr="00C554E4">
        <w:rPr>
          <w:rFonts w:ascii="Arial" w:eastAsia="Arial" w:hAnsi="Arial" w:cs="Arial"/>
          <w:color w:val="0033CC"/>
        </w:rPr>
        <w:t>.</w:t>
      </w:r>
      <w:r w:rsidRPr="00C554E4">
        <w:rPr>
          <w:rFonts w:ascii="Arial" w:eastAsia="Arial" w:hAnsi="Arial" w:cs="Arial"/>
          <w:color w:val="0033CC"/>
        </w:rPr>
        <w:t xml:space="preserve"> We have now included a brief passage in the manuscript, on </w:t>
      </w:r>
      <w:r w:rsidR="00AB454A" w:rsidRPr="007F2130">
        <w:rPr>
          <w:rFonts w:ascii="Arial" w:eastAsia="Arial" w:hAnsi="Arial" w:cs="Arial"/>
          <w:color w:val="0033CC"/>
          <w:highlight w:val="yellow"/>
        </w:rPr>
        <w:t>p</w:t>
      </w:r>
      <w:r w:rsidRPr="007F2130">
        <w:rPr>
          <w:rFonts w:ascii="Arial" w:eastAsia="Arial" w:hAnsi="Arial" w:cs="Arial"/>
          <w:color w:val="0033CC"/>
          <w:highlight w:val="yellow"/>
        </w:rPr>
        <w:t xml:space="preserve">age </w:t>
      </w:r>
      <w:r w:rsidR="00AB454A" w:rsidRPr="007F2130">
        <w:rPr>
          <w:rFonts w:ascii="Arial" w:eastAsia="Arial" w:hAnsi="Arial" w:cs="Arial"/>
          <w:color w:val="0033CC"/>
          <w:highlight w:val="yellow"/>
        </w:rPr>
        <w:t>XX</w:t>
      </w:r>
      <w:r w:rsidRPr="00C554E4">
        <w:rPr>
          <w:rFonts w:ascii="Arial" w:eastAsia="Arial" w:hAnsi="Arial" w:cs="Arial"/>
          <w:color w:val="0033CC"/>
        </w:rPr>
        <w:t>, section “</w:t>
      </w:r>
      <w:r w:rsidR="00A11A4A" w:rsidRPr="00C554E4">
        <w:rPr>
          <w:rFonts w:ascii="Arial" w:eastAsia="Arial" w:hAnsi="Arial" w:cs="Arial"/>
          <w:color w:val="0033CC"/>
        </w:rPr>
        <w:t>Gene copy number variation (CNV) detection</w:t>
      </w:r>
      <w:r w:rsidRPr="00C554E4">
        <w:rPr>
          <w:rFonts w:ascii="Arial" w:eastAsia="Arial" w:hAnsi="Arial" w:cs="Arial"/>
          <w:color w:val="0033CC"/>
        </w:rPr>
        <w:t xml:space="preserve">” of the revised manuscript, and included </w:t>
      </w:r>
      <w:r w:rsidRPr="00C554E4">
        <w:rPr>
          <w:rFonts w:ascii="Arial" w:eastAsia="Arial" w:hAnsi="Arial" w:cs="Arial"/>
          <w:b/>
          <w:color w:val="0033CC"/>
          <w:highlight w:val="yellow"/>
        </w:rPr>
        <w:t>Supplementary Fig</w:t>
      </w:r>
      <w:r w:rsidR="00A11A4A" w:rsidRPr="00C554E4">
        <w:rPr>
          <w:rFonts w:ascii="Arial" w:eastAsia="Arial" w:hAnsi="Arial" w:cs="Arial"/>
          <w:b/>
          <w:color w:val="0033CC"/>
          <w:highlight w:val="yellow"/>
        </w:rPr>
        <w:t>s.</w:t>
      </w:r>
      <w:r w:rsidRPr="00C554E4">
        <w:rPr>
          <w:rFonts w:ascii="Arial" w:eastAsia="Arial" w:hAnsi="Arial" w:cs="Arial"/>
          <w:b/>
          <w:color w:val="0033CC"/>
          <w:highlight w:val="yellow"/>
        </w:rPr>
        <w:t xml:space="preserve"> </w:t>
      </w:r>
      <w:r w:rsidR="00724B39">
        <w:rPr>
          <w:rFonts w:ascii="Arial" w:eastAsia="Arial" w:hAnsi="Arial" w:cs="Arial"/>
          <w:b/>
          <w:color w:val="0033CC"/>
          <w:highlight w:val="yellow"/>
        </w:rPr>
        <w:t>RR18</w:t>
      </w:r>
      <w:r w:rsidR="00A11A4A" w:rsidRPr="00C554E4">
        <w:rPr>
          <w:rFonts w:ascii="Arial" w:eastAsia="Arial" w:hAnsi="Arial" w:cs="Arial"/>
          <w:b/>
          <w:color w:val="0033CC"/>
          <w:highlight w:val="yellow"/>
        </w:rPr>
        <w:t>-</w:t>
      </w:r>
      <w:r w:rsidR="00724B39">
        <w:rPr>
          <w:rFonts w:ascii="Arial" w:eastAsia="Arial" w:hAnsi="Arial" w:cs="Arial"/>
          <w:b/>
          <w:color w:val="0033CC"/>
          <w:highlight w:val="yellow"/>
        </w:rPr>
        <w:t>RR21</w:t>
      </w:r>
      <w:r w:rsidRPr="00C554E4">
        <w:rPr>
          <w:rFonts w:ascii="Arial" w:eastAsia="Arial" w:hAnsi="Arial" w:cs="Arial"/>
          <w:color w:val="0033CC"/>
        </w:rPr>
        <w:t>, illustrating the</w:t>
      </w:r>
      <w:r w:rsidR="00AB454A" w:rsidRPr="00C554E4">
        <w:rPr>
          <w:rFonts w:ascii="Arial" w:eastAsia="Arial" w:hAnsi="Arial" w:cs="Arial"/>
          <w:color w:val="0033CC"/>
        </w:rPr>
        <w:t xml:space="preserve"> above</w:t>
      </w:r>
      <w:r w:rsidRPr="00C554E4">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Library preparation involves an amount of 75 ng … which were the minimal requirements for performing library preparation? </w:t>
      </w:r>
      <w:commentRangeStart w:id="44"/>
      <w:r w:rsidRPr="00A7225E">
        <w:rPr>
          <w:rFonts w:ascii="Arial" w:eastAsia="Arial" w:hAnsi="Arial" w:cs="Arial"/>
        </w:rPr>
        <w:t>Which was the LODs for known-tissue mutations in cases in the low range of initial cfDNA?</w:t>
      </w:r>
      <w:commentRangeEnd w:id="44"/>
      <w:r w:rsidR="004343CE">
        <w:rPr>
          <w:rStyle w:val="CommentReference"/>
        </w:rPr>
        <w:commentReference w:id="44"/>
      </w:r>
    </w:p>
    <w:p w14:paraId="2746E939" w14:textId="77777777" w:rsidR="00AE0348" w:rsidRPr="00A7225E" w:rsidRDefault="00AE0348" w:rsidP="00A7225E">
      <w:pPr>
        <w:spacing w:after="0" w:line="240" w:lineRule="auto"/>
        <w:jc w:val="both"/>
        <w:rPr>
          <w:rFonts w:ascii="Arial" w:eastAsia="Arial" w:hAnsi="Arial" w:cs="Arial"/>
        </w:rPr>
      </w:pPr>
    </w:p>
    <w:p w14:paraId="1B1384EE" w14:textId="3E6924D9" w:rsidR="000E5FBA" w:rsidRPr="00C554E4" w:rsidRDefault="000E5FBA" w:rsidP="00A7225E">
      <w:pPr>
        <w:spacing w:after="0" w:line="240" w:lineRule="auto"/>
        <w:jc w:val="both"/>
        <w:rPr>
          <w:rFonts w:ascii="Arial" w:eastAsia="Arial" w:hAnsi="Arial" w:cs="Arial"/>
          <w:color w:val="0033CC"/>
        </w:rPr>
      </w:pPr>
      <w:r w:rsidRPr="00C554E4">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7</w:t>
      </w:r>
      <w:r w:rsidR="004343CE" w:rsidRPr="00C554E4">
        <w:rPr>
          <w:rFonts w:ascii="Arial" w:eastAsia="Arial" w:hAnsi="Arial" w:cs="Arial"/>
          <w:b/>
          <w:color w:val="0033CC"/>
        </w:rPr>
        <w:t xml:space="preserve"> </w:t>
      </w:r>
      <w:r w:rsidR="004343CE" w:rsidRPr="005A63B2">
        <w:rPr>
          <w:rFonts w:ascii="Arial" w:eastAsia="Arial" w:hAnsi="Arial" w:cs="Arial"/>
          <w:color w:val="0033CC"/>
        </w:rPr>
        <w:t>(</w:t>
      </w:r>
      <w:r w:rsidR="004343CE" w:rsidRPr="005A63B2">
        <w:rPr>
          <w:rFonts w:ascii="Arial" w:eastAsia="Arial" w:hAnsi="Arial" w:cs="Arial"/>
          <w:b/>
          <w:color w:val="0033CC"/>
          <w:highlight w:val="yellow"/>
        </w:rPr>
        <w:t xml:space="preserve">Supplementary Fig. </w:t>
      </w:r>
      <w:r w:rsidR="00724B39">
        <w:rPr>
          <w:rFonts w:ascii="Arial" w:eastAsia="Arial" w:hAnsi="Arial" w:cs="Arial"/>
          <w:b/>
          <w:color w:val="0033CC"/>
          <w:highlight w:val="yellow"/>
        </w:rPr>
        <w:t>RR7</w:t>
      </w:r>
      <w:r w:rsidR="004343CE" w:rsidRPr="00C554E4">
        <w:rPr>
          <w:rFonts w:ascii="Arial" w:eastAsia="Arial" w:hAnsi="Arial" w:cs="Arial"/>
          <w:b/>
          <w:color w:val="0033CC"/>
        </w:rPr>
        <w:t xml:space="preserve"> of the revised manuscript</w:t>
      </w:r>
      <w:r w:rsidR="004343CE" w:rsidRPr="005A63B2">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demonstrates </w:t>
      </w:r>
      <w:r w:rsidRPr="00C554E4">
        <w:rPr>
          <w:rFonts w:ascii="Arial" w:eastAsia="Arial" w:hAnsi="Arial" w:cs="Arial"/>
          <w:color w:val="0033CC"/>
        </w:rPr>
        <w:t xml:space="preserve">that the input DNA for library preparation explains the variability of cfDNA mean target coverage from collapsed reads. </w:t>
      </w:r>
      <w:r w:rsidRPr="00C554E4">
        <w:rPr>
          <w:rFonts w:ascii="Arial" w:eastAsia="Arial" w:hAnsi="Arial" w:cs="Arial"/>
          <w:b/>
          <w:color w:val="0033CC"/>
        </w:rPr>
        <w:t>Fig</w:t>
      </w:r>
      <w:r w:rsidR="00724B39">
        <w:rPr>
          <w:rFonts w:ascii="Arial" w:eastAsia="Arial" w:hAnsi="Arial" w:cs="Arial"/>
          <w:b/>
          <w:color w:val="0033CC"/>
        </w:rPr>
        <w:t>.</w:t>
      </w:r>
      <w:r w:rsidRPr="00C554E4">
        <w:rPr>
          <w:rFonts w:ascii="Arial" w:eastAsia="Arial" w:hAnsi="Arial" w:cs="Arial"/>
          <w:b/>
          <w:color w:val="0033CC"/>
        </w:rPr>
        <w:t xml:space="preserve"> 2</w:t>
      </w:r>
      <w:r w:rsidRPr="00C554E4">
        <w:rPr>
          <w:rFonts w:ascii="Arial" w:eastAsia="Arial" w:hAnsi="Arial" w:cs="Arial"/>
          <w:color w:val="0033CC"/>
        </w:rPr>
        <w:t xml:space="preserve"> of the</w:t>
      </w:r>
      <w:r w:rsidR="00602866" w:rsidRPr="00C554E4">
        <w:rPr>
          <w:rFonts w:ascii="Arial" w:eastAsia="Arial" w:hAnsi="Arial" w:cs="Arial"/>
          <w:color w:val="0033CC"/>
        </w:rPr>
        <w:t xml:space="preserve"> revised</w:t>
      </w:r>
      <w:r w:rsidRPr="00C554E4">
        <w:rPr>
          <w:rFonts w:ascii="Arial" w:eastAsia="Arial" w:hAnsi="Arial" w:cs="Arial"/>
          <w:color w:val="0033CC"/>
        </w:rPr>
        <w:t xml:space="preserve"> manuscript shows the distribution of VAF in cfDNA of all Biopsy-matched mutations</w:t>
      </w:r>
      <w:r w:rsidR="004343CE" w:rsidRPr="00C554E4">
        <w:rPr>
          <w:rFonts w:ascii="Arial" w:eastAsia="Arial" w:hAnsi="Arial" w:cs="Arial"/>
          <w:color w:val="0033CC"/>
        </w:rPr>
        <w:t>,</w:t>
      </w:r>
      <w:r w:rsidRPr="00C554E4">
        <w:rPr>
          <w:rFonts w:ascii="Arial" w:eastAsia="Arial" w:hAnsi="Arial" w:cs="Arial"/>
          <w:color w:val="0033CC"/>
        </w:rPr>
        <w:t xml:space="preserve"> </w:t>
      </w:r>
      <w:r w:rsidR="004343CE" w:rsidRPr="00C554E4">
        <w:rPr>
          <w:rFonts w:ascii="Arial" w:eastAsia="Arial" w:hAnsi="Arial" w:cs="Arial"/>
          <w:color w:val="0033CC"/>
        </w:rPr>
        <w:t xml:space="preserve">whereas </w:t>
      </w:r>
      <w:r w:rsidR="00602866" w:rsidRPr="00C554E4">
        <w:rPr>
          <w:rFonts w:ascii="Arial" w:eastAsia="Arial" w:hAnsi="Arial" w:cs="Arial"/>
          <w:b/>
          <w:color w:val="0033CC"/>
        </w:rPr>
        <w:t xml:space="preserve">Response to Reviewers </w:t>
      </w:r>
      <w:r w:rsidRPr="00C554E4">
        <w:rPr>
          <w:rFonts w:ascii="Arial" w:eastAsia="Arial" w:hAnsi="Arial" w:cs="Arial"/>
          <w:b/>
          <w:color w:val="0033CC"/>
        </w:rPr>
        <w:t>Figure 2</w:t>
      </w:r>
      <w:r w:rsidR="004C300A" w:rsidRPr="00C554E4">
        <w:rPr>
          <w:rFonts w:ascii="Arial" w:eastAsia="Arial" w:hAnsi="Arial" w:cs="Arial"/>
          <w:b/>
          <w:color w:val="0033CC"/>
        </w:rPr>
        <w:t>2</w:t>
      </w:r>
      <w:r w:rsidRPr="00C554E4">
        <w:rPr>
          <w:rFonts w:ascii="Arial" w:eastAsia="Arial" w:hAnsi="Arial" w:cs="Arial"/>
          <w:color w:val="0033CC"/>
        </w:rPr>
        <w:t xml:space="preserve"> </w:t>
      </w:r>
      <w:r w:rsidR="004343CE" w:rsidRPr="00C554E4">
        <w:rPr>
          <w:rFonts w:ascii="Arial" w:eastAsia="Arial" w:hAnsi="Arial" w:cs="Arial"/>
          <w:color w:val="0033CC"/>
        </w:rPr>
        <w:t>(</w:t>
      </w:r>
      <w:commentRangeStart w:id="45"/>
      <w:r w:rsidR="004343CE" w:rsidRPr="005A63B2">
        <w:rPr>
          <w:rFonts w:ascii="Arial" w:eastAsia="Arial" w:hAnsi="Arial" w:cs="Arial"/>
          <w:b/>
          <w:color w:val="0033CC"/>
          <w:highlight w:val="yellow"/>
        </w:rPr>
        <w:t xml:space="preserve">Supplementary Fig. </w:t>
      </w:r>
      <w:r w:rsidR="00724B39">
        <w:rPr>
          <w:rFonts w:ascii="Arial" w:eastAsia="Arial" w:hAnsi="Arial" w:cs="Arial"/>
          <w:b/>
          <w:color w:val="0033CC"/>
          <w:highlight w:val="yellow"/>
        </w:rPr>
        <w:t>RR22</w:t>
      </w:r>
      <w:r w:rsidR="004343CE" w:rsidRPr="00C554E4">
        <w:rPr>
          <w:rFonts w:ascii="Arial" w:eastAsia="Arial" w:hAnsi="Arial" w:cs="Arial"/>
          <w:b/>
          <w:color w:val="0033CC"/>
        </w:rPr>
        <w:t xml:space="preserve"> </w:t>
      </w:r>
      <w:commentRangeEnd w:id="45"/>
      <w:r w:rsidR="00C554E4">
        <w:rPr>
          <w:rStyle w:val="CommentReference"/>
        </w:rPr>
        <w:commentReference w:id="45"/>
      </w:r>
      <w:r w:rsidR="004343CE" w:rsidRPr="00C554E4">
        <w:rPr>
          <w:rFonts w:ascii="Arial" w:eastAsia="Arial" w:hAnsi="Arial" w:cs="Arial"/>
          <w:b/>
          <w:color w:val="0033CC"/>
        </w:rPr>
        <w:t>of the revised manuscript</w:t>
      </w:r>
      <w:r w:rsidR="004343CE" w:rsidRPr="00C554E4">
        <w:rPr>
          <w:rFonts w:ascii="Arial" w:eastAsia="Arial" w:hAnsi="Arial" w:cs="Arial"/>
          <w:color w:val="0033CC"/>
        </w:rPr>
        <w:t xml:space="preserve">) </w:t>
      </w:r>
      <w:r w:rsidRPr="00C554E4">
        <w:rPr>
          <w:rFonts w:ascii="Arial" w:eastAsia="Arial" w:hAnsi="Arial" w:cs="Arial"/>
          <w:color w:val="0033CC"/>
        </w:rPr>
        <w:t>displays the input DNA used for library preparation against the VAF, allelic, and total depth of the lowest VAF Biopsy-matched mutation observed in cfDNA for every case with ≥1 concordant mutation.</w:t>
      </w:r>
    </w:p>
    <w:p w14:paraId="3B06A887" w14:textId="4C9213EF" w:rsidR="00413E5F" w:rsidRPr="00C554E4" w:rsidRDefault="00B4071F" w:rsidP="00A7225E">
      <w:pPr>
        <w:spacing w:after="0" w:line="240" w:lineRule="auto"/>
        <w:jc w:val="both"/>
        <w:rPr>
          <w:rFonts w:ascii="Arial" w:eastAsia="Arial" w:hAnsi="Arial" w:cs="Arial"/>
          <w:color w:val="0033CC"/>
        </w:rPr>
      </w:pPr>
      <w:r w:rsidRPr="00CD033A">
        <w:rPr>
          <w:rFonts w:ascii="Arial" w:hAnsi="Arial" w:cs="Arial"/>
          <w:color w:val="0033CC"/>
        </w:rPr>
        <w:br w:type="page"/>
      </w:r>
    </w:p>
    <w:p w14:paraId="7A0DD487" w14:textId="15DB4E21" w:rsidR="00413E5F" w:rsidRPr="00C554E4" w:rsidRDefault="00C80ED4" w:rsidP="00A7225E">
      <w:pPr>
        <w:spacing w:after="0" w:line="240" w:lineRule="auto"/>
        <w:jc w:val="both"/>
        <w:rPr>
          <w:rFonts w:ascii="Arial" w:hAnsi="Arial" w:cs="Arial"/>
          <w:color w:val="0033CC"/>
          <w:sz w:val="20"/>
          <w:szCs w:val="20"/>
        </w:rPr>
      </w:pPr>
      <w:r w:rsidRPr="00CD033A">
        <w:rPr>
          <w:rFonts w:ascii="Arial" w:hAnsi="Arial" w:cs="Arial"/>
          <w:noProof/>
          <w:color w:val="0033CC"/>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C554E4">
        <w:rPr>
          <w:rFonts w:ascii="Arial" w:hAnsi="Arial" w:cs="Arial"/>
          <w:b/>
          <w:color w:val="0033CC"/>
          <w:sz w:val="20"/>
          <w:szCs w:val="20"/>
        </w:rPr>
        <w:t xml:space="preserve">Response to Reviewers </w:t>
      </w:r>
      <w:r w:rsidR="00B4071F" w:rsidRPr="00C554E4">
        <w:rPr>
          <w:rFonts w:ascii="Arial" w:hAnsi="Arial" w:cs="Arial"/>
          <w:b/>
          <w:color w:val="0033CC"/>
          <w:sz w:val="20"/>
          <w:szCs w:val="20"/>
        </w:rPr>
        <w:t xml:space="preserve">Figure </w:t>
      </w:r>
      <w:r w:rsidRPr="00C554E4">
        <w:rPr>
          <w:rFonts w:ascii="Arial" w:eastAsia="Arial" w:hAnsi="Arial" w:cs="Arial"/>
          <w:b/>
          <w:color w:val="0033CC"/>
          <w:sz w:val="20"/>
          <w:szCs w:val="20"/>
        </w:rPr>
        <w:t>2</w:t>
      </w:r>
      <w:r w:rsidR="004C300A" w:rsidRPr="00C554E4">
        <w:rPr>
          <w:rFonts w:ascii="Arial" w:eastAsia="Arial" w:hAnsi="Arial" w:cs="Arial"/>
          <w:b/>
          <w:color w:val="0033CC"/>
          <w:sz w:val="20"/>
          <w:szCs w:val="20"/>
        </w:rPr>
        <w:t>2</w:t>
      </w:r>
      <w:r w:rsidR="004343CE" w:rsidRPr="00C554E4">
        <w:rPr>
          <w:rFonts w:ascii="Arial" w:eastAsia="Arial" w:hAnsi="Arial" w:cs="Arial"/>
          <w:b/>
          <w:color w:val="0033CC"/>
          <w:sz w:val="20"/>
          <w:szCs w:val="20"/>
        </w:rPr>
        <w:t xml:space="preserve"> (</w:t>
      </w:r>
      <w:r w:rsidR="004343CE" w:rsidRPr="005A63B2">
        <w:rPr>
          <w:rFonts w:ascii="Arial" w:eastAsia="Arial" w:hAnsi="Arial" w:cs="Arial"/>
          <w:b/>
          <w:color w:val="0033CC"/>
          <w:sz w:val="20"/>
          <w:szCs w:val="20"/>
          <w:highlight w:val="yellow"/>
        </w:rPr>
        <w:t xml:space="preserve">Supplementary Fig. </w:t>
      </w:r>
      <w:r w:rsidR="00724B39">
        <w:rPr>
          <w:rFonts w:ascii="Arial" w:eastAsia="Arial" w:hAnsi="Arial" w:cs="Arial"/>
          <w:b/>
          <w:color w:val="0033CC"/>
          <w:sz w:val="20"/>
          <w:szCs w:val="20"/>
          <w:highlight w:val="yellow"/>
        </w:rPr>
        <w:t>RR22</w:t>
      </w:r>
      <w:r w:rsidR="004343CE" w:rsidRPr="00CD033A">
        <w:rPr>
          <w:rFonts w:ascii="Arial" w:eastAsia="Arial" w:hAnsi="Arial" w:cs="Arial"/>
          <w:b/>
          <w:color w:val="0033CC"/>
          <w:sz w:val="20"/>
          <w:szCs w:val="20"/>
        </w:rPr>
        <w:t xml:space="preserve"> of the revised manuscript</w:t>
      </w:r>
      <w:r w:rsidR="004343CE" w:rsidRPr="00C554E4">
        <w:rPr>
          <w:rFonts w:ascii="Arial" w:eastAsia="Arial" w:hAnsi="Arial" w:cs="Arial"/>
          <w:b/>
          <w:color w:val="0033CC"/>
          <w:sz w:val="20"/>
          <w:szCs w:val="20"/>
        </w:rPr>
        <w:t>)</w:t>
      </w:r>
      <w:r w:rsidR="00B4071F" w:rsidRPr="00C554E4">
        <w:rPr>
          <w:rFonts w:ascii="Arial" w:hAnsi="Arial" w:cs="Arial"/>
          <w:b/>
          <w:color w:val="0033CC"/>
          <w:sz w:val="20"/>
          <w:szCs w:val="20"/>
        </w:rPr>
        <w:t>: Limits of detection in cfDNA of tumor-matched variants.</w:t>
      </w:r>
      <w:r w:rsidR="00B4071F" w:rsidRPr="00C554E4">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59A6E578"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C80ED4" w:rsidRPr="00AB5580">
        <w:rPr>
          <w:rFonts w:ascii="Arial" w:eastAsia="Arial" w:hAnsi="Arial" w:cs="Arial"/>
          <w:color w:val="0033CC"/>
        </w:rPr>
        <w:t>:</w:t>
      </w:r>
      <w:r w:rsidRPr="00AB5580">
        <w:rPr>
          <w:rFonts w:ascii="Arial" w:eastAsia="Arial" w:hAnsi="Arial" w:cs="Arial"/>
          <w:color w:val="0033CC"/>
        </w:rPr>
        <w:t xml:space="preserve"> </w:t>
      </w:r>
      <w:r w:rsidR="00310597" w:rsidRPr="00AB5580">
        <w:rPr>
          <w:rFonts w:ascii="Arial" w:eastAsia="Arial" w:hAnsi="Arial" w:cs="Arial"/>
          <w:color w:val="0033CC"/>
        </w:rPr>
        <w:t xml:space="preserve">As </w:t>
      </w:r>
      <w:r w:rsidR="00EB7BB7" w:rsidRPr="00AB5580">
        <w:rPr>
          <w:rFonts w:ascii="Arial" w:eastAsia="Arial" w:hAnsi="Arial" w:cs="Arial"/>
          <w:color w:val="0033CC"/>
        </w:rPr>
        <w:t xml:space="preserve">recommended by the </w:t>
      </w:r>
      <w:r w:rsidR="00C80ED4" w:rsidRPr="00AB5580">
        <w:rPr>
          <w:rFonts w:ascii="Arial" w:eastAsia="Arial" w:hAnsi="Arial" w:cs="Arial"/>
          <w:color w:val="0033CC"/>
        </w:rPr>
        <w:t>Reviewer</w:t>
      </w:r>
      <w:r w:rsidR="00EB7BB7" w:rsidRPr="00AB5580">
        <w:rPr>
          <w:rFonts w:ascii="Arial" w:eastAsia="Arial" w:hAnsi="Arial" w:cs="Arial"/>
          <w:color w:val="0033CC"/>
        </w:rPr>
        <w:t xml:space="preserve">, we have now packaged all </w:t>
      </w:r>
      <w:r w:rsidRPr="00AB5580">
        <w:rPr>
          <w:rFonts w:ascii="Arial" w:eastAsia="Arial" w:hAnsi="Arial" w:cs="Arial"/>
          <w:color w:val="0033CC"/>
        </w:rPr>
        <w:t xml:space="preserve">the computer codes on GitHub. These can be accessed </w:t>
      </w:r>
      <w:r w:rsidR="00310597" w:rsidRPr="00AB5580">
        <w:rPr>
          <w:rFonts w:ascii="Arial" w:eastAsia="Arial" w:hAnsi="Arial" w:cs="Arial"/>
          <w:color w:val="0033CC"/>
        </w:rPr>
        <w:t>at</w:t>
      </w:r>
      <w:r w:rsidRPr="00AB5580">
        <w:rPr>
          <w:rFonts w:ascii="Arial" w:eastAsia="Arial" w:hAnsi="Arial" w:cs="Arial"/>
          <w:color w:val="0033CC"/>
        </w:rPr>
        <w:t xml:space="preserve"> </w:t>
      </w:r>
      <w:hyperlink r:id="rId34">
        <w:r w:rsidRPr="00CD033A">
          <w:rPr>
            <w:rFonts w:ascii="Arial" w:eastAsia="Arial" w:hAnsi="Arial" w:cs="Arial"/>
            <w:color w:val="0033CC"/>
            <w:u w:val="single"/>
          </w:rPr>
          <w:t>https://github.com/ndbrown6/MSK-GRAIL-TECHVAL</w:t>
        </w:r>
      </w:hyperlink>
      <w:r w:rsidR="004343CE" w:rsidRPr="00CD033A">
        <w:rPr>
          <w:rFonts w:ascii="Arial" w:eastAsia="Arial" w:hAnsi="Arial" w:cs="Arial"/>
          <w:color w:val="0033CC"/>
          <w:u w:val="single"/>
        </w:rPr>
        <w:t>.</w:t>
      </w:r>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Pr="00CD033A" w:rsidRDefault="00B4071F" w:rsidP="00212D50">
      <w:pPr>
        <w:spacing w:after="0" w:line="240" w:lineRule="auto"/>
        <w:jc w:val="both"/>
        <w:rPr>
          <w:rFonts w:ascii="Arial" w:eastAsia="Arial" w:hAnsi="Arial" w:cs="Arial"/>
          <w:color w:val="0033CC"/>
        </w:rPr>
      </w:pPr>
      <w:r w:rsidRPr="00AB5580">
        <w:rPr>
          <w:rFonts w:ascii="Arial" w:eastAsia="Arial" w:hAnsi="Arial" w:cs="Arial"/>
          <w:color w:val="0033CC"/>
        </w:rPr>
        <w:t>Authors:</w:t>
      </w:r>
      <w:r w:rsidR="00EB7BB7" w:rsidRPr="00AB5580">
        <w:rPr>
          <w:rFonts w:ascii="Arial" w:eastAsia="Arial" w:hAnsi="Arial" w:cs="Arial"/>
          <w:color w:val="0033CC"/>
        </w:rPr>
        <w:t xml:space="preserve"> The</w:t>
      </w:r>
      <w:r w:rsidRPr="00AB5580">
        <w:rPr>
          <w:rFonts w:ascii="Arial" w:eastAsia="Arial" w:hAnsi="Arial" w:cs="Arial"/>
          <w:color w:val="0033CC"/>
        </w:rPr>
        <w:t xml:space="preserve"> </w:t>
      </w:r>
      <w:r w:rsidR="00EB7BB7" w:rsidRPr="00AB5580">
        <w:rPr>
          <w:rFonts w:ascii="Arial" w:eastAsia="Arial" w:hAnsi="Arial" w:cs="Arial"/>
          <w:color w:val="0033CC"/>
        </w:rPr>
        <w:t>Reviewer raises a very important aspect of paired cfDNA</w:t>
      </w:r>
      <w:r w:rsidR="00C80ED4" w:rsidRPr="00AB5580">
        <w:rPr>
          <w:rFonts w:ascii="Arial" w:eastAsia="Arial" w:hAnsi="Arial" w:cs="Arial"/>
          <w:color w:val="0033CC"/>
        </w:rPr>
        <w:t>-</w:t>
      </w:r>
      <w:r w:rsidR="00EB7BB7" w:rsidRPr="00AB5580">
        <w:rPr>
          <w:rFonts w:ascii="Arial" w:eastAsia="Arial" w:hAnsi="Arial" w:cs="Arial"/>
          <w:color w:val="0033CC"/>
        </w:rPr>
        <w:t xml:space="preserve">/WBC analysis </w:t>
      </w:r>
      <w:r w:rsidR="00C80ED4" w:rsidRPr="00AB5580">
        <w:rPr>
          <w:rFonts w:ascii="Arial" w:eastAsia="Arial" w:hAnsi="Arial" w:cs="Arial"/>
          <w:color w:val="0033CC"/>
        </w:rPr>
        <w:t>as frequent</w:t>
      </w:r>
      <w:r w:rsidR="00EC1014" w:rsidRPr="00AB5580">
        <w:rPr>
          <w:rFonts w:ascii="Arial" w:eastAsia="Arial" w:hAnsi="Arial" w:cs="Arial"/>
          <w:color w:val="0033CC"/>
        </w:rPr>
        <w:t xml:space="preserve"> </w:t>
      </w:r>
      <w:r w:rsidR="00EB7BB7" w:rsidRPr="00AB5580">
        <w:rPr>
          <w:rFonts w:ascii="Arial" w:eastAsia="Arial" w:hAnsi="Arial" w:cs="Arial"/>
          <w:color w:val="0033CC"/>
        </w:rPr>
        <w:t xml:space="preserve">detection of CH in routine cancer care may have important clinical significance. </w:t>
      </w:r>
      <w:r w:rsidR="00EC1014" w:rsidRPr="00AB5580">
        <w:rPr>
          <w:rFonts w:ascii="Arial" w:eastAsia="Arial" w:hAnsi="Arial" w:cs="Arial"/>
          <w:color w:val="0033CC"/>
        </w:rPr>
        <w:t>T</w:t>
      </w:r>
      <w:r w:rsidR="00EB7BB7" w:rsidRPr="00AB5580">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B5580">
        <w:rPr>
          <w:rFonts w:ascii="Arial" w:eastAsia="Arial" w:hAnsi="Arial" w:cs="Arial"/>
          <w:color w:val="0033CC"/>
        </w:rPr>
        <w:t>,</w:t>
      </w:r>
      <w:r w:rsidR="00EB7BB7" w:rsidRPr="00AB5580">
        <w:rPr>
          <w:rFonts w:ascii="Arial" w:eastAsia="Arial" w:hAnsi="Arial" w:cs="Arial"/>
          <w:color w:val="0033CC"/>
        </w:rPr>
        <w:t xml:space="preserve"> and </w:t>
      </w:r>
      <w:r w:rsidR="00EC1014" w:rsidRPr="00AB5580">
        <w:rPr>
          <w:rFonts w:ascii="Arial" w:eastAsia="Arial" w:hAnsi="Arial" w:cs="Arial"/>
          <w:color w:val="0033CC"/>
        </w:rPr>
        <w:t xml:space="preserve">unfortunately, </w:t>
      </w:r>
      <w:r w:rsidR="00EB7BB7" w:rsidRPr="00AB5580">
        <w:rPr>
          <w:rFonts w:ascii="Arial" w:eastAsia="Arial" w:hAnsi="Arial" w:cs="Arial"/>
          <w:color w:val="0033CC"/>
        </w:rPr>
        <w:t xml:space="preserve">many of </w:t>
      </w:r>
      <w:r w:rsidR="0045143D" w:rsidRPr="00AB5580">
        <w:rPr>
          <w:rFonts w:ascii="Arial" w:eastAsia="Arial" w:hAnsi="Arial" w:cs="Arial"/>
          <w:color w:val="0033CC"/>
        </w:rPr>
        <w:t xml:space="preserve">them </w:t>
      </w:r>
      <w:r w:rsidR="0038681A" w:rsidRPr="00AB5580">
        <w:rPr>
          <w:rFonts w:ascii="Arial" w:eastAsia="Arial" w:hAnsi="Arial" w:cs="Arial"/>
          <w:color w:val="0033CC"/>
        </w:rPr>
        <w:t xml:space="preserve">have </w:t>
      </w:r>
      <w:r w:rsidR="00EC1014" w:rsidRPr="00AB5580">
        <w:rPr>
          <w:rFonts w:ascii="Arial" w:eastAsia="Arial" w:hAnsi="Arial" w:cs="Arial"/>
          <w:color w:val="0033CC"/>
        </w:rPr>
        <w:t>succumb</w:t>
      </w:r>
      <w:r w:rsidR="008C6FAA" w:rsidRPr="00AB5580">
        <w:rPr>
          <w:rFonts w:ascii="Arial" w:eastAsia="Arial" w:hAnsi="Arial" w:cs="Arial"/>
          <w:color w:val="0033CC"/>
        </w:rPr>
        <w:t>ed</w:t>
      </w:r>
      <w:r w:rsidR="0038681A" w:rsidRPr="00AB5580">
        <w:rPr>
          <w:rFonts w:ascii="Arial" w:eastAsia="Arial" w:hAnsi="Arial" w:cs="Arial"/>
          <w:color w:val="0033CC"/>
        </w:rPr>
        <w:t xml:space="preserve"> </w:t>
      </w:r>
      <w:r w:rsidR="00EC1014" w:rsidRPr="00AB5580">
        <w:rPr>
          <w:rFonts w:ascii="Arial" w:eastAsia="Arial" w:hAnsi="Arial" w:cs="Arial"/>
          <w:color w:val="0033CC"/>
        </w:rPr>
        <w:t>to</w:t>
      </w:r>
      <w:r w:rsidR="0038681A" w:rsidRPr="00AB5580">
        <w:rPr>
          <w:rFonts w:ascii="Arial" w:eastAsia="Arial" w:hAnsi="Arial" w:cs="Arial"/>
          <w:color w:val="0033CC"/>
        </w:rPr>
        <w:t xml:space="preserve"> their disease before developing myeloid neoplasms</w:t>
      </w:r>
      <w:r w:rsidR="00B71E11" w:rsidRPr="00AB5580">
        <w:rPr>
          <w:rFonts w:ascii="Arial" w:eastAsia="Arial" w:hAnsi="Arial" w:cs="Arial"/>
          <w:color w:val="0033CC"/>
        </w:rPr>
        <w:t xml:space="preserve">. In fact, of the metastatic breast, lung and prostate cancer patients included in this study, </w:t>
      </w:r>
      <w:r w:rsidR="006D215C" w:rsidRPr="00AB5580">
        <w:rPr>
          <w:rFonts w:ascii="Arial" w:eastAsia="Arial" w:hAnsi="Arial" w:cs="Arial"/>
          <w:color w:val="0033CC"/>
        </w:rPr>
        <w:t>23</w:t>
      </w:r>
      <w:r w:rsidR="00B71E11" w:rsidRPr="00AB5580">
        <w:rPr>
          <w:rFonts w:ascii="Arial" w:eastAsia="Arial" w:hAnsi="Arial" w:cs="Arial"/>
          <w:color w:val="0033CC"/>
        </w:rPr>
        <w:t xml:space="preserve">, </w:t>
      </w:r>
      <w:r w:rsidR="006D215C" w:rsidRPr="00AB5580">
        <w:rPr>
          <w:rFonts w:ascii="Arial" w:eastAsia="Arial" w:hAnsi="Arial" w:cs="Arial"/>
          <w:color w:val="0033CC"/>
        </w:rPr>
        <w:t>27</w:t>
      </w:r>
      <w:r w:rsidR="00B71E11" w:rsidRPr="00AB5580">
        <w:rPr>
          <w:rFonts w:ascii="Arial" w:eastAsia="Arial" w:hAnsi="Arial" w:cs="Arial"/>
          <w:color w:val="0033CC"/>
        </w:rPr>
        <w:t xml:space="preserve"> and </w:t>
      </w:r>
      <w:r w:rsidR="008C6FAA" w:rsidRPr="00AB5580">
        <w:rPr>
          <w:rFonts w:ascii="Arial" w:eastAsia="Arial" w:hAnsi="Arial" w:cs="Arial"/>
          <w:color w:val="0033CC"/>
        </w:rPr>
        <w:t>27</w:t>
      </w:r>
      <w:r w:rsidR="00B71E11" w:rsidRPr="00AB5580">
        <w:rPr>
          <w:rFonts w:ascii="Arial" w:eastAsia="Arial" w:hAnsi="Arial" w:cs="Arial"/>
          <w:color w:val="0033CC"/>
        </w:rPr>
        <w:t xml:space="preserve"> have expired since the enrollment</w:t>
      </w:r>
      <w:r w:rsidR="0038681A" w:rsidRPr="00AB5580">
        <w:rPr>
          <w:rFonts w:ascii="Arial" w:eastAsia="Arial" w:hAnsi="Arial" w:cs="Arial"/>
          <w:color w:val="0033CC"/>
        </w:rPr>
        <w:t xml:space="preserve">. Additionally, our sample size and the relatively short </w:t>
      </w:r>
      <w:r w:rsidR="00EB7BB7" w:rsidRPr="00AB5580">
        <w:rPr>
          <w:rFonts w:ascii="Arial" w:eastAsia="Arial" w:hAnsi="Arial" w:cs="Arial"/>
          <w:color w:val="0033CC"/>
        </w:rPr>
        <w:t>follow-up period</w:t>
      </w:r>
      <w:r w:rsidR="008C6FAA" w:rsidRPr="00AB5580">
        <w:rPr>
          <w:rFonts w:ascii="Arial" w:eastAsia="Arial" w:hAnsi="Arial" w:cs="Arial"/>
          <w:color w:val="0033CC"/>
        </w:rPr>
        <w:t xml:space="preserve"> </w:t>
      </w:r>
      <w:r w:rsidR="0038681A" w:rsidRPr="00AB5580">
        <w:rPr>
          <w:rFonts w:ascii="Arial" w:eastAsia="Arial" w:hAnsi="Arial" w:cs="Arial"/>
          <w:color w:val="0033CC"/>
        </w:rPr>
        <w:t xml:space="preserve">make our study </w:t>
      </w:r>
      <w:r w:rsidR="00C80ED4" w:rsidRPr="00AB5580">
        <w:rPr>
          <w:rFonts w:ascii="Arial" w:eastAsia="Arial" w:hAnsi="Arial" w:cs="Arial"/>
          <w:color w:val="0033CC"/>
        </w:rPr>
        <w:t>underpowered</w:t>
      </w:r>
      <w:r w:rsidR="00EC1014" w:rsidRPr="00AB5580">
        <w:rPr>
          <w:rFonts w:ascii="Arial" w:eastAsia="Arial" w:hAnsi="Arial" w:cs="Arial"/>
          <w:color w:val="0033CC"/>
        </w:rPr>
        <w:t xml:space="preserve"> </w:t>
      </w:r>
      <w:r w:rsidR="0038681A" w:rsidRPr="00AB5580">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sidRPr="00AB5580">
        <w:rPr>
          <w:rFonts w:ascii="Arial" w:eastAsia="Arial" w:hAnsi="Arial" w:cs="Arial"/>
          <w:color w:val="0033CC"/>
        </w:rPr>
        <w:t>w</w:t>
      </w:r>
      <w:r w:rsidR="0038681A" w:rsidRPr="00AB5580">
        <w:rPr>
          <w:rFonts w:ascii="Arial" w:eastAsia="Arial" w:hAnsi="Arial" w:cs="Arial"/>
          <w:color w:val="0033CC"/>
        </w:rPr>
        <w:t xml:space="preserve">ould provide a better clinical setting </w:t>
      </w:r>
      <w:r w:rsidR="008C6FAA" w:rsidRPr="00AB5580">
        <w:rPr>
          <w:rFonts w:ascii="Arial" w:eastAsia="Arial" w:hAnsi="Arial" w:cs="Arial"/>
          <w:color w:val="0033CC"/>
        </w:rPr>
        <w:t xml:space="preserve">to further elaborate on </w:t>
      </w:r>
      <w:r w:rsidR="00B71E11" w:rsidRPr="00AB5580">
        <w:rPr>
          <w:rFonts w:ascii="Arial" w:eastAsia="Arial" w:hAnsi="Arial" w:cs="Arial"/>
          <w:color w:val="0033CC"/>
        </w:rPr>
        <w:t>the excellent suggestion the Reviewer has offered</w:t>
      </w:r>
      <w:r w:rsidR="0038681A" w:rsidRPr="00AB5580">
        <w:rPr>
          <w:rFonts w:ascii="Arial" w:eastAsia="Arial" w:hAnsi="Arial" w:cs="Arial"/>
          <w:color w:val="0033CC"/>
        </w:rPr>
        <w:t xml:space="preserve">. We have already embarked on such </w:t>
      </w:r>
      <w:r w:rsidR="00C80ED4" w:rsidRPr="00AB5580">
        <w:rPr>
          <w:rFonts w:ascii="Arial" w:eastAsia="Arial" w:hAnsi="Arial" w:cs="Arial"/>
          <w:color w:val="0033CC"/>
        </w:rPr>
        <w:t xml:space="preserve">a </w:t>
      </w:r>
      <w:r w:rsidR="0038681A" w:rsidRPr="00AB5580">
        <w:rPr>
          <w:rFonts w:ascii="Arial" w:eastAsia="Arial" w:hAnsi="Arial" w:cs="Arial"/>
          <w:color w:val="0033CC"/>
        </w:rPr>
        <w:t xml:space="preserve">study and are hopeful to be able to present our results </w:t>
      </w:r>
      <w:r w:rsidR="00B9560F" w:rsidRPr="00AB5580">
        <w:rPr>
          <w:rFonts w:ascii="Arial" w:eastAsia="Arial" w:hAnsi="Arial" w:cs="Arial"/>
          <w:color w:val="0033CC"/>
        </w:rPr>
        <w:t>with</w:t>
      </w:r>
      <w:r w:rsidR="0038681A" w:rsidRPr="00AB5580">
        <w:rPr>
          <w:rFonts w:ascii="Arial" w:eastAsia="Arial" w:hAnsi="Arial" w:cs="Arial"/>
          <w:color w:val="0033CC"/>
        </w:rPr>
        <w:t xml:space="preserve">in the next </w:t>
      </w:r>
      <w:r w:rsidR="00C80ED4" w:rsidRPr="00AB5580">
        <w:rPr>
          <w:rFonts w:ascii="Arial" w:eastAsia="Arial" w:hAnsi="Arial" w:cs="Arial"/>
          <w:color w:val="0033CC"/>
        </w:rPr>
        <w:t>two to three</w:t>
      </w:r>
      <w:r w:rsidR="00EC1014" w:rsidRPr="00AB5580">
        <w:rPr>
          <w:rFonts w:ascii="Arial" w:eastAsia="Arial" w:hAnsi="Arial" w:cs="Arial"/>
          <w:color w:val="0033CC"/>
        </w:rPr>
        <w:t xml:space="preserve"> </w:t>
      </w:r>
      <w:r w:rsidR="0038681A" w:rsidRPr="00AB5580">
        <w:rPr>
          <w:rFonts w:ascii="Arial" w:eastAsia="Arial" w:hAnsi="Arial" w:cs="Arial"/>
          <w:color w:val="0033CC"/>
        </w:rPr>
        <w:t>years.</w:t>
      </w:r>
    </w:p>
    <w:p w14:paraId="394DBF28" w14:textId="77777777" w:rsidR="00EE1F5D" w:rsidRPr="00CD033A" w:rsidRDefault="00EE1F5D" w:rsidP="00EE1F5D">
      <w:pPr>
        <w:spacing w:after="0"/>
        <w:jc w:val="both"/>
        <w:rPr>
          <w:rFonts w:ascii="Arial" w:eastAsia="Arial" w:hAnsi="Arial" w:cs="Arial"/>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41602836"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38681A" w:rsidRPr="00AB5580">
        <w:rPr>
          <w:rFonts w:ascii="Arial" w:eastAsia="Arial" w:hAnsi="Arial" w:cs="Arial"/>
          <w:color w:val="0033CC"/>
        </w:rPr>
        <w:t xml:space="preserve"> We thank the </w:t>
      </w:r>
      <w:r w:rsidR="00571735" w:rsidRPr="00AB5580">
        <w:rPr>
          <w:rFonts w:ascii="Arial" w:eastAsia="Arial" w:hAnsi="Arial" w:cs="Arial"/>
          <w:color w:val="0033CC"/>
        </w:rPr>
        <w:t>Reviewer</w:t>
      </w:r>
      <w:r w:rsidR="0038681A" w:rsidRPr="00AB5580">
        <w:rPr>
          <w:rFonts w:ascii="Arial" w:eastAsia="Arial" w:hAnsi="Arial" w:cs="Arial"/>
          <w:color w:val="0033CC"/>
        </w:rPr>
        <w:t xml:space="preserve"> for highlighting this important aspect of our study. We </w:t>
      </w:r>
      <w:r w:rsidR="00141714" w:rsidRPr="00AB5580">
        <w:rPr>
          <w:rFonts w:ascii="Arial" w:eastAsia="Arial" w:hAnsi="Arial" w:cs="Arial"/>
          <w:color w:val="0033CC"/>
        </w:rPr>
        <w:t xml:space="preserve">fully </w:t>
      </w:r>
      <w:r w:rsidR="0038681A" w:rsidRPr="00AB5580">
        <w:rPr>
          <w:rFonts w:ascii="Arial" w:eastAsia="Arial" w:hAnsi="Arial" w:cs="Arial"/>
          <w:color w:val="0033CC"/>
        </w:rPr>
        <w:t xml:space="preserve">agree with the Reviewer that other sources of somatic mutations such as benign tumors </w:t>
      </w:r>
      <w:r w:rsidR="00B71E11" w:rsidRPr="00AB5580">
        <w:rPr>
          <w:rFonts w:ascii="Arial" w:eastAsia="Arial" w:hAnsi="Arial" w:cs="Arial"/>
          <w:color w:val="0033CC"/>
        </w:rPr>
        <w:t>(</w:t>
      </w:r>
      <w:r w:rsidR="000E5FBA" w:rsidRPr="00AB5580">
        <w:rPr>
          <w:rFonts w:ascii="Arial" w:eastAsia="Arial" w:hAnsi="Arial" w:cs="Arial"/>
          <w:color w:val="0033CC"/>
        </w:rPr>
        <w:t xml:space="preserve">e.g. </w:t>
      </w:r>
      <w:r w:rsidR="00B71E11" w:rsidRPr="00AB5580">
        <w:rPr>
          <w:rFonts w:ascii="Arial" w:eastAsia="Arial" w:hAnsi="Arial" w:cs="Arial"/>
          <w:color w:val="0033CC"/>
        </w:rPr>
        <w:t>nevi</w:t>
      </w:r>
      <w:r w:rsidR="0038681A" w:rsidRPr="00AB5580">
        <w:rPr>
          <w:rFonts w:ascii="Arial" w:eastAsia="Arial" w:hAnsi="Arial" w:cs="Arial"/>
          <w:color w:val="0033CC"/>
        </w:rPr>
        <w:t>, polyps</w:t>
      </w:r>
      <w:r w:rsidR="00C80ED4" w:rsidRPr="00AB5580">
        <w:rPr>
          <w:rFonts w:ascii="Arial" w:eastAsia="Arial" w:hAnsi="Arial" w:cs="Arial"/>
          <w:color w:val="0033CC"/>
        </w:rPr>
        <w:t>,</w:t>
      </w:r>
      <w:r w:rsidR="0038681A" w:rsidRPr="00AB5580">
        <w:rPr>
          <w:rFonts w:ascii="Arial" w:eastAsia="Arial" w:hAnsi="Arial" w:cs="Arial"/>
          <w:color w:val="0033CC"/>
        </w:rPr>
        <w:t xml:space="preserve"> etc</w:t>
      </w:r>
      <w:r w:rsidR="009D1BC0" w:rsidRPr="00AB5580">
        <w:rPr>
          <w:rFonts w:ascii="Arial" w:eastAsia="Arial" w:hAnsi="Arial" w:cs="Arial"/>
          <w:color w:val="0033CC"/>
        </w:rPr>
        <w:t>.</w:t>
      </w:r>
      <w:r w:rsidR="00B71E11" w:rsidRPr="00AB5580">
        <w:rPr>
          <w:rFonts w:ascii="Arial" w:eastAsia="Arial" w:hAnsi="Arial" w:cs="Arial"/>
          <w:color w:val="0033CC"/>
        </w:rPr>
        <w:t>)</w:t>
      </w:r>
      <w:r w:rsidR="0038681A" w:rsidRPr="00AB5580">
        <w:rPr>
          <w:rFonts w:ascii="Arial" w:eastAsia="Arial" w:hAnsi="Arial" w:cs="Arial"/>
          <w:color w:val="0033CC"/>
        </w:rPr>
        <w:t xml:space="preserve">, somatic </w:t>
      </w:r>
      <w:r w:rsidR="00C80ED4" w:rsidRPr="00AB5580">
        <w:rPr>
          <w:rFonts w:ascii="Arial" w:eastAsia="Arial" w:hAnsi="Arial" w:cs="Arial"/>
          <w:color w:val="0033CC"/>
        </w:rPr>
        <w:t>mosaicism</w:t>
      </w:r>
      <w:r w:rsidR="0038681A" w:rsidRPr="00AB5580">
        <w:rPr>
          <w:rFonts w:ascii="Arial" w:eastAsia="Arial" w:hAnsi="Arial" w:cs="Arial"/>
          <w:color w:val="0033CC"/>
        </w:rPr>
        <w:t xml:space="preserve"> beyond CH and occult malignancies </w:t>
      </w:r>
      <w:r w:rsidR="009D1BC0" w:rsidRPr="00AB5580">
        <w:rPr>
          <w:rFonts w:ascii="Arial" w:eastAsia="Arial" w:hAnsi="Arial" w:cs="Arial"/>
          <w:color w:val="0033CC"/>
        </w:rPr>
        <w:t xml:space="preserve">could explain a portion of the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We have now</w:t>
      </w:r>
      <w:r w:rsidR="00C80ED4" w:rsidRPr="00AB5580">
        <w:rPr>
          <w:rFonts w:ascii="Arial" w:eastAsia="Arial" w:hAnsi="Arial" w:cs="Arial"/>
          <w:color w:val="0033CC"/>
        </w:rPr>
        <w:t xml:space="preserve"> more</w:t>
      </w:r>
      <w:r w:rsidR="00AC2BDB" w:rsidRPr="00AB5580">
        <w:rPr>
          <w:rFonts w:ascii="Arial" w:eastAsia="Arial" w:hAnsi="Arial" w:cs="Arial"/>
          <w:color w:val="0033CC"/>
        </w:rPr>
        <w:t xml:space="preserve"> </w:t>
      </w:r>
      <w:r w:rsidR="009D1BC0" w:rsidRPr="00AB5580">
        <w:rPr>
          <w:rFonts w:ascii="Arial" w:eastAsia="Arial" w:hAnsi="Arial" w:cs="Arial"/>
          <w:color w:val="0033CC"/>
        </w:rPr>
        <w:t xml:space="preserve">clearly discussed these possibilities in the </w:t>
      </w:r>
      <w:r w:rsidR="00C80ED4" w:rsidRPr="00AB5580">
        <w:rPr>
          <w:rFonts w:ascii="Arial" w:eastAsia="Arial" w:hAnsi="Arial" w:cs="Arial"/>
          <w:color w:val="0033CC"/>
        </w:rPr>
        <w:t xml:space="preserve">revised version of the </w:t>
      </w:r>
      <w:r w:rsidR="009D1BC0" w:rsidRPr="00AB5580">
        <w:rPr>
          <w:rFonts w:ascii="Arial" w:eastAsia="Arial" w:hAnsi="Arial" w:cs="Arial"/>
          <w:color w:val="0033CC"/>
        </w:rPr>
        <w:t xml:space="preserve">manuscript </w:t>
      </w:r>
      <w:r w:rsidR="00141714" w:rsidRPr="00AB5580">
        <w:rPr>
          <w:rFonts w:ascii="Arial" w:eastAsia="Arial" w:hAnsi="Arial" w:cs="Arial"/>
          <w:color w:val="0033CC"/>
        </w:rPr>
        <w:t>(</w:t>
      </w:r>
      <w:r w:rsidR="0080590E" w:rsidRPr="00AB5580">
        <w:rPr>
          <w:rFonts w:ascii="Arial" w:eastAsia="Arial" w:hAnsi="Arial" w:cs="Arial"/>
          <w:color w:val="0033CC"/>
        </w:rPr>
        <w:t xml:space="preserve">in the </w:t>
      </w:r>
      <w:proofErr w:type="spellStart"/>
      <w:r w:rsidR="0080590E" w:rsidRPr="00AB5580">
        <w:rPr>
          <w:rFonts w:ascii="Arial" w:eastAsia="Arial" w:hAnsi="Arial" w:cs="Arial"/>
          <w:color w:val="0033CC"/>
        </w:rPr>
        <w:t>Disucssion</w:t>
      </w:r>
      <w:proofErr w:type="spellEnd"/>
      <w:r w:rsidR="0080590E"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80590E"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80590E" w:rsidRPr="005A63B2">
        <w:rPr>
          <w:rFonts w:ascii="Arial" w:eastAsia="Arial" w:hAnsi="Arial" w:cs="Arial"/>
          <w:color w:val="0033CC"/>
        </w:rPr>
        <w:t>, “</w:t>
      </w:r>
      <w:r w:rsidR="0080590E" w:rsidRPr="00CD033A">
        <w:rPr>
          <w:rFonts w:ascii="Arial" w:eastAsia="Arial" w:hAnsi="Arial" w:cs="Arial"/>
          <w:color w:val="0033CC"/>
        </w:rPr>
        <w:t xml:space="preserve">a subset of </w:t>
      </w:r>
      <w:proofErr w:type="spellStart"/>
      <w:r w:rsidR="0080590E" w:rsidRPr="00CD033A">
        <w:rPr>
          <w:rFonts w:ascii="Arial" w:eastAsia="Arial" w:hAnsi="Arial" w:cs="Arial"/>
          <w:color w:val="0033CC"/>
        </w:rPr>
        <w:t>VUSo</w:t>
      </w:r>
      <w:proofErr w:type="spellEnd"/>
      <w:r w:rsidR="0080590E" w:rsidRPr="00CD033A">
        <w:rPr>
          <w:rFonts w:ascii="Arial" w:eastAsia="Arial" w:hAnsi="Arial" w:cs="Arial"/>
          <w:color w:val="0033CC"/>
        </w:rPr>
        <w:t xml:space="preserve"> might originate from CH not detected in the matched WBC sample, other sources of somatic mosaicism</w:t>
      </w:r>
      <w:r w:rsidR="0080590E" w:rsidRPr="00AB5580">
        <w:rPr>
          <w:rFonts w:ascii="Arial" w:eastAsia="Arial" w:hAnsi="Arial" w:cs="Arial"/>
          <w:color w:val="0033CC"/>
        </w:rPr>
        <w:t>, benign neoplasms and/or other forms of occult cancers not detected in the extensive clinical work up performed in the patients included in this study</w:t>
      </w:r>
      <w:r w:rsidR="005A63B2" w:rsidRPr="005A63B2">
        <w:rPr>
          <w:rFonts w:ascii="Arial" w:eastAsia="Arial" w:hAnsi="Arial" w:cs="Arial"/>
          <w:color w:val="0033CC"/>
        </w:rPr>
        <w:t>”</w:t>
      </w:r>
      <w:r w:rsidR="00141714" w:rsidRPr="00AB5580">
        <w:rPr>
          <w:rFonts w:ascii="Arial" w:eastAsia="Arial" w:hAnsi="Arial" w:cs="Arial"/>
          <w:color w:val="0033CC"/>
        </w:rPr>
        <w:t>).</w:t>
      </w:r>
      <w:r w:rsidR="009D1BC0" w:rsidRPr="00AB5580">
        <w:rPr>
          <w:rFonts w:ascii="Arial" w:eastAsia="Arial" w:hAnsi="Arial" w:cs="Arial"/>
          <w:color w:val="0033CC"/>
        </w:rPr>
        <w:t xml:space="preserve"> </w:t>
      </w:r>
      <w:r w:rsidR="00AC2BDB" w:rsidRPr="00AB5580">
        <w:rPr>
          <w:rFonts w:ascii="Arial" w:eastAsia="Arial" w:hAnsi="Arial" w:cs="Arial"/>
          <w:color w:val="0033CC"/>
        </w:rPr>
        <w:t>We beli</w:t>
      </w:r>
      <w:r w:rsidR="000E5FBA" w:rsidRPr="00AB5580">
        <w:rPr>
          <w:rFonts w:ascii="Arial" w:eastAsia="Arial" w:hAnsi="Arial" w:cs="Arial"/>
          <w:color w:val="0033CC"/>
        </w:rPr>
        <w:t>e</w:t>
      </w:r>
      <w:r w:rsidR="00AC2BDB" w:rsidRPr="00AB5580">
        <w:rPr>
          <w:rFonts w:ascii="Arial" w:eastAsia="Arial" w:hAnsi="Arial" w:cs="Arial"/>
          <w:color w:val="0033CC"/>
        </w:rPr>
        <w:t>ve that d</w:t>
      </w:r>
      <w:r w:rsidR="00C80ED4" w:rsidRPr="00AB5580">
        <w:rPr>
          <w:rFonts w:ascii="Arial" w:eastAsia="Arial" w:hAnsi="Arial" w:cs="Arial"/>
          <w:color w:val="0033CC"/>
        </w:rPr>
        <w:t>efinitive</w:t>
      </w:r>
      <w:r w:rsidR="009D1BC0" w:rsidRPr="00AB5580">
        <w:rPr>
          <w:rFonts w:ascii="Arial" w:eastAsia="Arial" w:hAnsi="Arial" w:cs="Arial"/>
          <w:color w:val="0033CC"/>
        </w:rPr>
        <w:t xml:space="preserve"> clinical validation of these other possible sources of </w:t>
      </w:r>
      <w:proofErr w:type="spellStart"/>
      <w:r w:rsidR="009D1BC0" w:rsidRPr="00AB5580">
        <w:rPr>
          <w:rFonts w:ascii="Arial" w:eastAsia="Arial" w:hAnsi="Arial" w:cs="Arial"/>
          <w:color w:val="0033CC"/>
        </w:rPr>
        <w:t>VUSo</w:t>
      </w:r>
      <w:proofErr w:type="spellEnd"/>
      <w:r w:rsidR="009D1BC0" w:rsidRPr="00AB5580">
        <w:rPr>
          <w:rFonts w:ascii="Arial" w:eastAsia="Arial" w:hAnsi="Arial" w:cs="Arial"/>
          <w:color w:val="0033CC"/>
        </w:rPr>
        <w:t xml:space="preserve"> is extremely challenging clinically and </w:t>
      </w:r>
      <w:r w:rsidR="00B71E11" w:rsidRPr="00AB5580">
        <w:rPr>
          <w:rFonts w:ascii="Arial" w:eastAsia="Arial" w:hAnsi="Arial" w:cs="Arial"/>
          <w:color w:val="0033CC"/>
        </w:rPr>
        <w:t xml:space="preserve">would be </w:t>
      </w:r>
      <w:r w:rsidR="00C80ED4" w:rsidRPr="00AB5580">
        <w:rPr>
          <w:rFonts w:ascii="Arial" w:eastAsia="Arial" w:hAnsi="Arial" w:cs="Arial"/>
          <w:color w:val="0033CC"/>
        </w:rPr>
        <w:t>outside the</w:t>
      </w:r>
      <w:r w:rsidR="009D1BC0" w:rsidRPr="00AB5580">
        <w:rPr>
          <w:rFonts w:ascii="Arial" w:eastAsia="Arial" w:hAnsi="Arial" w:cs="Arial"/>
          <w:color w:val="0033CC"/>
        </w:rPr>
        <w:t xml:space="preserve"> of scope of the current study. </w:t>
      </w:r>
      <w:r w:rsidR="00AC2BDB" w:rsidRPr="00AB5580">
        <w:rPr>
          <w:rFonts w:ascii="Arial" w:eastAsia="Arial" w:hAnsi="Arial" w:cs="Arial"/>
          <w:color w:val="0033CC"/>
        </w:rPr>
        <w:t xml:space="preserve">Perhaps, studies involving longitudinal </w:t>
      </w:r>
      <w:r w:rsidR="000E5FBA" w:rsidRPr="00AB5580">
        <w:rPr>
          <w:rFonts w:ascii="Arial" w:eastAsia="Arial" w:hAnsi="Arial" w:cs="Arial"/>
          <w:color w:val="0033CC"/>
        </w:rPr>
        <w:t>monitoring</w:t>
      </w:r>
      <w:r w:rsidR="00AC2BDB" w:rsidRPr="00AB5580">
        <w:rPr>
          <w:rFonts w:ascii="Arial" w:eastAsia="Arial" w:hAnsi="Arial" w:cs="Arial"/>
          <w:color w:val="0033CC"/>
        </w:rPr>
        <w:t xml:space="preserve"> of c</w:t>
      </w:r>
      <w:r w:rsidR="000E5FBA" w:rsidRPr="00AB5580">
        <w:rPr>
          <w:rFonts w:ascii="Arial" w:eastAsia="Arial" w:hAnsi="Arial" w:cs="Arial"/>
          <w:color w:val="0033CC"/>
        </w:rPr>
        <w:t>f</w:t>
      </w:r>
      <w:r w:rsidR="00AC2BDB" w:rsidRPr="00AB5580">
        <w:rPr>
          <w:rFonts w:ascii="Arial" w:eastAsia="Arial" w:hAnsi="Arial" w:cs="Arial"/>
          <w:color w:val="0033CC"/>
        </w:rPr>
        <w:t xml:space="preserve">DNA </w:t>
      </w:r>
      <w:r w:rsidR="000E5FBA" w:rsidRPr="00AB5580">
        <w:rPr>
          <w:rFonts w:ascii="Arial" w:eastAsia="Arial" w:hAnsi="Arial" w:cs="Arial"/>
          <w:color w:val="0033CC"/>
        </w:rPr>
        <w:t xml:space="preserve">in hitherto healthy individuals who would </w:t>
      </w:r>
      <w:r w:rsidR="005A407A" w:rsidRPr="00AB5580">
        <w:rPr>
          <w:rFonts w:ascii="Arial" w:eastAsia="Arial" w:hAnsi="Arial" w:cs="Arial"/>
          <w:color w:val="0033CC"/>
        </w:rPr>
        <w:t xml:space="preserve">later </w:t>
      </w:r>
      <w:r w:rsidR="005A407A" w:rsidRPr="00AB5580">
        <w:rPr>
          <w:rFonts w:ascii="Arial" w:eastAsia="Arial" w:hAnsi="Arial" w:cs="Arial"/>
          <w:color w:val="0033CC"/>
        </w:rPr>
        <w:lastRenderedPageBreak/>
        <w:t xml:space="preserve">be diagnosed with cancer </w:t>
      </w:r>
      <w:r w:rsidR="00AC2BDB" w:rsidRPr="00AB5580">
        <w:rPr>
          <w:rFonts w:ascii="Arial" w:eastAsia="Arial" w:hAnsi="Arial" w:cs="Arial"/>
          <w:color w:val="0033CC"/>
        </w:rPr>
        <w:t xml:space="preserve">combined with autopsies of cancer </w:t>
      </w:r>
      <w:r w:rsidR="000E5FBA" w:rsidRPr="00AB5580">
        <w:rPr>
          <w:rFonts w:ascii="Arial" w:eastAsia="Arial" w:hAnsi="Arial" w:cs="Arial"/>
          <w:color w:val="0033CC"/>
        </w:rPr>
        <w:t xml:space="preserve">patients and healthy </w:t>
      </w:r>
      <w:r w:rsidR="005A407A" w:rsidRPr="00AB5580">
        <w:rPr>
          <w:rFonts w:ascii="Arial" w:eastAsia="Arial" w:hAnsi="Arial" w:cs="Arial"/>
          <w:color w:val="0033CC"/>
        </w:rPr>
        <w:t>individuals</w:t>
      </w:r>
      <w:r w:rsidR="000E5FBA" w:rsidRPr="00AB5580">
        <w:rPr>
          <w:rFonts w:ascii="Arial" w:eastAsia="Arial" w:hAnsi="Arial" w:cs="Arial"/>
          <w:color w:val="0033CC"/>
        </w:rPr>
        <w:t xml:space="preserve"> </w:t>
      </w:r>
      <w:r w:rsidR="005A407A" w:rsidRPr="00AB5580">
        <w:rPr>
          <w:rFonts w:ascii="Arial" w:eastAsia="Arial" w:hAnsi="Arial" w:cs="Arial"/>
          <w:color w:val="0033CC"/>
        </w:rPr>
        <w:t xml:space="preserve">could help </w:t>
      </w:r>
      <w:r w:rsidR="00AC2BDB" w:rsidRPr="00AB5580">
        <w:rPr>
          <w:rFonts w:ascii="Arial" w:eastAsia="Arial" w:hAnsi="Arial" w:cs="Arial"/>
          <w:color w:val="0033CC"/>
        </w:rPr>
        <w:t>determine the full genomic landscape of the tumors and other possible sources of somatic mutations.</w:t>
      </w:r>
    </w:p>
    <w:p w14:paraId="34C517C3" w14:textId="082D6CB5" w:rsidR="009D1BC0" w:rsidRPr="00AB5580" w:rsidRDefault="009D1BC0" w:rsidP="00A7225E">
      <w:pPr>
        <w:spacing w:after="0" w:line="240" w:lineRule="auto"/>
        <w:jc w:val="both"/>
        <w:rPr>
          <w:rFonts w:ascii="Arial" w:eastAsia="Arial" w:hAnsi="Arial" w:cs="Arial"/>
          <w:color w:val="0033CC"/>
        </w:rPr>
      </w:pPr>
    </w:p>
    <w:p w14:paraId="51B01F90" w14:textId="7B7CAC55" w:rsidR="009D1BC0" w:rsidRPr="00AB5580" w:rsidRDefault="009D1BC0"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The full list of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along with all other cfDNA variants are provided in </w:t>
      </w:r>
      <w:r w:rsidR="00C80ED4" w:rsidRPr="0055192D">
        <w:rPr>
          <w:rFonts w:ascii="Arial" w:eastAsia="Arial" w:hAnsi="Arial" w:cs="Arial"/>
          <w:b/>
          <w:color w:val="0033CC"/>
          <w:highlight w:val="yellow"/>
        </w:rPr>
        <w:t xml:space="preserve">Supplementary Table </w:t>
      </w:r>
      <w:r w:rsidR="005A63B2" w:rsidRPr="0055192D">
        <w:rPr>
          <w:rFonts w:ascii="Arial" w:eastAsia="Arial" w:hAnsi="Arial" w:cs="Arial"/>
          <w:b/>
          <w:color w:val="0033CC"/>
          <w:highlight w:val="yellow"/>
        </w:rPr>
        <w:t>XX</w:t>
      </w:r>
      <w:r w:rsidR="00C80ED4" w:rsidRPr="00AB5580">
        <w:rPr>
          <w:rFonts w:ascii="Arial" w:eastAsia="Arial" w:hAnsi="Arial" w:cs="Arial"/>
          <w:color w:val="0033CC"/>
        </w:rPr>
        <w:t xml:space="preserve"> of the manuscript</w:t>
      </w:r>
      <w:r w:rsidRPr="00AB5580">
        <w:rPr>
          <w:rFonts w:ascii="Arial" w:eastAsia="Arial" w:hAnsi="Arial" w:cs="Arial"/>
          <w:color w:val="0033CC"/>
        </w:rPr>
        <w:t xml:space="preserve">. </w:t>
      </w:r>
      <w:r w:rsidR="00B71E11" w:rsidRPr="00AB5580">
        <w:rPr>
          <w:rFonts w:ascii="Arial" w:eastAsia="Arial" w:hAnsi="Arial" w:cs="Arial"/>
          <w:color w:val="0033CC"/>
        </w:rPr>
        <w:t>Following the</w:t>
      </w:r>
      <w:r w:rsidR="00C80ED4" w:rsidRPr="00AB5580">
        <w:rPr>
          <w:rFonts w:ascii="Arial" w:eastAsia="Arial" w:hAnsi="Arial" w:cs="Arial"/>
          <w:color w:val="0033CC"/>
        </w:rPr>
        <w:t xml:space="preserve"> </w:t>
      </w:r>
      <w:r w:rsidRPr="00AB5580">
        <w:rPr>
          <w:rFonts w:ascii="Arial" w:eastAsia="Arial" w:hAnsi="Arial" w:cs="Arial"/>
          <w:color w:val="0033CC"/>
        </w:rPr>
        <w:t>Reviewer’s</w:t>
      </w:r>
      <w:r w:rsidR="00B71E11" w:rsidRPr="00AB5580">
        <w:rPr>
          <w:rFonts w:ascii="Arial" w:eastAsia="Arial" w:hAnsi="Arial" w:cs="Arial"/>
          <w:color w:val="0033CC"/>
        </w:rPr>
        <w:t xml:space="preserve"> excellent</w:t>
      </w:r>
      <w:r w:rsidRPr="00AB5580">
        <w:rPr>
          <w:rFonts w:ascii="Arial" w:eastAsia="Arial" w:hAnsi="Arial" w:cs="Arial"/>
          <w:color w:val="0033CC"/>
        </w:rPr>
        <w:t xml:space="preserve"> recommendation, we updated </w:t>
      </w:r>
      <w:r w:rsidR="00724B39">
        <w:rPr>
          <w:rFonts w:ascii="Arial" w:eastAsia="Arial" w:hAnsi="Arial" w:cs="Arial"/>
          <w:b/>
          <w:color w:val="0033CC"/>
          <w:highlight w:val="yellow"/>
        </w:rPr>
        <w:t>Supplementary</w:t>
      </w:r>
      <w:r w:rsidR="005A63B2">
        <w:rPr>
          <w:rFonts w:ascii="Arial" w:eastAsia="Arial" w:hAnsi="Arial" w:cs="Arial"/>
          <w:b/>
          <w:color w:val="0033CC"/>
          <w:highlight w:val="yellow"/>
        </w:rPr>
        <w:t xml:space="preserve"> </w:t>
      </w:r>
      <w:r w:rsidRPr="00AB5580">
        <w:rPr>
          <w:rFonts w:ascii="Arial" w:eastAsia="Arial" w:hAnsi="Arial" w:cs="Arial"/>
          <w:b/>
          <w:color w:val="0033CC"/>
          <w:highlight w:val="yellow"/>
        </w:rPr>
        <w:t>Fig</w:t>
      </w:r>
      <w:r w:rsidR="005A63B2">
        <w:rPr>
          <w:rFonts w:ascii="Arial" w:eastAsia="Arial" w:hAnsi="Arial" w:cs="Arial"/>
          <w:b/>
          <w:color w:val="0033CC"/>
          <w:highlight w:val="yellow"/>
        </w:rPr>
        <w:t>.</w:t>
      </w:r>
      <w:r w:rsidRPr="00AB5580">
        <w:rPr>
          <w:rFonts w:ascii="Arial" w:eastAsia="Arial" w:hAnsi="Arial" w:cs="Arial"/>
          <w:b/>
          <w:color w:val="0033CC"/>
          <w:highlight w:val="yellow"/>
        </w:rPr>
        <w:t xml:space="preserve"> </w:t>
      </w:r>
      <w:r w:rsidR="00724B39">
        <w:rPr>
          <w:rFonts w:ascii="Arial" w:eastAsia="Arial" w:hAnsi="Arial" w:cs="Arial"/>
          <w:b/>
          <w:color w:val="0033CC"/>
          <w:highlight w:val="yellow"/>
        </w:rPr>
        <w:t>RR16</w:t>
      </w:r>
      <w:r w:rsidR="00C80ED4" w:rsidRPr="00AB5580">
        <w:rPr>
          <w:rFonts w:ascii="Arial" w:eastAsia="Arial" w:hAnsi="Arial" w:cs="Arial"/>
          <w:color w:val="0033CC"/>
        </w:rPr>
        <w:t xml:space="preserve"> to</w:t>
      </w:r>
      <w:r w:rsidR="00AC2BDB" w:rsidRPr="00AB5580">
        <w:rPr>
          <w:rFonts w:ascii="Arial" w:eastAsia="Arial" w:hAnsi="Arial" w:cs="Arial"/>
          <w:color w:val="0033CC"/>
        </w:rPr>
        <w:t xml:space="preserve"> </w:t>
      </w:r>
      <w:r w:rsidR="00C80ED4" w:rsidRPr="00AB5580">
        <w:rPr>
          <w:rFonts w:ascii="Arial" w:eastAsia="Arial" w:hAnsi="Arial" w:cs="Arial"/>
          <w:color w:val="0033CC"/>
        </w:rPr>
        <w:t>separate</w:t>
      </w:r>
      <w:r w:rsidR="00AC2BDB" w:rsidRPr="00AB5580">
        <w:rPr>
          <w:rFonts w:ascii="Arial" w:eastAsia="Arial" w:hAnsi="Arial" w:cs="Arial"/>
          <w:color w:val="0033CC"/>
        </w:rPr>
        <w:t xml:space="preserve"> </w:t>
      </w:r>
      <w:r w:rsidRPr="00AB5580">
        <w:rPr>
          <w:rFonts w:ascii="Arial" w:eastAsia="Arial" w:hAnsi="Arial" w:cs="Arial"/>
          <w:color w:val="0033CC"/>
        </w:rPr>
        <w:t xml:space="preserve">healthy controls from the </w:t>
      </w:r>
      <w:r w:rsidR="008C6FAA" w:rsidRPr="00AB5580">
        <w:rPr>
          <w:rFonts w:ascii="Arial" w:eastAsia="Arial" w:hAnsi="Arial" w:cs="Arial"/>
          <w:color w:val="0033CC"/>
        </w:rPr>
        <w:t>cancer patients</w:t>
      </w:r>
      <w:r w:rsidR="00AC2BDB" w:rsidRPr="00AB5580">
        <w:rPr>
          <w:rFonts w:ascii="Arial" w:eastAsia="Arial" w:hAnsi="Arial" w:cs="Arial"/>
          <w:color w:val="0033CC"/>
        </w:rPr>
        <w:t xml:space="preserve"> </w:t>
      </w:r>
      <w:r w:rsidR="005839B6" w:rsidRPr="00AB5580">
        <w:rPr>
          <w:rFonts w:ascii="Arial" w:eastAsia="Arial" w:hAnsi="Arial" w:cs="Arial"/>
          <w:color w:val="0033CC"/>
        </w:rPr>
        <w:t>and</w:t>
      </w:r>
      <w:r w:rsidRPr="00AB5580">
        <w:rPr>
          <w:rFonts w:ascii="Arial" w:eastAsia="Arial" w:hAnsi="Arial" w:cs="Arial"/>
          <w:color w:val="0033CC"/>
        </w:rPr>
        <w:t xml:space="preserve"> highlight the genes that are </w:t>
      </w:r>
      <w:r w:rsidR="00C80ED4" w:rsidRPr="00AB5580">
        <w:rPr>
          <w:rFonts w:ascii="Arial" w:eastAsia="Arial" w:hAnsi="Arial" w:cs="Arial"/>
          <w:color w:val="0033CC"/>
        </w:rPr>
        <w:t xml:space="preserve">most </w:t>
      </w:r>
      <w:r w:rsidRPr="00AB5580">
        <w:rPr>
          <w:rFonts w:ascii="Arial" w:eastAsia="Arial" w:hAnsi="Arial" w:cs="Arial"/>
          <w:color w:val="0033CC"/>
        </w:rPr>
        <w:t xml:space="preserve">frequently altered as </w:t>
      </w:r>
      <w:proofErr w:type="spellStart"/>
      <w:r w:rsidRPr="00AB5580">
        <w:rPr>
          <w:rFonts w:ascii="Arial" w:eastAsia="Arial" w:hAnsi="Arial" w:cs="Arial"/>
          <w:color w:val="0033CC"/>
        </w:rPr>
        <w:t>VUSo</w:t>
      </w:r>
      <w:proofErr w:type="spellEnd"/>
      <w:r w:rsidRPr="00AB5580">
        <w:rPr>
          <w:rFonts w:ascii="Arial" w:eastAsia="Arial" w:hAnsi="Arial" w:cs="Arial"/>
          <w:color w:val="0033CC"/>
        </w:rPr>
        <w:t xml:space="preserve"> in healthy controls (</w:t>
      </w:r>
      <w:r w:rsidR="005839B6" w:rsidRPr="00AB5580">
        <w:rPr>
          <w:rFonts w:ascii="Arial" w:eastAsia="Arial" w:hAnsi="Arial" w:cs="Arial"/>
          <w:color w:val="0033CC"/>
        </w:rPr>
        <w:t xml:space="preserve">see </w:t>
      </w:r>
      <w:r w:rsidR="00724B39">
        <w:rPr>
          <w:rFonts w:ascii="Arial" w:eastAsia="Arial" w:hAnsi="Arial" w:cs="Arial"/>
          <w:b/>
          <w:color w:val="0033CC"/>
          <w:highlight w:val="yellow"/>
        </w:rPr>
        <w:t xml:space="preserve">Supplementary </w:t>
      </w:r>
      <w:commentRangeStart w:id="46"/>
      <w:r w:rsidRPr="005A63B2">
        <w:rPr>
          <w:rFonts w:ascii="Arial" w:eastAsia="Arial" w:hAnsi="Arial" w:cs="Arial"/>
          <w:b/>
          <w:color w:val="0033CC"/>
          <w:highlight w:val="yellow"/>
        </w:rPr>
        <w:t>Fig</w:t>
      </w:r>
      <w:r w:rsidR="00727001" w:rsidRPr="005A63B2">
        <w:rPr>
          <w:rFonts w:ascii="Arial" w:eastAsia="Arial" w:hAnsi="Arial" w:cs="Arial"/>
          <w:b/>
          <w:color w:val="0033CC"/>
          <w:highlight w:val="yellow"/>
        </w:rPr>
        <w:t>.</w:t>
      </w:r>
      <w:r w:rsidRPr="005A63B2">
        <w:rPr>
          <w:rFonts w:ascii="Arial" w:eastAsia="Arial" w:hAnsi="Arial" w:cs="Arial"/>
          <w:b/>
          <w:color w:val="0033CC"/>
          <w:highlight w:val="yellow"/>
        </w:rPr>
        <w:t xml:space="preserve"> </w:t>
      </w:r>
      <w:r w:rsidR="00724B39">
        <w:rPr>
          <w:rFonts w:ascii="Arial" w:eastAsia="Arial" w:hAnsi="Arial" w:cs="Arial"/>
          <w:b/>
          <w:color w:val="0033CC"/>
          <w:highlight w:val="yellow"/>
        </w:rPr>
        <w:t>RR16</w:t>
      </w:r>
      <w:r w:rsidR="005A407A" w:rsidRPr="00AB5580">
        <w:rPr>
          <w:rFonts w:ascii="Arial" w:eastAsia="Arial" w:hAnsi="Arial" w:cs="Arial"/>
          <w:color w:val="0033CC"/>
        </w:rPr>
        <w:t xml:space="preserve"> </w:t>
      </w:r>
      <w:commentRangeEnd w:id="46"/>
      <w:r w:rsidR="00727001" w:rsidRPr="00CD033A">
        <w:rPr>
          <w:rStyle w:val="CommentReference"/>
          <w:color w:val="0033CC"/>
          <w:sz w:val="22"/>
          <w:szCs w:val="22"/>
        </w:rPr>
        <w:commentReference w:id="46"/>
      </w:r>
      <w:r w:rsidR="005A407A" w:rsidRPr="00AB5580">
        <w:rPr>
          <w:rFonts w:ascii="Arial" w:eastAsia="Arial" w:hAnsi="Arial" w:cs="Arial"/>
          <w:color w:val="0033CC"/>
        </w:rPr>
        <w:t xml:space="preserve">of the </w:t>
      </w:r>
      <w:r w:rsidR="005839B6" w:rsidRPr="00AB5580">
        <w:rPr>
          <w:rFonts w:ascii="Arial" w:eastAsia="Arial" w:hAnsi="Arial" w:cs="Arial"/>
          <w:color w:val="0033CC"/>
        </w:rPr>
        <w:t xml:space="preserve">revised </w:t>
      </w:r>
      <w:r w:rsidR="005A407A" w:rsidRPr="00AB5580">
        <w:rPr>
          <w:rFonts w:ascii="Arial" w:eastAsia="Arial" w:hAnsi="Arial" w:cs="Arial"/>
          <w:color w:val="0033CC"/>
        </w:rPr>
        <w:t>manuscript</w:t>
      </w:r>
      <w:r w:rsidRPr="00AB5580">
        <w:rPr>
          <w:rFonts w:ascii="Arial" w:eastAsia="Arial" w:hAnsi="Arial" w:cs="Arial"/>
          <w:color w:val="0033CC"/>
        </w:rPr>
        <w:t xml:space="preserve"> and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 xml:space="preserve">Figure </w:t>
      </w:r>
      <w:r w:rsidR="005839B6" w:rsidRPr="00AB5580">
        <w:rPr>
          <w:rFonts w:ascii="Arial" w:eastAsia="Arial" w:hAnsi="Arial" w:cs="Arial"/>
          <w:b/>
          <w:color w:val="0033CC"/>
        </w:rPr>
        <w:t>16</w:t>
      </w:r>
      <w:r w:rsidRPr="00AB5580">
        <w:rPr>
          <w:rFonts w:ascii="Arial" w:eastAsia="Arial" w:hAnsi="Arial" w:cs="Arial"/>
          <w:color w:val="0033CC"/>
        </w:rPr>
        <w:t>).</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6A15D59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We thank the Reviewer for appreciating this important aspect of our study as </w:t>
      </w:r>
      <w:r w:rsidR="005A407A" w:rsidRPr="00AB5580">
        <w:rPr>
          <w:rFonts w:ascii="Arial" w:eastAsia="Arial" w:hAnsi="Arial" w:cs="Arial"/>
          <w:color w:val="0033CC"/>
        </w:rPr>
        <w:t xml:space="preserve">nearly all </w:t>
      </w:r>
      <w:r w:rsidR="001A10F1" w:rsidRPr="00AB5580">
        <w:rPr>
          <w:rFonts w:ascii="Arial" w:eastAsia="Arial" w:hAnsi="Arial" w:cs="Arial"/>
          <w:color w:val="0033CC"/>
        </w:rPr>
        <w:t xml:space="preserve">commercially available cfDNA assays and many of </w:t>
      </w:r>
      <w:r w:rsidR="005A407A" w:rsidRPr="00AB5580">
        <w:rPr>
          <w:rFonts w:ascii="Arial" w:eastAsia="Arial" w:hAnsi="Arial" w:cs="Arial"/>
          <w:color w:val="0033CC"/>
        </w:rPr>
        <w:t>those</w:t>
      </w:r>
      <w:r w:rsidR="001A10F1" w:rsidRPr="00AB5580">
        <w:rPr>
          <w:rFonts w:ascii="Arial" w:eastAsia="Arial" w:hAnsi="Arial" w:cs="Arial"/>
          <w:color w:val="0033CC"/>
        </w:rPr>
        <w:t xml:space="preserve"> used in </w:t>
      </w:r>
      <w:r w:rsidR="00C80ED4" w:rsidRPr="00AB5580">
        <w:rPr>
          <w:rFonts w:ascii="Arial" w:eastAsia="Arial" w:hAnsi="Arial" w:cs="Arial"/>
          <w:color w:val="0033CC"/>
        </w:rPr>
        <w:t>academia</w:t>
      </w:r>
      <w:r w:rsidR="001A10F1" w:rsidRPr="00AB5580">
        <w:rPr>
          <w:rFonts w:ascii="Arial" w:eastAsia="Arial" w:hAnsi="Arial" w:cs="Arial"/>
          <w:color w:val="0033CC"/>
        </w:rPr>
        <w:t xml:space="preserve"> do not incorporate paired WBC sequencing and</w:t>
      </w:r>
      <w:r w:rsidR="005A407A" w:rsidRPr="00AB5580">
        <w:rPr>
          <w:rFonts w:ascii="Arial" w:eastAsia="Arial" w:hAnsi="Arial" w:cs="Arial"/>
          <w:color w:val="0033CC"/>
        </w:rPr>
        <w:t xml:space="preserve"> could</w:t>
      </w:r>
      <w:r w:rsidR="001A10F1" w:rsidRPr="00AB5580">
        <w:rPr>
          <w:rFonts w:ascii="Arial" w:eastAsia="Arial" w:hAnsi="Arial" w:cs="Arial"/>
          <w:color w:val="0033CC"/>
        </w:rPr>
        <w:t xml:space="preserve"> erroneously report cfDNA variants originating from CH as tumor derived. As we highlighted in our response to </w:t>
      </w:r>
      <w:r w:rsidR="000A4D49" w:rsidRPr="00AB5580">
        <w:rPr>
          <w:rFonts w:ascii="Arial" w:eastAsia="Arial" w:hAnsi="Arial" w:cs="Arial"/>
          <w:color w:val="0033CC"/>
        </w:rPr>
        <w:t>Reviewer 1</w:t>
      </w:r>
      <w:r w:rsidR="00B71E11" w:rsidRPr="00AB5580">
        <w:rPr>
          <w:rFonts w:ascii="Arial" w:eastAsia="Arial" w:hAnsi="Arial" w:cs="Arial"/>
          <w:color w:val="0033CC"/>
        </w:rPr>
        <w:t xml:space="preserve">’s </w:t>
      </w:r>
      <w:r w:rsidR="00570C25" w:rsidRPr="00AB5580">
        <w:rPr>
          <w:rFonts w:ascii="Arial" w:eastAsia="Arial" w:hAnsi="Arial" w:cs="Arial"/>
          <w:color w:val="0033CC"/>
        </w:rPr>
        <w:t>C</w:t>
      </w:r>
      <w:r w:rsidR="00061A78" w:rsidRPr="00AB5580">
        <w:rPr>
          <w:rFonts w:ascii="Arial" w:eastAsia="Arial" w:hAnsi="Arial" w:cs="Arial"/>
          <w:color w:val="0033CC"/>
        </w:rPr>
        <w:t>omment</w:t>
      </w:r>
      <w:r w:rsidR="00B71E11" w:rsidRPr="00AB5580">
        <w:rPr>
          <w:rFonts w:ascii="Arial" w:eastAsia="Arial" w:hAnsi="Arial" w:cs="Arial"/>
          <w:color w:val="0033CC"/>
        </w:rPr>
        <w:t xml:space="preserve"> </w:t>
      </w:r>
      <w:r w:rsidR="00061A78" w:rsidRPr="00AB5580">
        <w:rPr>
          <w:rFonts w:ascii="Arial" w:eastAsia="Arial" w:hAnsi="Arial" w:cs="Arial"/>
          <w:color w:val="0033CC"/>
        </w:rPr>
        <w:t>#</w:t>
      </w:r>
      <w:r w:rsidR="00B71E11" w:rsidRPr="00AB5580">
        <w:rPr>
          <w:rFonts w:ascii="Arial" w:eastAsia="Arial" w:hAnsi="Arial" w:cs="Arial"/>
          <w:color w:val="0033CC"/>
        </w:rPr>
        <w:t>2</w:t>
      </w:r>
      <w:r w:rsidR="00C80ED4" w:rsidRPr="00AB5580">
        <w:rPr>
          <w:rFonts w:ascii="Arial" w:eastAsia="Arial" w:hAnsi="Arial" w:cs="Arial"/>
          <w:color w:val="0033CC"/>
        </w:rPr>
        <w:t>,</w:t>
      </w:r>
      <w:r w:rsidR="001A10F1" w:rsidRPr="00AB5580">
        <w:rPr>
          <w:rFonts w:ascii="Arial" w:eastAsia="Arial" w:hAnsi="Arial" w:cs="Arial"/>
          <w:color w:val="0033CC"/>
        </w:rPr>
        <w:t xml:space="preserve"> many of such mutations are pathogenic (</w:t>
      </w:r>
      <w:r w:rsidR="000A4D49" w:rsidRPr="00AB5580">
        <w:rPr>
          <w:rFonts w:ascii="Arial" w:eastAsia="Arial" w:hAnsi="Arial" w:cs="Arial"/>
          <w:color w:val="0033CC"/>
        </w:rPr>
        <w:t>e.g.</w:t>
      </w:r>
      <w:r w:rsidR="001A10F1" w:rsidRPr="00AB5580">
        <w:rPr>
          <w:rFonts w:ascii="Arial" w:eastAsia="Arial" w:hAnsi="Arial" w:cs="Arial"/>
          <w:color w:val="0033CC"/>
        </w:rPr>
        <w:t xml:space="preserve"> </w:t>
      </w:r>
      <w:r w:rsidR="001A10F1" w:rsidRPr="00AB5580">
        <w:rPr>
          <w:rFonts w:ascii="Arial" w:hAnsi="Arial" w:cs="Arial"/>
          <w:i/>
          <w:color w:val="0033CC"/>
        </w:rPr>
        <w:t xml:space="preserve">NF1, ATM, </w:t>
      </w:r>
      <w:r w:rsidR="00C80ED4" w:rsidRPr="00AB5580">
        <w:rPr>
          <w:rFonts w:ascii="Arial" w:eastAsia="Arial" w:hAnsi="Arial" w:cs="Arial"/>
          <w:i/>
          <w:color w:val="0033CC"/>
        </w:rPr>
        <w:t>PIK3CA</w:t>
      </w:r>
      <w:r w:rsidR="001A10F1" w:rsidRPr="00AB5580">
        <w:rPr>
          <w:rFonts w:ascii="Arial" w:hAnsi="Arial" w:cs="Arial"/>
          <w:i/>
          <w:color w:val="0033CC"/>
        </w:rPr>
        <w:t>, TP53</w:t>
      </w:r>
      <w:r w:rsidR="001A10F1" w:rsidRPr="00AB5580">
        <w:rPr>
          <w:rFonts w:ascii="Arial" w:eastAsia="Arial" w:hAnsi="Arial" w:cs="Arial"/>
          <w:color w:val="0033CC"/>
        </w:rPr>
        <w:t xml:space="preserve">) and may </w:t>
      </w:r>
      <w:r w:rsidR="00C80ED4" w:rsidRPr="00AB5580">
        <w:rPr>
          <w:rFonts w:ascii="Arial" w:eastAsia="Arial" w:hAnsi="Arial" w:cs="Arial"/>
          <w:color w:val="0033CC"/>
        </w:rPr>
        <w:t>adversely</w:t>
      </w:r>
      <w:r w:rsidR="001A10F1" w:rsidRPr="00AB5580">
        <w:rPr>
          <w:rFonts w:ascii="Arial" w:eastAsia="Arial" w:hAnsi="Arial" w:cs="Arial"/>
          <w:color w:val="0033CC"/>
        </w:rPr>
        <w:t xml:space="preserve"> affect clinical decision making. Additionally, with the increasing </w:t>
      </w:r>
      <w:r w:rsidR="005A407A" w:rsidRPr="00AB5580">
        <w:rPr>
          <w:rFonts w:ascii="Arial" w:eastAsia="Arial" w:hAnsi="Arial" w:cs="Arial"/>
          <w:color w:val="0033CC"/>
        </w:rPr>
        <w:t>use</w:t>
      </w:r>
      <w:r w:rsidR="001A10F1" w:rsidRPr="00AB5580">
        <w:rPr>
          <w:rFonts w:ascii="Arial" w:eastAsia="Arial" w:hAnsi="Arial" w:cs="Arial"/>
          <w:color w:val="0033CC"/>
        </w:rPr>
        <w:t xml:space="preserve"> of cfDNA assays </w:t>
      </w:r>
      <w:r w:rsidR="00C80ED4" w:rsidRPr="00AB5580">
        <w:rPr>
          <w:rFonts w:ascii="Arial" w:eastAsia="Arial" w:hAnsi="Arial" w:cs="Arial"/>
          <w:color w:val="0033CC"/>
        </w:rPr>
        <w:t xml:space="preserve">for </w:t>
      </w:r>
      <w:r w:rsidR="005A407A" w:rsidRPr="00AB5580">
        <w:rPr>
          <w:rFonts w:ascii="Arial" w:eastAsia="Arial" w:hAnsi="Arial" w:cs="Arial"/>
          <w:color w:val="0033CC"/>
        </w:rPr>
        <w:t xml:space="preserve">the </w:t>
      </w:r>
      <w:r w:rsidR="001A10F1" w:rsidRPr="00AB5580">
        <w:rPr>
          <w:rFonts w:ascii="Arial" w:eastAsia="Arial" w:hAnsi="Arial" w:cs="Arial"/>
          <w:color w:val="0033CC"/>
        </w:rPr>
        <w:t xml:space="preserve">detection of </w:t>
      </w:r>
      <w:r w:rsidR="001A10F1" w:rsidRPr="00AB5580">
        <w:rPr>
          <w:rFonts w:ascii="Arial" w:hAnsi="Arial" w:cs="Arial"/>
          <w:color w:val="0033CC"/>
        </w:rPr>
        <w:t>m</w:t>
      </w:r>
      <w:r w:rsidR="001A10F1" w:rsidRPr="00AB5580">
        <w:rPr>
          <w:rFonts w:ascii="Arial" w:eastAsia="Arial" w:hAnsi="Arial" w:cs="Arial"/>
          <w:color w:val="0033CC"/>
        </w:rPr>
        <w:t xml:space="preserve">inimal </w:t>
      </w:r>
      <w:r w:rsidR="001A10F1" w:rsidRPr="00AB5580">
        <w:rPr>
          <w:rFonts w:ascii="Arial" w:hAnsi="Arial" w:cs="Arial"/>
          <w:color w:val="0033CC"/>
        </w:rPr>
        <w:t>r</w:t>
      </w:r>
      <w:r w:rsidR="001A10F1" w:rsidRPr="00AB5580">
        <w:rPr>
          <w:rFonts w:ascii="Arial" w:eastAsia="Arial" w:hAnsi="Arial" w:cs="Arial"/>
          <w:color w:val="0033CC"/>
        </w:rPr>
        <w:t xml:space="preserve">esidual </w:t>
      </w:r>
      <w:r w:rsidR="001A10F1" w:rsidRPr="00AB5580">
        <w:rPr>
          <w:rFonts w:ascii="Arial" w:hAnsi="Arial" w:cs="Arial"/>
          <w:color w:val="0033CC"/>
        </w:rPr>
        <w:t>d</w:t>
      </w:r>
      <w:r w:rsidR="001A10F1" w:rsidRPr="00AB5580">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B5580">
        <w:rPr>
          <w:rFonts w:ascii="Arial" w:eastAsia="Arial" w:hAnsi="Arial" w:cs="Arial"/>
          <w:color w:val="0033CC"/>
        </w:rPr>
        <w:t xml:space="preserve">the </w:t>
      </w:r>
      <w:r w:rsidR="001A10F1" w:rsidRPr="00AB5580">
        <w:rPr>
          <w:rFonts w:ascii="Arial" w:eastAsia="Arial" w:hAnsi="Arial" w:cs="Arial"/>
          <w:color w:val="0033CC"/>
        </w:rPr>
        <w:t>MRD status of patients. As per</w:t>
      </w:r>
      <w:r w:rsidR="00C80ED4" w:rsidRPr="00AB5580">
        <w:rPr>
          <w:rFonts w:ascii="Arial" w:eastAsia="Arial" w:hAnsi="Arial" w:cs="Arial"/>
          <w:color w:val="0033CC"/>
        </w:rPr>
        <w:t xml:space="preserve"> the</w:t>
      </w:r>
      <w:r w:rsidR="001A10F1" w:rsidRPr="00AB5580">
        <w:rPr>
          <w:rFonts w:ascii="Arial" w:eastAsia="Arial" w:hAnsi="Arial" w:cs="Arial"/>
          <w:color w:val="0033CC"/>
        </w:rPr>
        <w:t xml:space="preserve"> Reviewer’s suggestion, we have modified the </w:t>
      </w:r>
      <w:r w:rsidR="00727001" w:rsidRPr="00AB5580">
        <w:rPr>
          <w:rFonts w:ascii="Arial" w:eastAsia="Arial" w:hAnsi="Arial" w:cs="Arial"/>
          <w:color w:val="0033CC"/>
        </w:rPr>
        <w:t>abstract (“</w:t>
      </w:r>
      <w:r w:rsidR="00727001" w:rsidRPr="00CD033A">
        <w:rPr>
          <w:rFonts w:ascii="Arial" w:eastAsia="Arial" w:hAnsi="Arial" w:cs="Arial"/>
          <w:color w:val="0033CC"/>
        </w:rPr>
        <w:t xml:space="preserve">The vast majority of cfDNA mutations (81.6% in controls and 53.2% </w:t>
      </w:r>
      <w:r w:rsidR="00727001" w:rsidRPr="00CD033A">
        <w:rPr>
          <w:rFonts w:ascii="Arial" w:hAnsi="Arial" w:cs="Arial"/>
          <w:color w:val="0033CC"/>
        </w:rPr>
        <w:t>in cancer patients)</w:t>
      </w:r>
      <w:r w:rsidR="00727001" w:rsidRPr="00CD033A">
        <w:rPr>
          <w:rFonts w:ascii="Arial" w:eastAsia="Arial" w:hAnsi="Arial" w:cs="Arial"/>
          <w:color w:val="0033CC"/>
        </w:rPr>
        <w:t xml:space="preserve"> had features consistent with </w:t>
      </w:r>
      <w:r w:rsidR="00727001" w:rsidRPr="00CD033A">
        <w:rPr>
          <w:rFonts w:ascii="Arial" w:hAnsi="Arial" w:cs="Arial"/>
          <w:color w:val="0033CC"/>
        </w:rPr>
        <w:t>clonal hematopoiesis (CH</w:t>
      </w:r>
      <w:r w:rsidR="00727001" w:rsidRPr="00CD033A">
        <w:rPr>
          <w:rFonts w:ascii="Arial" w:eastAsia="Arial" w:hAnsi="Arial" w:cs="Arial"/>
          <w:color w:val="0033CC"/>
        </w:rPr>
        <w:t>)</w:t>
      </w:r>
      <w:r w:rsidR="00727001" w:rsidRPr="00AB5580">
        <w:rPr>
          <w:rFonts w:ascii="Arial" w:eastAsia="Arial" w:hAnsi="Arial" w:cs="Arial"/>
          <w:color w:val="0033CC"/>
        </w:rPr>
        <w:t xml:space="preserve">, emphasizing the importance of matched WBC-cfDNA sequencing”) and </w:t>
      </w:r>
      <w:r w:rsidR="001A10F1" w:rsidRPr="00AB5580">
        <w:rPr>
          <w:rFonts w:ascii="Arial" w:eastAsia="Arial" w:hAnsi="Arial" w:cs="Arial"/>
          <w:color w:val="0033CC"/>
        </w:rPr>
        <w:t>discussion</w:t>
      </w:r>
      <w:r w:rsidR="00727001" w:rsidRPr="00AB5580">
        <w:rPr>
          <w:rFonts w:ascii="Arial" w:eastAsia="Arial" w:hAnsi="Arial" w:cs="Arial"/>
          <w:color w:val="0033CC"/>
        </w:rPr>
        <w:t xml:space="preserve"> (</w:t>
      </w:r>
      <w:r w:rsidR="00727001" w:rsidRPr="0055192D">
        <w:rPr>
          <w:rFonts w:ascii="Arial" w:eastAsia="Arial" w:hAnsi="Arial" w:cs="Arial"/>
          <w:color w:val="0033CC"/>
          <w:highlight w:val="yellow"/>
        </w:rPr>
        <w:t xml:space="preserve">page </w:t>
      </w:r>
      <w:r w:rsidR="0055192D">
        <w:rPr>
          <w:rFonts w:ascii="Arial" w:eastAsia="Arial" w:hAnsi="Arial" w:cs="Arial"/>
          <w:color w:val="0033CC"/>
          <w:highlight w:val="yellow"/>
        </w:rPr>
        <w:t>XX</w:t>
      </w:r>
      <w:r w:rsidR="00727001" w:rsidRPr="0055192D">
        <w:rPr>
          <w:rFonts w:ascii="Arial" w:eastAsia="Arial" w:hAnsi="Arial" w:cs="Arial"/>
          <w:color w:val="0033CC"/>
          <w:highlight w:val="yellow"/>
        </w:rPr>
        <w:t xml:space="preserve">, lines </w:t>
      </w:r>
      <w:r w:rsidR="0055192D">
        <w:rPr>
          <w:rFonts w:ascii="Arial" w:eastAsia="Arial" w:hAnsi="Arial" w:cs="Arial"/>
          <w:color w:val="0033CC"/>
          <w:highlight w:val="yellow"/>
        </w:rPr>
        <w:t>XX</w:t>
      </w:r>
      <w:r w:rsidR="00727001" w:rsidRPr="00AB5580">
        <w:rPr>
          <w:rFonts w:ascii="Arial" w:eastAsia="Arial" w:hAnsi="Arial" w:cs="Arial"/>
          <w:color w:val="0033CC"/>
        </w:rPr>
        <w:t>, “Our findings also emphasize the importance of matched WBC-cfDNA sequencing at similar depths to avoid the potential misclassification of CH affecting cancer genes as tumor-derived mutations”),</w:t>
      </w:r>
      <w:r w:rsidR="001A10F1" w:rsidRPr="00AB5580">
        <w:rPr>
          <w:rFonts w:ascii="Arial" w:eastAsia="Arial" w:hAnsi="Arial" w:cs="Arial"/>
          <w:color w:val="0033CC"/>
        </w:rPr>
        <w:t xml:space="preserve"> highlight</w:t>
      </w:r>
      <w:r w:rsidR="00727001" w:rsidRPr="00AB5580">
        <w:rPr>
          <w:rFonts w:ascii="Arial" w:eastAsia="Arial" w:hAnsi="Arial" w:cs="Arial"/>
          <w:color w:val="0033CC"/>
        </w:rPr>
        <w:t>ing</w:t>
      </w:r>
      <w:r w:rsidR="001A10F1" w:rsidRPr="00AB5580">
        <w:rPr>
          <w:rFonts w:ascii="Arial" w:eastAsia="Arial" w:hAnsi="Arial" w:cs="Arial"/>
          <w:color w:val="0033CC"/>
        </w:rPr>
        <w:t xml:space="preserve"> th</w:t>
      </w:r>
      <w:r w:rsidR="00061A78" w:rsidRPr="00AB5580">
        <w:rPr>
          <w:rFonts w:ascii="Arial" w:eastAsia="Arial" w:hAnsi="Arial" w:cs="Arial"/>
          <w:color w:val="0033CC"/>
        </w:rPr>
        <w:t>is</w:t>
      </w:r>
      <w:r w:rsidR="00727001" w:rsidRPr="00AB5580">
        <w:rPr>
          <w:rFonts w:ascii="Arial" w:eastAsia="Arial" w:hAnsi="Arial" w:cs="Arial"/>
          <w:color w:val="0033CC"/>
        </w:rPr>
        <w:t xml:space="preserve"> important</w:t>
      </w:r>
      <w:r w:rsidR="001A10F1" w:rsidRPr="00AB5580">
        <w:rPr>
          <w:rFonts w:ascii="Arial" w:eastAsia="Arial" w:hAnsi="Arial" w:cs="Arial"/>
          <w:color w:val="0033CC"/>
        </w:rPr>
        <w:t xml:space="preserve"> issue raised by the Reviewer.</w:t>
      </w:r>
    </w:p>
    <w:p w14:paraId="42DDDA81" w14:textId="77777777" w:rsidR="00AE0348" w:rsidRPr="00AB5580"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3C5EEC2D"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1A10F1" w:rsidRPr="00AB5580">
        <w:rPr>
          <w:rFonts w:ascii="Arial" w:eastAsia="Arial" w:hAnsi="Arial" w:cs="Arial"/>
          <w:color w:val="0033CC"/>
        </w:rPr>
        <w:t xml:space="preserve"> </w:t>
      </w:r>
      <w:r w:rsidR="000F56DF" w:rsidRPr="00AB5580">
        <w:rPr>
          <w:rFonts w:ascii="Arial" w:eastAsia="Arial" w:hAnsi="Arial" w:cs="Arial"/>
          <w:color w:val="0033CC"/>
        </w:rPr>
        <w:t xml:space="preserve">We agree with the Reviewer and acknowledge that the </w:t>
      </w:r>
      <w:r w:rsidR="00B71E11" w:rsidRPr="00AB5580">
        <w:rPr>
          <w:rFonts w:ascii="Arial" w:eastAsia="Arial" w:hAnsi="Arial" w:cs="Arial"/>
          <w:color w:val="0033CC"/>
        </w:rPr>
        <w:t>high-intensity</w:t>
      </w:r>
      <w:r w:rsidR="000F56DF" w:rsidRPr="00AB5580">
        <w:rPr>
          <w:rFonts w:ascii="Arial" w:eastAsia="Arial" w:hAnsi="Arial" w:cs="Arial"/>
          <w:color w:val="0033CC"/>
        </w:rPr>
        <w:t xml:space="preserve"> </w:t>
      </w:r>
      <w:r w:rsidR="00B71E11" w:rsidRPr="00AB5580">
        <w:rPr>
          <w:rFonts w:ascii="Arial" w:eastAsia="Arial" w:hAnsi="Arial" w:cs="Arial"/>
          <w:color w:val="0033CC"/>
        </w:rPr>
        <w:t xml:space="preserve">cfDNA </w:t>
      </w:r>
      <w:r w:rsidR="000F56DF" w:rsidRPr="00AB5580">
        <w:rPr>
          <w:rFonts w:ascii="Arial" w:eastAsia="Arial" w:hAnsi="Arial" w:cs="Arial"/>
          <w:color w:val="0033CC"/>
        </w:rPr>
        <w:t xml:space="preserve">sequencing </w:t>
      </w:r>
      <w:r w:rsidR="00B71E11" w:rsidRPr="00AB5580">
        <w:rPr>
          <w:rFonts w:ascii="Arial" w:eastAsia="Arial" w:hAnsi="Arial" w:cs="Arial"/>
          <w:color w:val="0033CC"/>
        </w:rPr>
        <w:t xml:space="preserve">assay </w:t>
      </w:r>
      <w:r w:rsidR="000F56DF" w:rsidRPr="00AB5580">
        <w:rPr>
          <w:rFonts w:ascii="Arial" w:eastAsia="Arial" w:hAnsi="Arial" w:cs="Arial"/>
          <w:color w:val="0033CC"/>
        </w:rPr>
        <w:t xml:space="preserve">reported here may be cost-prohibitive and the </w:t>
      </w:r>
      <w:r w:rsidR="000A4D49" w:rsidRPr="00AB5580">
        <w:rPr>
          <w:rFonts w:ascii="Arial" w:eastAsia="Arial" w:hAnsi="Arial" w:cs="Arial"/>
          <w:color w:val="0033CC"/>
        </w:rPr>
        <w:t>financial burden</w:t>
      </w:r>
      <w:r w:rsidR="001A10F1" w:rsidRPr="00AB5580">
        <w:rPr>
          <w:rFonts w:ascii="Arial" w:eastAsia="Arial" w:hAnsi="Arial" w:cs="Arial"/>
          <w:color w:val="0033CC"/>
        </w:rPr>
        <w:t xml:space="preserve"> of such comprehensive assay </w:t>
      </w:r>
      <w:r w:rsidR="000F56DF" w:rsidRPr="00AB5580">
        <w:rPr>
          <w:rFonts w:ascii="Arial" w:eastAsia="Arial" w:hAnsi="Arial" w:cs="Arial"/>
          <w:color w:val="0033CC"/>
        </w:rPr>
        <w:t>c</w:t>
      </w:r>
      <w:r w:rsidR="001A10F1" w:rsidRPr="00AB5580">
        <w:rPr>
          <w:rFonts w:ascii="Arial" w:eastAsia="Arial" w:hAnsi="Arial" w:cs="Arial"/>
          <w:color w:val="0033CC"/>
        </w:rPr>
        <w:t xml:space="preserve">ould </w:t>
      </w:r>
      <w:r w:rsidR="000F56DF" w:rsidRPr="00AB5580">
        <w:rPr>
          <w:rFonts w:ascii="Arial" w:eastAsia="Arial" w:hAnsi="Arial" w:cs="Arial"/>
          <w:color w:val="0033CC"/>
        </w:rPr>
        <w:t xml:space="preserve">potentially </w:t>
      </w:r>
      <w:r w:rsidR="001A10F1" w:rsidRPr="00AB5580">
        <w:rPr>
          <w:rFonts w:ascii="Arial" w:eastAsia="Arial" w:hAnsi="Arial" w:cs="Arial"/>
          <w:color w:val="0033CC"/>
        </w:rPr>
        <w:t>be a ma</w:t>
      </w:r>
      <w:r w:rsidR="000F56DF" w:rsidRPr="00AB5580">
        <w:rPr>
          <w:rFonts w:ascii="Arial" w:eastAsia="Arial" w:hAnsi="Arial" w:cs="Arial"/>
          <w:color w:val="0033CC"/>
        </w:rPr>
        <w:t>j</w:t>
      </w:r>
      <w:r w:rsidR="001A10F1" w:rsidRPr="00AB5580">
        <w:rPr>
          <w:rFonts w:ascii="Arial" w:eastAsia="Arial" w:hAnsi="Arial" w:cs="Arial"/>
          <w:color w:val="0033CC"/>
        </w:rPr>
        <w:t xml:space="preserve">or hurdle </w:t>
      </w:r>
      <w:r w:rsidR="00C80ED4" w:rsidRPr="00AB5580">
        <w:rPr>
          <w:rFonts w:ascii="Arial" w:eastAsia="Arial" w:hAnsi="Arial" w:cs="Arial"/>
          <w:color w:val="0033CC"/>
        </w:rPr>
        <w:t xml:space="preserve">for </w:t>
      </w:r>
      <w:r w:rsidR="000A4D49" w:rsidRPr="00AB5580">
        <w:rPr>
          <w:rFonts w:ascii="Arial" w:eastAsia="Arial" w:hAnsi="Arial" w:cs="Arial"/>
          <w:color w:val="0033CC"/>
        </w:rPr>
        <w:t xml:space="preserve">its </w:t>
      </w:r>
      <w:r w:rsidR="00C80ED4" w:rsidRPr="00AB5580">
        <w:rPr>
          <w:rFonts w:ascii="Arial" w:eastAsia="Arial" w:hAnsi="Arial" w:cs="Arial"/>
          <w:color w:val="0033CC"/>
        </w:rPr>
        <w:t>adoption</w:t>
      </w:r>
      <w:r w:rsidR="000A4D49" w:rsidRPr="00AB5580">
        <w:rPr>
          <w:rFonts w:ascii="Arial" w:eastAsia="Arial" w:hAnsi="Arial" w:cs="Arial"/>
          <w:color w:val="0033CC"/>
        </w:rPr>
        <w:t xml:space="preserve"> </w:t>
      </w:r>
      <w:r w:rsidR="001A10F1" w:rsidRPr="00AB5580">
        <w:rPr>
          <w:rFonts w:ascii="Arial" w:eastAsia="Arial" w:hAnsi="Arial" w:cs="Arial"/>
          <w:color w:val="0033CC"/>
        </w:rPr>
        <w:t xml:space="preserve">in routine clinical practice. </w:t>
      </w:r>
      <w:r w:rsidR="00B71E11" w:rsidRPr="00AB5580">
        <w:rPr>
          <w:rFonts w:ascii="Arial" w:eastAsia="Arial" w:hAnsi="Arial" w:cs="Arial"/>
          <w:color w:val="0033CC"/>
        </w:rPr>
        <w:t>G</w:t>
      </w:r>
      <w:r w:rsidR="00C80ED4" w:rsidRPr="00AB5580">
        <w:rPr>
          <w:rFonts w:ascii="Arial" w:eastAsia="Arial" w:hAnsi="Arial" w:cs="Arial"/>
          <w:color w:val="0033CC"/>
        </w:rPr>
        <w:t>iven</w:t>
      </w:r>
      <w:r w:rsidR="000A4D49" w:rsidRPr="00AB5580">
        <w:rPr>
          <w:rFonts w:ascii="Arial" w:eastAsia="Arial" w:hAnsi="Arial" w:cs="Arial"/>
          <w:color w:val="0033CC"/>
        </w:rPr>
        <w:t xml:space="preserve"> the rapid</w:t>
      </w:r>
      <w:r w:rsidRPr="00AB5580">
        <w:rPr>
          <w:rFonts w:ascii="Arial" w:eastAsia="Arial" w:hAnsi="Arial" w:cs="Arial"/>
          <w:color w:val="0033CC"/>
        </w:rPr>
        <w:t xml:space="preserve"> advances in sequencing technology, </w:t>
      </w:r>
      <w:r w:rsidR="00B71E11" w:rsidRPr="00AB5580">
        <w:rPr>
          <w:rFonts w:ascii="Arial" w:eastAsia="Arial" w:hAnsi="Arial" w:cs="Arial"/>
          <w:color w:val="0033CC"/>
        </w:rPr>
        <w:t xml:space="preserve">however, </w:t>
      </w:r>
      <w:r w:rsidRPr="00AB5580">
        <w:rPr>
          <w:rFonts w:ascii="Arial" w:eastAsia="Arial" w:hAnsi="Arial" w:cs="Arial"/>
          <w:color w:val="0033CC"/>
        </w:rPr>
        <w:t xml:space="preserve">as of the writing of this manuscript, the </w:t>
      </w:r>
      <w:r w:rsidR="00C80ED4" w:rsidRPr="00AB5580">
        <w:rPr>
          <w:rFonts w:ascii="Arial" w:eastAsia="Arial" w:hAnsi="Arial" w:cs="Arial"/>
          <w:color w:val="0033CC"/>
        </w:rPr>
        <w:t xml:space="preserve">initial </w:t>
      </w:r>
      <w:r w:rsidRPr="00AB5580">
        <w:rPr>
          <w:rFonts w:ascii="Arial" w:eastAsia="Arial" w:hAnsi="Arial" w:cs="Arial"/>
          <w:color w:val="0033CC"/>
        </w:rPr>
        <w:t xml:space="preserve">costs of the raw sequencing </w:t>
      </w:r>
      <w:r w:rsidR="000F56DF" w:rsidRPr="00AB5580">
        <w:rPr>
          <w:rFonts w:ascii="Arial" w:eastAsia="Arial" w:hAnsi="Arial" w:cs="Arial"/>
          <w:color w:val="0033CC"/>
        </w:rPr>
        <w:t xml:space="preserve">at the time of sequencing </w:t>
      </w:r>
      <w:r w:rsidRPr="00AB5580">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sidRPr="00AB5580">
        <w:rPr>
          <w:rFonts w:ascii="Arial" w:eastAsia="Arial" w:hAnsi="Arial" w:cs="Arial"/>
          <w:color w:val="0033CC"/>
        </w:rPr>
        <w:t>HiSeq</w:t>
      </w:r>
      <w:proofErr w:type="spellEnd"/>
      <w:r w:rsidRPr="00AB5580">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B5580">
        <w:rPr>
          <w:rFonts w:ascii="Arial" w:eastAsia="Arial" w:hAnsi="Arial" w:cs="Arial"/>
          <w:color w:val="0033CC"/>
        </w:rPr>
        <w:t xml:space="preserve">we have revised </w:t>
      </w:r>
      <w:r w:rsidRPr="00AB5580">
        <w:rPr>
          <w:rFonts w:ascii="Arial" w:eastAsia="Arial" w:hAnsi="Arial" w:cs="Arial"/>
          <w:color w:val="0033CC"/>
        </w:rPr>
        <w:t>the manuscript</w:t>
      </w:r>
      <w:r w:rsidR="005A407A" w:rsidRPr="00AB5580">
        <w:rPr>
          <w:rFonts w:ascii="Arial" w:eastAsia="Arial" w:hAnsi="Arial" w:cs="Arial"/>
          <w:color w:val="0033CC"/>
        </w:rPr>
        <w:t xml:space="preserve"> </w:t>
      </w:r>
      <w:r w:rsidRPr="00AB5580">
        <w:rPr>
          <w:rFonts w:ascii="Arial" w:eastAsia="Arial" w:hAnsi="Arial" w:cs="Arial"/>
          <w:color w:val="0033CC"/>
        </w:rPr>
        <w:t>to highlight the cost as a potential deterrent to a broader adoption of this technology</w:t>
      </w:r>
      <w:r w:rsidR="00141714" w:rsidRPr="00AB5580">
        <w:rPr>
          <w:rFonts w:ascii="Arial" w:eastAsia="Arial" w:hAnsi="Arial" w:cs="Arial"/>
          <w:color w:val="0033CC"/>
        </w:rPr>
        <w:t xml:space="preserve"> (</w:t>
      </w:r>
      <w:r w:rsidR="00203C1F" w:rsidRPr="00AB5580">
        <w:rPr>
          <w:rFonts w:ascii="Arial" w:eastAsia="Arial" w:hAnsi="Arial" w:cs="Arial"/>
          <w:color w:val="0033CC"/>
          <w:highlight w:val="yellow"/>
        </w:rPr>
        <w:t>p</w:t>
      </w:r>
      <w:r w:rsidR="00141714" w:rsidRPr="00AB5580">
        <w:rPr>
          <w:rFonts w:ascii="Arial" w:eastAsia="Arial" w:hAnsi="Arial" w:cs="Arial"/>
          <w:color w:val="0033CC"/>
          <w:highlight w:val="yellow"/>
        </w:rPr>
        <w:t xml:space="preserve">age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 xml:space="preserve">X, </w:t>
      </w:r>
      <w:r w:rsidR="00727001" w:rsidRPr="00AB5580">
        <w:rPr>
          <w:rFonts w:ascii="Arial" w:eastAsia="Arial" w:hAnsi="Arial" w:cs="Arial"/>
          <w:color w:val="0033CC"/>
          <w:highlight w:val="yellow"/>
        </w:rPr>
        <w:t xml:space="preserve">lines </w:t>
      </w:r>
      <w:r w:rsidR="00AB454A" w:rsidRPr="00AB5580">
        <w:rPr>
          <w:rFonts w:ascii="Arial" w:eastAsia="Arial" w:hAnsi="Arial" w:cs="Arial"/>
          <w:color w:val="0033CC"/>
          <w:highlight w:val="yellow"/>
        </w:rPr>
        <w:t>X</w:t>
      </w:r>
      <w:r w:rsidR="00141714" w:rsidRPr="00AB5580">
        <w:rPr>
          <w:rFonts w:ascii="Arial" w:eastAsia="Arial" w:hAnsi="Arial" w:cs="Arial"/>
          <w:color w:val="0033CC"/>
          <w:highlight w:val="yellow"/>
        </w:rPr>
        <w:t>X</w:t>
      </w:r>
      <w:r w:rsidR="00727001" w:rsidRPr="005A63B2">
        <w:rPr>
          <w:rFonts w:ascii="Arial" w:eastAsia="Arial" w:hAnsi="Arial" w:cs="Arial"/>
          <w:color w:val="0033CC"/>
        </w:rPr>
        <w:t>, “</w:t>
      </w:r>
      <w:r w:rsidR="00727001" w:rsidRPr="00AB5580">
        <w:rPr>
          <w:rFonts w:ascii="Arial" w:eastAsia="Arial" w:hAnsi="Arial" w:cs="Arial"/>
          <w:color w:val="0033CC"/>
        </w:rPr>
        <w:t>Finally, the</w:t>
      </w:r>
      <w:r w:rsidR="005A63B2">
        <w:rPr>
          <w:rFonts w:ascii="Arial" w:eastAsia="Arial" w:hAnsi="Arial" w:cs="Arial"/>
          <w:color w:val="0033CC"/>
        </w:rPr>
        <w:t xml:space="preserve"> </w:t>
      </w:r>
      <w:r w:rsidR="00727001" w:rsidRPr="00AB5580">
        <w:rPr>
          <w:rFonts w:ascii="Arial" w:eastAsia="Arial" w:hAnsi="Arial" w:cs="Arial"/>
          <w:color w:val="0033CC"/>
        </w:rPr>
        <w:t>cost of th</w:t>
      </w:r>
      <w:r w:rsidR="005A63B2">
        <w:rPr>
          <w:rFonts w:ascii="Arial" w:eastAsia="Arial" w:hAnsi="Arial" w:cs="Arial"/>
          <w:color w:val="0033CC"/>
        </w:rPr>
        <w:t>is</w:t>
      </w:r>
      <w:r w:rsidR="00727001" w:rsidRPr="00AB5580">
        <w:rPr>
          <w:rFonts w:ascii="Arial" w:eastAsia="Arial" w:hAnsi="Arial" w:cs="Arial"/>
          <w:color w:val="0033CC"/>
        </w:rPr>
        <w:t xml:space="preserve"> high-intensity cfDNA sequencing assay may preclude its broader adoption in the clinical context at present</w:t>
      </w:r>
      <w:r w:rsidR="00727001" w:rsidRPr="005A63B2">
        <w:rPr>
          <w:rFonts w:ascii="Arial" w:eastAsia="Arial" w:hAnsi="Arial" w:cs="Arial"/>
          <w:color w:val="0033CC"/>
        </w:rPr>
        <w:t>”</w:t>
      </w:r>
      <w:r w:rsidR="00141714" w:rsidRPr="00AB5580">
        <w:rPr>
          <w:rFonts w:ascii="Arial" w:eastAsia="Arial" w:hAnsi="Arial" w:cs="Arial"/>
          <w:color w:val="0033CC"/>
        </w:rPr>
        <w:t>)</w:t>
      </w:r>
      <w:r w:rsidRPr="00AB5580">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73032C6" w:rsidR="00413E5F" w:rsidRPr="00CD033A"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w:t>
      </w:r>
      <w:r w:rsidR="000F56DF" w:rsidRPr="00AB5580">
        <w:rPr>
          <w:rFonts w:ascii="Arial" w:eastAsia="Arial" w:hAnsi="Arial" w:cs="Arial"/>
          <w:color w:val="0033CC"/>
        </w:rPr>
        <w:t xml:space="preserve"> </w:t>
      </w:r>
      <w:r w:rsidR="005A407A" w:rsidRPr="00AB5580">
        <w:rPr>
          <w:rFonts w:ascii="Arial" w:eastAsia="Arial" w:hAnsi="Arial" w:cs="Arial"/>
          <w:color w:val="0033CC"/>
        </w:rPr>
        <w:t>We</w:t>
      </w:r>
      <w:r w:rsidRPr="00AB5580">
        <w:rPr>
          <w:rFonts w:ascii="Arial" w:eastAsia="Arial" w:hAnsi="Arial" w:cs="Arial"/>
          <w:color w:val="0033CC"/>
        </w:rPr>
        <w:t xml:space="preserve"> kindly refer the </w:t>
      </w:r>
      <w:r w:rsidR="008169C3" w:rsidRPr="00AB5580">
        <w:rPr>
          <w:rFonts w:ascii="Arial" w:eastAsia="Arial" w:hAnsi="Arial" w:cs="Arial"/>
          <w:color w:val="0033CC"/>
        </w:rPr>
        <w:t>Reviewer to</w:t>
      </w:r>
      <w:r w:rsidR="00B106F7" w:rsidRPr="00AB5580">
        <w:rPr>
          <w:rFonts w:ascii="Arial" w:eastAsia="Arial" w:hAnsi="Arial" w:cs="Arial"/>
          <w:color w:val="0033CC"/>
        </w:rPr>
        <w:t xml:space="preserve"> the response to</w:t>
      </w:r>
      <w:r w:rsidR="008169C3" w:rsidRPr="00AB5580">
        <w:rPr>
          <w:rFonts w:ascii="Arial" w:eastAsia="Arial" w:hAnsi="Arial" w:cs="Arial"/>
          <w:color w:val="0033CC"/>
        </w:rPr>
        <w:t xml:space="preserve"> </w:t>
      </w:r>
      <w:r w:rsidR="00B71E11" w:rsidRPr="00AB5580">
        <w:rPr>
          <w:rFonts w:ascii="Arial" w:eastAsia="Arial" w:hAnsi="Arial" w:cs="Arial"/>
          <w:color w:val="0033CC"/>
        </w:rPr>
        <w:t xml:space="preserve">Reviewer 1’s </w:t>
      </w:r>
      <w:r w:rsidR="00570C25" w:rsidRPr="00AB5580">
        <w:rPr>
          <w:rFonts w:ascii="Arial" w:eastAsia="Arial" w:hAnsi="Arial" w:cs="Arial"/>
          <w:color w:val="0033CC"/>
        </w:rPr>
        <w:t>C</w:t>
      </w:r>
      <w:r w:rsidR="00B106F7" w:rsidRPr="00AB5580">
        <w:rPr>
          <w:rFonts w:ascii="Arial" w:eastAsia="Arial" w:hAnsi="Arial" w:cs="Arial"/>
          <w:color w:val="0033CC"/>
        </w:rPr>
        <w:t xml:space="preserve">omment </w:t>
      </w:r>
      <w:r w:rsidR="00C80ED4" w:rsidRPr="00AB5580">
        <w:rPr>
          <w:rFonts w:ascii="Arial" w:eastAsia="Arial" w:hAnsi="Arial" w:cs="Arial"/>
          <w:color w:val="0033CC"/>
        </w:rPr>
        <w:t>#10, which addresses a similar concern,</w:t>
      </w:r>
      <w:r w:rsidRPr="00AB5580">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w:t>
      </w:r>
      <w:r w:rsidRPr="00AB5580">
        <w:rPr>
          <w:rFonts w:ascii="Arial" w:eastAsia="Arial" w:hAnsi="Arial" w:cs="Arial"/>
          <w:color w:val="0033CC"/>
        </w:rPr>
        <w:lastRenderedPageBreak/>
        <w:t xml:space="preserve">six patients, detailed in </w:t>
      </w:r>
      <w:commentRangeStart w:id="47"/>
      <w:r w:rsidRPr="00AB5580">
        <w:rPr>
          <w:rFonts w:ascii="Arial" w:eastAsia="Arial" w:hAnsi="Arial" w:cs="Arial"/>
          <w:b/>
          <w:color w:val="0033CC"/>
        </w:rPr>
        <w:t xml:space="preserve">Supplementary Table </w:t>
      </w:r>
      <w:r w:rsidR="005A63B2">
        <w:rPr>
          <w:rFonts w:ascii="Arial" w:eastAsia="Arial" w:hAnsi="Arial" w:cs="Arial"/>
          <w:b/>
          <w:color w:val="0033CC"/>
        </w:rPr>
        <w:t>XX</w:t>
      </w:r>
      <w:r w:rsidRPr="00AB5580">
        <w:rPr>
          <w:rFonts w:ascii="Arial" w:eastAsia="Arial" w:hAnsi="Arial" w:cs="Arial"/>
          <w:color w:val="0033CC"/>
        </w:rPr>
        <w:t xml:space="preserve"> </w:t>
      </w:r>
      <w:commentRangeEnd w:id="47"/>
      <w:r w:rsidR="007D0EAE" w:rsidRPr="00CD033A">
        <w:rPr>
          <w:rStyle w:val="CommentReference"/>
          <w:color w:val="0033CC"/>
        </w:rPr>
        <w:commentReference w:id="47"/>
      </w:r>
      <w:r w:rsidRPr="00AB5580">
        <w:rPr>
          <w:rFonts w:ascii="Arial" w:eastAsia="Arial" w:hAnsi="Arial" w:cs="Arial"/>
          <w:color w:val="0033CC"/>
        </w:rPr>
        <w:t xml:space="preserve">of the manuscript, were selected for processing with both assay protocols. The results are shown in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and </w:t>
      </w:r>
      <w:r w:rsidR="00724B39">
        <w:rPr>
          <w:rFonts w:ascii="Arial" w:eastAsia="Arial" w:hAnsi="Arial" w:cs="Arial"/>
          <w:b/>
          <w:color w:val="0033CC"/>
          <w:highlight w:val="yellow"/>
        </w:rPr>
        <w:t>Supplementary</w:t>
      </w:r>
      <w:r w:rsidR="005A63B2" w:rsidRPr="0055192D">
        <w:rPr>
          <w:rFonts w:ascii="Arial" w:eastAsia="Arial" w:hAnsi="Arial" w:cs="Arial"/>
          <w:b/>
          <w:color w:val="0033CC"/>
          <w:highlight w:val="yellow"/>
        </w:rPr>
        <w:t xml:space="preserve"> </w:t>
      </w:r>
      <w:commentRangeStart w:id="48"/>
      <w:r w:rsidRPr="0055192D">
        <w:rPr>
          <w:rFonts w:ascii="Arial" w:eastAsia="Arial" w:hAnsi="Arial" w:cs="Arial"/>
          <w:b/>
          <w:color w:val="0033CC"/>
          <w:highlight w:val="yellow"/>
        </w:rPr>
        <w:t>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w:t>
      </w:r>
      <w:r w:rsidR="00724B39">
        <w:rPr>
          <w:rFonts w:ascii="Arial" w:eastAsia="Arial" w:hAnsi="Arial" w:cs="Arial"/>
          <w:b/>
          <w:color w:val="0033CC"/>
          <w:highlight w:val="yellow"/>
        </w:rPr>
        <w:t>3</w:t>
      </w:r>
      <w:r w:rsidRPr="00AB5580">
        <w:rPr>
          <w:rFonts w:ascii="Arial" w:eastAsia="Arial" w:hAnsi="Arial" w:cs="Arial"/>
          <w:color w:val="0033CC"/>
        </w:rPr>
        <w:t xml:space="preserve"> </w:t>
      </w:r>
      <w:commentRangeEnd w:id="48"/>
      <w:r w:rsidR="007D0EAE" w:rsidRPr="00CD033A">
        <w:rPr>
          <w:rStyle w:val="CommentReference"/>
          <w:color w:val="0033CC"/>
        </w:rPr>
        <w:commentReference w:id="48"/>
      </w:r>
      <w:r w:rsidRPr="00AB5580">
        <w:rPr>
          <w:rFonts w:ascii="Arial" w:eastAsia="Arial" w:hAnsi="Arial" w:cs="Arial"/>
          <w:color w:val="0033CC"/>
        </w:rPr>
        <w:t>of the manuscript. The measured VAFs between the two technical replicates for samples from the five non-hypermutated patients showed a strong agreement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 </w:t>
      </w:r>
      <w:r w:rsidRPr="00AB5580">
        <w:rPr>
          <w:rFonts w:ascii="Arial" w:eastAsia="Arial" w:hAnsi="Arial" w:cs="Arial"/>
          <w:color w:val="0033CC"/>
        </w:rPr>
        <w:t xml:space="preserve">0.9997,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005A63B2">
        <w:rPr>
          <w:rFonts w:ascii="Arial" w:eastAsia="Arial" w:hAnsi="Arial" w:cs="Arial"/>
          <w:b/>
          <w:color w:val="0033CC"/>
        </w:rPr>
        <w:t>c</w:t>
      </w:r>
      <w:r w:rsidRPr="00AB5580">
        <w:rPr>
          <w:rFonts w:ascii="Arial" w:eastAsia="Arial" w:hAnsi="Arial" w:cs="Arial"/>
          <w:color w:val="0033CC"/>
        </w:rPr>
        <w:t>) as well as for one sample from a hypermutated case (</w:t>
      </w:r>
      <w:r w:rsidRPr="00AB5580">
        <w:rPr>
          <w:rFonts w:ascii="Arial" w:eastAsia="Arial" w:hAnsi="Arial" w:cs="Arial"/>
          <w:i/>
          <w:color w:val="0033CC"/>
        </w:rPr>
        <w:t>R</w:t>
      </w:r>
      <w:r w:rsidRPr="00AB5580">
        <w:rPr>
          <w:rFonts w:ascii="Arial" w:eastAsia="Arial" w:hAnsi="Arial" w:cs="Arial"/>
          <w:i/>
          <w:color w:val="0033CC"/>
          <w:vertAlign w:val="superscript"/>
        </w:rPr>
        <w:t>2</w:t>
      </w:r>
      <w:r w:rsidR="00306309" w:rsidRPr="00AB5580">
        <w:rPr>
          <w:rFonts w:ascii="Arial" w:eastAsia="Arial" w:hAnsi="Arial" w:cs="Arial"/>
          <w:color w:val="0033CC"/>
        </w:rPr>
        <w:t xml:space="preserve"> =</w:t>
      </w:r>
      <w:r w:rsidRPr="00AB5580">
        <w:rPr>
          <w:rFonts w:ascii="Arial" w:eastAsia="Arial" w:hAnsi="Arial" w:cs="Arial"/>
          <w:color w:val="0033CC"/>
        </w:rPr>
        <w:t xml:space="preserve"> 0.9972, </w:t>
      </w:r>
      <w:r w:rsidR="00724B39">
        <w:rPr>
          <w:rFonts w:ascii="Arial" w:eastAsia="Arial" w:hAnsi="Arial" w:cs="Arial"/>
          <w:b/>
          <w:color w:val="0033CC"/>
          <w:highlight w:val="yellow"/>
        </w:rPr>
        <w:t xml:space="preserve">Supplementary </w:t>
      </w:r>
      <w:r w:rsidRPr="0055192D">
        <w:rPr>
          <w:rFonts w:ascii="Arial" w:eastAsia="Arial" w:hAnsi="Arial" w:cs="Arial"/>
          <w:b/>
          <w:color w:val="0033CC"/>
          <w:highlight w:val="yellow"/>
        </w:rPr>
        <w:t>Fig</w:t>
      </w:r>
      <w:r w:rsidR="005A63B2" w:rsidRPr="0055192D">
        <w:rPr>
          <w:rFonts w:ascii="Arial" w:eastAsia="Arial" w:hAnsi="Arial" w:cs="Arial"/>
          <w:b/>
          <w:color w:val="0033CC"/>
          <w:highlight w:val="yellow"/>
        </w:rPr>
        <w:t>.</w:t>
      </w:r>
      <w:r w:rsidRPr="0055192D">
        <w:rPr>
          <w:rFonts w:ascii="Arial" w:eastAsia="Arial" w:hAnsi="Arial" w:cs="Arial"/>
          <w:b/>
          <w:color w:val="0033CC"/>
          <w:highlight w:val="yellow"/>
        </w:rPr>
        <w:t xml:space="preserve"> 3</w:t>
      </w:r>
      <w:r w:rsidRPr="00AB5580">
        <w:rPr>
          <w:rFonts w:ascii="Arial" w:eastAsia="Arial" w:hAnsi="Arial" w:cs="Arial"/>
          <w:color w:val="0033CC"/>
        </w:rPr>
        <w:t xml:space="preserve">). Additionally, </w:t>
      </w:r>
      <w:r w:rsidRPr="00AB5580">
        <w:rPr>
          <w:rFonts w:ascii="Arial" w:eastAsia="Arial" w:hAnsi="Arial" w:cs="Arial"/>
          <w:color w:val="0033CC"/>
          <w:u w:val="single"/>
        </w:rPr>
        <w:t>three of the above patients have</w:t>
      </w:r>
      <w:r w:rsidR="00B71E11" w:rsidRPr="00AB5580">
        <w:rPr>
          <w:rFonts w:ascii="Arial" w:eastAsia="Arial" w:hAnsi="Arial" w:cs="Arial"/>
          <w:color w:val="0033CC"/>
          <w:u w:val="single"/>
        </w:rPr>
        <w:t xml:space="preserve"> now</w:t>
      </w:r>
      <w:r w:rsidRPr="00AB5580">
        <w:rPr>
          <w:rFonts w:ascii="Arial" w:eastAsia="Arial" w:hAnsi="Arial" w:cs="Arial"/>
          <w:color w:val="0033CC"/>
          <w:u w:val="single"/>
        </w:rPr>
        <w:t xml:space="preserve"> been retested using version V2 of the protocol</w:t>
      </w:r>
      <w:r w:rsidRPr="00AB5580">
        <w:rPr>
          <w:rFonts w:ascii="Arial" w:eastAsia="Arial" w:hAnsi="Arial" w:cs="Arial"/>
          <w:color w:val="0033CC"/>
        </w:rPr>
        <w:t xml:space="preserve">. The pairwise comparison of VAFs between versions V1 vs V2 and V2 vs V2 for all the samples that have been retested are shown in </w:t>
      </w:r>
      <w:r w:rsidR="00B71E11" w:rsidRPr="00AB5580">
        <w:rPr>
          <w:rFonts w:ascii="Arial" w:eastAsia="Arial" w:hAnsi="Arial" w:cs="Arial"/>
          <w:b/>
          <w:color w:val="0033CC"/>
        </w:rPr>
        <w:t xml:space="preserve">Response to Reviewers </w:t>
      </w:r>
      <w:r w:rsidRPr="00AB5580">
        <w:rPr>
          <w:rFonts w:ascii="Arial" w:eastAsia="Arial" w:hAnsi="Arial" w:cs="Arial"/>
          <w:b/>
          <w:color w:val="0033CC"/>
        </w:rPr>
        <w:t>Figure 8</w:t>
      </w:r>
      <w:r w:rsidR="007D0EAE" w:rsidRPr="00AB5580">
        <w:rPr>
          <w:rFonts w:ascii="Arial" w:eastAsia="Arial" w:hAnsi="Arial" w:cs="Arial"/>
          <w:b/>
          <w:color w:val="0033CC"/>
        </w:rPr>
        <w:t xml:space="preserve"> </w:t>
      </w:r>
      <w:r w:rsidR="007D0EAE" w:rsidRPr="005A63B2">
        <w:rPr>
          <w:rFonts w:ascii="Arial" w:eastAsia="Arial" w:hAnsi="Arial" w:cs="Arial"/>
          <w:color w:val="0033CC"/>
        </w:rPr>
        <w:t>(</w:t>
      </w:r>
      <w:r w:rsidR="00724B39">
        <w:rPr>
          <w:rFonts w:ascii="Arial" w:eastAsia="Arial" w:hAnsi="Arial" w:cs="Arial"/>
          <w:b/>
          <w:color w:val="0033CC"/>
          <w:highlight w:val="yellow"/>
        </w:rPr>
        <w:t>Supplementary</w:t>
      </w:r>
      <w:r w:rsidR="007D0EAE" w:rsidRPr="005A63B2">
        <w:rPr>
          <w:rFonts w:ascii="Arial" w:eastAsia="Arial" w:hAnsi="Arial" w:cs="Arial"/>
          <w:b/>
          <w:color w:val="0033CC"/>
          <w:highlight w:val="yellow"/>
        </w:rPr>
        <w:t xml:space="preserve"> Fig. </w:t>
      </w:r>
      <w:r w:rsidR="00724B39">
        <w:rPr>
          <w:rFonts w:ascii="Arial" w:eastAsia="Arial" w:hAnsi="Arial" w:cs="Arial"/>
          <w:b/>
          <w:color w:val="0033CC"/>
          <w:highlight w:val="yellow"/>
        </w:rPr>
        <w:t>RR8</w:t>
      </w:r>
      <w:r w:rsidR="007D0EAE" w:rsidRPr="00AB5580">
        <w:rPr>
          <w:rFonts w:ascii="Arial" w:eastAsia="Arial" w:hAnsi="Arial" w:cs="Arial"/>
          <w:b/>
          <w:color w:val="0033CC"/>
        </w:rPr>
        <w:t xml:space="preserve"> of the revised manuscript</w:t>
      </w:r>
      <w:r w:rsidR="007D0EAE" w:rsidRPr="005A63B2">
        <w:rPr>
          <w:rFonts w:ascii="Arial" w:eastAsia="Arial" w:hAnsi="Arial" w:cs="Arial"/>
          <w:color w:val="0033CC"/>
        </w:rPr>
        <w:t>)</w:t>
      </w:r>
      <w:r w:rsidRPr="00AB5580">
        <w:rPr>
          <w:rFonts w:ascii="Arial" w:eastAsia="Arial" w:hAnsi="Arial" w:cs="Arial"/>
          <w:color w:val="0033CC"/>
        </w:rPr>
        <w:t>.</w:t>
      </w:r>
      <w:r w:rsidR="00B71E11" w:rsidRPr="00AB5580">
        <w:rPr>
          <w:rFonts w:ascii="Arial" w:eastAsia="Arial" w:hAnsi="Arial" w:cs="Arial"/>
          <w:color w:val="0033CC"/>
        </w:rPr>
        <w:t xml:space="preserve"> In addition, we have now also performed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of low VAF </w:t>
      </w:r>
      <w:proofErr w:type="spellStart"/>
      <w:r w:rsidR="00B71E11" w:rsidRPr="00AB5580">
        <w:rPr>
          <w:rFonts w:ascii="Arial" w:eastAsia="Arial" w:hAnsi="Arial" w:cs="Arial"/>
          <w:color w:val="0033CC"/>
        </w:rPr>
        <w:t>VUSo</w:t>
      </w:r>
      <w:proofErr w:type="spellEnd"/>
      <w:r w:rsidR="00B71E11" w:rsidRPr="00AB5580">
        <w:rPr>
          <w:rFonts w:ascii="Arial" w:eastAsia="Arial" w:hAnsi="Arial" w:cs="Arial"/>
          <w:color w:val="0033CC"/>
        </w:rPr>
        <w:t xml:space="preserve">, which confirmed both the technical sensitivity </w:t>
      </w:r>
      <w:r w:rsidR="00306309" w:rsidRPr="00AB5580">
        <w:rPr>
          <w:rFonts w:ascii="Arial" w:eastAsia="Arial" w:hAnsi="Arial" w:cs="Arial"/>
          <w:color w:val="0033CC"/>
        </w:rPr>
        <w:t xml:space="preserve">and specificity </w:t>
      </w:r>
      <w:r w:rsidR="00B71E11" w:rsidRPr="00AB5580">
        <w:rPr>
          <w:rFonts w:ascii="Arial" w:eastAsia="Arial" w:hAnsi="Arial" w:cs="Arial"/>
          <w:color w:val="0033CC"/>
        </w:rPr>
        <w:t xml:space="preserve">of the high-intensity cfDNA sequencing assay </w:t>
      </w:r>
      <w:r w:rsidR="00306309" w:rsidRPr="00AB5580">
        <w:rPr>
          <w:rFonts w:ascii="Arial" w:eastAsia="Arial" w:hAnsi="Arial" w:cs="Arial"/>
          <w:color w:val="0033CC"/>
        </w:rPr>
        <w:t>as well as</w:t>
      </w:r>
      <w:r w:rsidR="00B71E11" w:rsidRPr="00AB5580">
        <w:rPr>
          <w:rFonts w:ascii="Arial" w:eastAsia="Arial" w:hAnsi="Arial" w:cs="Arial"/>
          <w:color w:val="0033CC"/>
        </w:rPr>
        <w:t xml:space="preserve"> the </w:t>
      </w:r>
      <w:r w:rsidR="00306309" w:rsidRPr="00AB5580">
        <w:rPr>
          <w:rFonts w:ascii="Arial" w:eastAsia="Arial" w:hAnsi="Arial" w:cs="Arial"/>
          <w:color w:val="0033CC"/>
        </w:rPr>
        <w:t>accuracy</w:t>
      </w:r>
      <w:r w:rsidR="00B71E11" w:rsidRPr="00AB5580">
        <w:rPr>
          <w:rFonts w:ascii="Arial" w:eastAsia="Arial" w:hAnsi="Arial" w:cs="Arial"/>
          <w:color w:val="0033CC"/>
        </w:rPr>
        <w:t xml:space="preserve"> </w:t>
      </w:r>
      <w:r w:rsidR="00306309" w:rsidRPr="00AB5580">
        <w:rPr>
          <w:rFonts w:ascii="Arial" w:eastAsia="Arial" w:hAnsi="Arial" w:cs="Arial"/>
          <w:color w:val="0033CC"/>
        </w:rPr>
        <w:t>for measuring</w:t>
      </w:r>
      <w:r w:rsidR="00B71E11" w:rsidRPr="00AB5580">
        <w:rPr>
          <w:rFonts w:ascii="Arial" w:eastAsia="Arial" w:hAnsi="Arial" w:cs="Arial"/>
          <w:color w:val="0033CC"/>
        </w:rPr>
        <w:t xml:space="preserve"> VAFs utilizing </w:t>
      </w:r>
      <w:proofErr w:type="spellStart"/>
      <w:r w:rsidR="00B71E11" w:rsidRPr="00AB5580">
        <w:rPr>
          <w:rFonts w:ascii="Arial" w:eastAsia="Arial" w:hAnsi="Arial" w:cs="Arial"/>
          <w:color w:val="0033CC"/>
        </w:rPr>
        <w:t>ddPCR</w:t>
      </w:r>
      <w:proofErr w:type="spellEnd"/>
      <w:r w:rsidR="00B71E11" w:rsidRPr="00AB5580">
        <w:rPr>
          <w:rFonts w:ascii="Arial" w:eastAsia="Arial" w:hAnsi="Arial" w:cs="Arial"/>
          <w:color w:val="0033CC"/>
        </w:rPr>
        <w:t xml:space="preserve"> as the ‘</w:t>
      </w:r>
      <w:r w:rsidR="00306309" w:rsidRPr="00AB5580">
        <w:rPr>
          <w:rFonts w:ascii="Arial" w:eastAsia="Arial" w:hAnsi="Arial" w:cs="Arial"/>
          <w:color w:val="0033CC"/>
        </w:rPr>
        <w:t>g</w:t>
      </w:r>
      <w:r w:rsidR="00B71E11" w:rsidRPr="00AB5580">
        <w:rPr>
          <w:rFonts w:ascii="Arial" w:eastAsia="Arial" w:hAnsi="Arial" w:cs="Arial"/>
          <w:color w:val="0033CC"/>
        </w:rPr>
        <w:t xml:space="preserve">old </w:t>
      </w:r>
      <w:r w:rsidR="00306309" w:rsidRPr="00AB5580">
        <w:rPr>
          <w:rFonts w:ascii="Arial" w:eastAsia="Arial" w:hAnsi="Arial" w:cs="Arial"/>
          <w:color w:val="0033CC"/>
        </w:rPr>
        <w:t>s</w:t>
      </w:r>
      <w:r w:rsidR="00B71E11" w:rsidRPr="00AB5580">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1178A2C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 xml:space="preserve">Authors: </w:t>
      </w:r>
      <w:r w:rsidR="000F56DF" w:rsidRPr="00AB5580">
        <w:rPr>
          <w:rFonts w:ascii="Arial" w:eastAsia="Arial" w:hAnsi="Arial" w:cs="Arial"/>
          <w:color w:val="0033CC"/>
        </w:rPr>
        <w:t>We apologize for the lack of clarity</w:t>
      </w:r>
      <w:r w:rsidR="00B71E11" w:rsidRPr="00AB5580">
        <w:rPr>
          <w:rFonts w:ascii="Arial" w:eastAsia="Arial" w:hAnsi="Arial" w:cs="Arial"/>
          <w:color w:val="0033CC"/>
        </w:rPr>
        <w:t xml:space="preserve"> in the original version of our manuscript</w:t>
      </w:r>
      <w:r w:rsidR="000F56DF" w:rsidRPr="00AB5580">
        <w:rPr>
          <w:rFonts w:ascii="Arial" w:eastAsia="Arial" w:hAnsi="Arial" w:cs="Arial"/>
          <w:color w:val="0033CC"/>
        </w:rPr>
        <w:t xml:space="preserve">. </w:t>
      </w:r>
      <w:r w:rsidRPr="00AB5580">
        <w:rPr>
          <w:rFonts w:ascii="Arial" w:eastAsia="Arial" w:hAnsi="Arial" w:cs="Arial"/>
          <w:color w:val="0033CC"/>
        </w:rPr>
        <w:t xml:space="preserve">Tumor biopsies and matched normal tissue were sequenced using the MSK-IMPACT assay whilst plasma cfDNA and genomic </w:t>
      </w:r>
      <w:r w:rsidR="000F7A82" w:rsidRPr="00AB5580">
        <w:rPr>
          <w:rFonts w:ascii="Arial" w:eastAsia="Arial" w:hAnsi="Arial" w:cs="Arial"/>
          <w:color w:val="0033CC"/>
        </w:rPr>
        <w:t xml:space="preserve">WBC </w:t>
      </w:r>
      <w:r w:rsidRPr="00AB5580">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sidRPr="00AB5580">
        <w:rPr>
          <w:rFonts w:ascii="Arial" w:eastAsia="Arial" w:hAnsi="Arial" w:cs="Arial"/>
          <w:color w:val="0033CC"/>
        </w:rPr>
        <w:t xml:space="preserve">approximately </w:t>
      </w:r>
      <w:r w:rsidRPr="00AB5580">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sidRPr="00AB5580">
        <w:rPr>
          <w:rFonts w:ascii="Arial" w:eastAsia="Arial" w:hAnsi="Arial" w:cs="Arial"/>
          <w:color w:val="0033CC"/>
        </w:rPr>
        <w:t xml:space="preserve">PMID: </w:t>
      </w:r>
      <w:r w:rsidR="00C80ED4" w:rsidRPr="00AB5580">
        <w:rPr>
          <w:rFonts w:ascii="Arial" w:eastAsia="Arial" w:hAnsi="Arial" w:cs="Arial"/>
          <w:color w:val="0033CC"/>
        </w:rPr>
        <w:t>30675060</w:t>
      </w:r>
      <w:r w:rsidRPr="00AB5580">
        <w:rPr>
          <w:rFonts w:ascii="Arial" w:eastAsia="Arial" w:hAnsi="Arial" w:cs="Arial"/>
          <w:color w:val="0033CC"/>
        </w:rPr>
        <w:t xml:space="preserve">) which is still under development. Following the Reviewer’s suggestion, the caption of </w:t>
      </w:r>
      <w:r w:rsidRPr="00AB5580">
        <w:rPr>
          <w:rFonts w:ascii="Arial" w:eastAsia="Arial" w:hAnsi="Arial" w:cs="Arial"/>
          <w:b/>
          <w:color w:val="0033CC"/>
        </w:rPr>
        <w:t>Fig</w:t>
      </w:r>
      <w:r w:rsidR="005A63B2">
        <w:rPr>
          <w:rFonts w:ascii="Arial" w:eastAsia="Arial" w:hAnsi="Arial" w:cs="Arial"/>
          <w:b/>
          <w:color w:val="0033CC"/>
        </w:rPr>
        <w:t>.</w:t>
      </w:r>
      <w:r w:rsidRPr="00AB5580">
        <w:rPr>
          <w:rFonts w:ascii="Arial" w:eastAsia="Arial" w:hAnsi="Arial" w:cs="Arial"/>
          <w:b/>
          <w:color w:val="0033CC"/>
        </w:rPr>
        <w:t xml:space="preserve"> 1</w:t>
      </w:r>
      <w:r w:rsidRPr="00AB5580">
        <w:rPr>
          <w:rFonts w:ascii="Arial" w:eastAsia="Arial" w:hAnsi="Arial" w:cs="Arial"/>
          <w:color w:val="0033CC"/>
        </w:rPr>
        <w:t xml:space="preserve"> </w:t>
      </w:r>
      <w:r w:rsidR="00B91ED5" w:rsidRPr="00AB5580">
        <w:rPr>
          <w:rFonts w:ascii="Arial" w:eastAsia="Arial" w:hAnsi="Arial" w:cs="Arial"/>
          <w:color w:val="0033CC"/>
        </w:rPr>
        <w:t>and the Introduction (</w:t>
      </w:r>
      <w:r w:rsidR="00B91ED5" w:rsidRPr="00CD033A">
        <w:rPr>
          <w:rFonts w:ascii="Arial" w:eastAsia="Arial" w:hAnsi="Arial" w:cs="Arial"/>
          <w:color w:val="0033CC"/>
          <w:highlight w:val="yellow"/>
        </w:rPr>
        <w:t>page xx, lines xx</w:t>
      </w:r>
      <w:r w:rsidR="00B16CDA" w:rsidRPr="00B16CDA">
        <w:rPr>
          <w:rFonts w:ascii="Arial" w:eastAsia="Arial" w:hAnsi="Arial" w:cs="Arial"/>
          <w:color w:val="0033CC"/>
        </w:rPr>
        <w:t>)</w:t>
      </w:r>
      <w:r w:rsidR="00B91ED5" w:rsidRPr="00B16CDA">
        <w:rPr>
          <w:rFonts w:ascii="Arial" w:eastAsia="Arial" w:hAnsi="Arial" w:cs="Arial"/>
          <w:color w:val="0033CC"/>
        </w:rPr>
        <w:t>,</w:t>
      </w:r>
      <w:r w:rsidR="00B91ED5" w:rsidRPr="00AB5580">
        <w:rPr>
          <w:rFonts w:ascii="Arial" w:eastAsia="Arial" w:hAnsi="Arial" w:cs="Arial"/>
          <w:color w:val="0033CC"/>
        </w:rPr>
        <w:t xml:space="preserve"> “</w:t>
      </w:r>
      <w:r w:rsidR="00B91ED5" w:rsidRPr="00CD033A">
        <w:rPr>
          <w:rFonts w:ascii="Arial" w:eastAsia="Arial" w:hAnsi="Arial" w:cs="Arial"/>
          <w:color w:val="0033CC"/>
        </w:rPr>
        <w:t xml:space="preserve">Here we report on the development of a </w:t>
      </w:r>
      <w:r w:rsidR="00B91ED5" w:rsidRPr="00AB5580">
        <w:rPr>
          <w:rFonts w:ascii="Arial" w:eastAsia="Arial" w:hAnsi="Arial" w:cs="Arial"/>
          <w:color w:val="0033CC"/>
        </w:rPr>
        <w:t>high-intensity sequencing assay of matched cfDNA and white blood cells (WBCs)</w:t>
      </w:r>
      <w:r w:rsidR="00B91ED5" w:rsidRPr="00CD033A">
        <w:rPr>
          <w:rFonts w:ascii="Arial" w:eastAsia="Arial" w:hAnsi="Arial" w:cs="Arial"/>
          <w:color w:val="0033CC"/>
        </w:rPr>
        <w:t xml:space="preserve"> for </w:t>
      </w:r>
      <w:r w:rsidR="00B91ED5" w:rsidRPr="00CD033A">
        <w:rPr>
          <w:rFonts w:ascii="Arial" w:eastAsia="Arial" w:hAnsi="Arial" w:cs="Arial"/>
          <w:i/>
          <w:color w:val="0033CC"/>
        </w:rPr>
        <w:t>de novo</w:t>
      </w:r>
      <w:r w:rsidR="00B91ED5" w:rsidRPr="00CD033A">
        <w:rPr>
          <w:rFonts w:ascii="Arial" w:eastAsia="Arial" w:hAnsi="Arial" w:cs="Arial"/>
          <w:color w:val="0033CC"/>
        </w:rPr>
        <w:t xml:space="preserve"> characterization of the repertoire of somatic mutations in cfDNA, without </w:t>
      </w:r>
      <w:r w:rsidR="00B91ED5" w:rsidRPr="00CD033A">
        <w:rPr>
          <w:rFonts w:ascii="Arial" w:eastAsia="Arial" w:hAnsi="Arial" w:cs="Arial"/>
          <w:i/>
          <w:color w:val="0033CC"/>
        </w:rPr>
        <w:t>a priori</w:t>
      </w:r>
      <w:r w:rsidR="00B91ED5" w:rsidRPr="00CD033A">
        <w:rPr>
          <w:rFonts w:ascii="Arial" w:eastAsia="Arial" w:hAnsi="Arial" w:cs="Arial"/>
          <w:color w:val="0033CC"/>
        </w:rPr>
        <w:t xml:space="preserve"> knowledge of variants present in a matched tumor biopsy. This approach, combined with sequencing of DNA samples extracted from matched tumor tissue biopsies </w:t>
      </w:r>
      <w:r w:rsidR="00B91ED5" w:rsidRPr="00AB5580">
        <w:rPr>
          <w:rFonts w:ascii="Arial" w:eastAsia="Arial" w:hAnsi="Arial" w:cs="Arial"/>
          <w:color w:val="0033CC"/>
        </w:rPr>
        <w:t xml:space="preserve">using an FDA-cleared sequencing assay (i.e. MSK-IMPACT), </w:t>
      </w:r>
      <w:r w:rsidR="00B91ED5" w:rsidRPr="00CD033A">
        <w:rPr>
          <w:rFonts w:ascii="Arial" w:eastAsia="Arial" w:hAnsi="Arial" w:cs="Arial"/>
          <w:color w:val="0033CC"/>
        </w:rPr>
        <w:t>allowed for categorization and quantification of cfDNA variant sources</w:t>
      </w:r>
      <w:r w:rsidR="00B91ED5" w:rsidRPr="00AB5580">
        <w:rPr>
          <w:rFonts w:ascii="Arial" w:eastAsia="Arial" w:hAnsi="Arial" w:cs="Arial"/>
          <w:color w:val="0033CC"/>
        </w:rPr>
        <w:t xml:space="preserve">”) </w:t>
      </w:r>
      <w:r w:rsidRPr="00AB5580">
        <w:rPr>
          <w:rFonts w:ascii="Arial" w:eastAsia="Arial" w:hAnsi="Arial" w:cs="Arial"/>
          <w:color w:val="0033CC"/>
        </w:rPr>
        <w:t>have been updated in the revised version of the manuscript.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68E10379"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B5580">
        <w:rPr>
          <w:rFonts w:ascii="Arial" w:eastAsia="Arial" w:hAnsi="Arial" w:cs="Arial"/>
          <w:color w:val="0033CC"/>
        </w:rPr>
        <w:t>l</w:t>
      </w:r>
      <w:r w:rsidRPr="00AB5580">
        <w:rPr>
          <w:rFonts w:ascii="Arial" w:eastAsia="Arial" w:hAnsi="Arial" w:cs="Arial"/>
          <w:color w:val="0033CC"/>
        </w:rPr>
        <w:t>ed Biopsy-subthreshold and only detected by parallel analysis of the matched cfDNA (</w:t>
      </w:r>
      <w:commentRangeStart w:id="49"/>
      <w:r w:rsidRPr="00B16CDA">
        <w:rPr>
          <w:rFonts w:ascii="Arial" w:eastAsia="Arial" w:hAnsi="Arial" w:cs="Arial"/>
          <w:b/>
          <w:color w:val="0033CC"/>
          <w:highlight w:val="yellow"/>
        </w:rPr>
        <w:t xml:space="preserve">Supplementary Table </w:t>
      </w:r>
      <w:commentRangeEnd w:id="49"/>
      <w:r w:rsidR="00B91ED5" w:rsidRPr="00B16CDA">
        <w:rPr>
          <w:rStyle w:val="CommentReference"/>
          <w:color w:val="0033CC"/>
          <w:highlight w:val="yellow"/>
        </w:rPr>
        <w:commentReference w:id="49"/>
      </w:r>
      <w:r w:rsidR="00B16CDA" w:rsidRPr="00B16CDA">
        <w:rPr>
          <w:rFonts w:ascii="Arial" w:eastAsia="Arial" w:hAnsi="Arial" w:cs="Arial"/>
          <w:b/>
          <w:color w:val="0033CC"/>
          <w:highlight w:val="yellow"/>
        </w:rPr>
        <w:t>XX</w:t>
      </w:r>
      <w:r w:rsidRPr="00AB5580">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B5580">
        <w:rPr>
          <w:rFonts w:ascii="Arial" w:eastAsia="Arial" w:hAnsi="Arial" w:cs="Arial"/>
          <w:color w:val="0033CC"/>
        </w:rPr>
        <w:t>was</w:t>
      </w:r>
      <w:r w:rsidRPr="00AB5580">
        <w:rPr>
          <w:rFonts w:ascii="Arial" w:eastAsia="Arial" w:hAnsi="Arial" w:cs="Arial"/>
          <w:color w:val="0033CC"/>
        </w:rPr>
        <w:t xml:space="preserve"> consistent with the MMR signature (</w:t>
      </w:r>
      <w:r w:rsidR="00444268" w:rsidRPr="00AB5580">
        <w:rPr>
          <w:rFonts w:ascii="Arial" w:eastAsia="Arial" w:hAnsi="Arial" w:cs="Arial"/>
          <w:color w:val="0033CC"/>
        </w:rPr>
        <w:t xml:space="preserve">PMID: </w:t>
      </w:r>
      <w:r w:rsidR="000F56DF" w:rsidRPr="00AB5580">
        <w:rPr>
          <w:rFonts w:ascii="Arial" w:eastAsia="Arial" w:hAnsi="Arial" w:cs="Arial"/>
          <w:color w:val="0033CC"/>
        </w:rPr>
        <w:t>28481359)</w:t>
      </w:r>
      <w:r w:rsidRPr="00AB5580">
        <w:rPr>
          <w:rFonts w:ascii="Arial" w:eastAsia="Arial" w:hAnsi="Arial" w:cs="Arial"/>
          <w:color w:val="0033CC"/>
        </w:rPr>
        <w:t xml:space="preserve">. </w:t>
      </w:r>
      <w:r w:rsidRPr="00AB5580">
        <w:rPr>
          <w:rFonts w:ascii="Arial" w:eastAsia="Arial" w:hAnsi="Arial" w:cs="Arial"/>
          <w:b/>
          <w:color w:val="0033CC"/>
        </w:rPr>
        <w:t>Fig</w:t>
      </w:r>
      <w:r w:rsidR="00B16CDA">
        <w:rPr>
          <w:rFonts w:ascii="Arial" w:eastAsia="Arial" w:hAnsi="Arial" w:cs="Arial"/>
          <w:b/>
          <w:color w:val="0033CC"/>
        </w:rPr>
        <w:t>.</w:t>
      </w:r>
      <w:r w:rsidRPr="00AB5580">
        <w:rPr>
          <w:rFonts w:ascii="Arial" w:eastAsia="Arial" w:hAnsi="Arial" w:cs="Arial"/>
          <w:b/>
          <w:color w:val="0033CC"/>
        </w:rPr>
        <w:t xml:space="preserve"> 3</w:t>
      </w:r>
      <w:r w:rsidRPr="00AB5580">
        <w:rPr>
          <w:rFonts w:ascii="Arial" w:eastAsia="Arial" w:hAnsi="Arial" w:cs="Arial"/>
          <w:color w:val="0033CC"/>
        </w:rPr>
        <w:t xml:space="preserve"> of the </w:t>
      </w:r>
      <w:r w:rsidR="007445F5" w:rsidRPr="00AB5580">
        <w:rPr>
          <w:rFonts w:ascii="Arial" w:eastAsia="Arial" w:hAnsi="Arial" w:cs="Arial"/>
          <w:color w:val="0033CC"/>
        </w:rPr>
        <w:t xml:space="preserve">original </w:t>
      </w:r>
      <w:r w:rsidRPr="00AB5580">
        <w:rPr>
          <w:rFonts w:ascii="Arial" w:eastAsia="Arial" w:hAnsi="Arial" w:cs="Arial"/>
          <w:color w:val="0033CC"/>
        </w:rPr>
        <w:t xml:space="preserve">manuscript shows that sequencing of the matched cfDNA captured the MMR signature and MSI-high phenotype. Analysis of the germline DNA revealed a missense </w:t>
      </w:r>
      <w:r w:rsidRPr="00AB5580">
        <w:rPr>
          <w:rFonts w:ascii="Arial" w:hAnsi="Arial" w:cs="Arial"/>
          <w:i/>
          <w:color w:val="0033CC"/>
        </w:rPr>
        <w:t>MUTYH</w:t>
      </w:r>
      <w:r w:rsidRPr="00AB5580">
        <w:rPr>
          <w:rFonts w:ascii="Arial" w:eastAsia="Arial" w:hAnsi="Arial" w:cs="Arial"/>
          <w:color w:val="0033CC"/>
        </w:rPr>
        <w:t xml:space="preserve"> Y176C variant which is considered pathogenic in </w:t>
      </w:r>
      <w:proofErr w:type="spellStart"/>
      <w:r w:rsidRPr="00AB5580">
        <w:rPr>
          <w:rFonts w:ascii="Arial" w:eastAsia="Arial" w:hAnsi="Arial" w:cs="Arial"/>
          <w:color w:val="0033CC"/>
        </w:rPr>
        <w:t>ClinVar</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0F56DF" w:rsidRPr="00AB5580">
        <w:rPr>
          <w:rFonts w:ascii="Arial" w:eastAsia="Arial" w:hAnsi="Arial" w:cs="Arial"/>
          <w:color w:val="0033CC"/>
        </w:rPr>
        <w:t>29165669)</w:t>
      </w:r>
      <w:r w:rsidRPr="00AB5580">
        <w:rPr>
          <w:rFonts w:ascii="Arial" w:eastAsia="Arial" w:hAnsi="Arial" w:cs="Arial"/>
          <w:color w:val="0033CC"/>
        </w:rPr>
        <w:t xml:space="preserve"> and associated with MUTYH-associated polyposis</w:t>
      </w:r>
      <w:r w:rsidR="000F23EB" w:rsidRPr="00AB5580">
        <w:rPr>
          <w:rFonts w:ascii="Arial" w:eastAsia="Arial" w:hAnsi="Arial" w:cs="Arial"/>
          <w:color w:val="0033CC"/>
        </w:rPr>
        <w:t xml:space="preserve"> (MAP</w:t>
      </w:r>
      <w:r w:rsidR="00C80ED4" w:rsidRPr="00AB5580">
        <w:rPr>
          <w:rFonts w:ascii="Arial" w:eastAsia="Arial" w:hAnsi="Arial" w:cs="Arial"/>
          <w:color w:val="0033CC"/>
        </w:rPr>
        <w:t>)</w:t>
      </w:r>
      <w:r w:rsidR="000F23EB" w:rsidRPr="00AB5580">
        <w:rPr>
          <w:rFonts w:ascii="Arial" w:eastAsia="Arial" w:hAnsi="Arial" w:cs="Arial"/>
          <w:color w:val="0033CC"/>
        </w:rPr>
        <w:t xml:space="preserve">. It is possible that the germline </w:t>
      </w:r>
      <w:r w:rsidR="000F23EB" w:rsidRPr="00AB5580">
        <w:rPr>
          <w:rFonts w:ascii="Arial" w:eastAsia="Arial" w:hAnsi="Arial" w:cs="Arial"/>
          <w:i/>
          <w:color w:val="0033CC"/>
        </w:rPr>
        <w:t>MUTYH</w:t>
      </w:r>
      <w:r w:rsidR="005A407A" w:rsidRPr="00AB5580">
        <w:rPr>
          <w:rFonts w:ascii="Arial" w:eastAsia="Arial" w:hAnsi="Arial" w:cs="Arial"/>
          <w:color w:val="0033CC"/>
        </w:rPr>
        <w:t xml:space="preserve"> </w:t>
      </w:r>
      <w:r w:rsidR="00C80ED4" w:rsidRPr="00AB5580">
        <w:rPr>
          <w:rFonts w:ascii="Arial" w:eastAsia="Arial" w:hAnsi="Arial" w:cs="Arial"/>
          <w:color w:val="0033CC"/>
        </w:rPr>
        <w:t>mutation</w:t>
      </w:r>
      <w:r w:rsidR="000F23EB" w:rsidRPr="00AB5580">
        <w:rPr>
          <w:rFonts w:ascii="Arial" w:eastAsia="Arial" w:hAnsi="Arial" w:cs="Arial"/>
          <w:color w:val="0033CC"/>
        </w:rPr>
        <w:t xml:space="preserve"> resulted in the MMR signature or </w:t>
      </w:r>
      <w:r w:rsidR="00C80ED4" w:rsidRPr="00AB5580">
        <w:rPr>
          <w:rFonts w:ascii="Arial" w:eastAsia="Arial" w:hAnsi="Arial" w:cs="Arial"/>
          <w:color w:val="0033CC"/>
        </w:rPr>
        <w:t>that</w:t>
      </w:r>
      <w:r w:rsidR="005A407A" w:rsidRPr="00AB5580">
        <w:rPr>
          <w:rFonts w:ascii="Arial" w:eastAsia="Arial" w:hAnsi="Arial" w:cs="Arial"/>
          <w:color w:val="0033CC"/>
        </w:rPr>
        <w:t xml:space="preserve">, equally likely, </w:t>
      </w:r>
      <w:r w:rsidR="000F23EB" w:rsidRPr="00AB5580">
        <w:rPr>
          <w:rFonts w:ascii="Arial" w:eastAsia="Arial" w:hAnsi="Arial" w:cs="Arial"/>
          <w:color w:val="0033CC"/>
        </w:rPr>
        <w:t xml:space="preserve">epigenetic factors </w:t>
      </w:r>
      <w:r w:rsidR="00C80ED4" w:rsidRPr="00AB5580">
        <w:rPr>
          <w:rFonts w:ascii="Arial" w:eastAsia="Arial" w:hAnsi="Arial" w:cs="Arial"/>
          <w:color w:val="0033CC"/>
        </w:rPr>
        <w:t xml:space="preserve">lead to </w:t>
      </w:r>
      <w:r w:rsidR="000F23EB" w:rsidRPr="00AB5580">
        <w:rPr>
          <w:rFonts w:ascii="Arial" w:eastAsia="Arial" w:hAnsi="Arial" w:cs="Arial"/>
          <w:color w:val="0033CC"/>
        </w:rPr>
        <w:t xml:space="preserve">MMR deficiency in this tumor. </w:t>
      </w:r>
      <w:r w:rsidR="00C80ED4" w:rsidRPr="00AB5580">
        <w:rPr>
          <w:rFonts w:ascii="Arial" w:eastAsia="Arial" w:hAnsi="Arial" w:cs="Arial"/>
          <w:color w:val="0033CC"/>
        </w:rPr>
        <w:t>Although</w:t>
      </w:r>
      <w:r w:rsidRPr="00AB5580">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B5580">
        <w:rPr>
          <w:rFonts w:ascii="Arial" w:eastAsia="Arial" w:hAnsi="Arial" w:cs="Arial"/>
          <w:color w:val="0033CC"/>
        </w:rPr>
        <w:t xml:space="preserve"> and sustained </w:t>
      </w:r>
      <w:r w:rsidRPr="00AB5580">
        <w:rPr>
          <w:rFonts w:ascii="Arial" w:eastAsia="Arial" w:hAnsi="Arial" w:cs="Arial"/>
          <w:color w:val="0033CC"/>
        </w:rPr>
        <w:t xml:space="preserve">response to treatment </w:t>
      </w:r>
      <w:r w:rsidR="00214DEB" w:rsidRPr="00AB5580">
        <w:rPr>
          <w:rFonts w:ascii="Arial" w:eastAsia="Arial" w:hAnsi="Arial" w:cs="Arial"/>
          <w:color w:val="0033CC"/>
        </w:rPr>
        <w:t>for</w:t>
      </w:r>
      <w:r w:rsidR="00444268" w:rsidRPr="00AB5580">
        <w:rPr>
          <w:rFonts w:ascii="Arial" w:eastAsia="Arial" w:hAnsi="Arial" w:cs="Arial"/>
          <w:color w:val="0033CC"/>
        </w:rPr>
        <w:t xml:space="preserve"> </w:t>
      </w:r>
      <w:r w:rsidR="00214DEB" w:rsidRPr="00AB5580">
        <w:rPr>
          <w:rFonts w:ascii="Arial" w:eastAsia="Arial" w:hAnsi="Arial" w:cs="Arial"/>
          <w:color w:val="0033CC"/>
        </w:rPr>
        <w:t>35</w:t>
      </w:r>
      <w:r w:rsidR="00444268" w:rsidRPr="00AB5580">
        <w:rPr>
          <w:rFonts w:ascii="Arial" w:eastAsia="Arial" w:hAnsi="Arial" w:cs="Arial"/>
          <w:color w:val="0033CC"/>
        </w:rPr>
        <w:t xml:space="preserve"> months after initiating the immunotherapy regimen</w:t>
      </w:r>
      <w:r w:rsidRPr="00AB5580">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Pr="00AB5580" w:rsidRDefault="00B4071F" w:rsidP="00A7225E">
      <w:pPr>
        <w:spacing w:after="0" w:line="240" w:lineRule="auto"/>
        <w:jc w:val="both"/>
        <w:rPr>
          <w:rFonts w:ascii="Arial" w:eastAsia="Arial" w:hAnsi="Arial" w:cs="Arial"/>
          <w:color w:val="0033CC"/>
        </w:rPr>
      </w:pPr>
      <w:r w:rsidRPr="00AB5580">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B5580">
        <w:rPr>
          <w:rFonts w:ascii="Arial" w:eastAsia="Arial" w:hAnsi="Arial" w:cs="Arial"/>
          <w:color w:val="0033CC"/>
        </w:rPr>
        <w:t xml:space="preserve">, </w:t>
      </w:r>
      <w:r w:rsidRPr="00AB5580">
        <w:rPr>
          <w:rFonts w:ascii="Arial" w:eastAsia="Arial" w:hAnsi="Arial" w:cs="Arial"/>
          <w:color w:val="0033CC"/>
        </w:rPr>
        <w:t xml:space="preserve">therefore, limited to somatic non-synonymous </w:t>
      </w:r>
      <w:r w:rsidRPr="00AB5580">
        <w:rPr>
          <w:rFonts w:ascii="Arial" w:eastAsia="Arial" w:hAnsi="Arial" w:cs="Arial"/>
          <w:color w:val="0033CC"/>
        </w:rPr>
        <w:lastRenderedPageBreak/>
        <w:t xml:space="preserve">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B5580">
        <w:rPr>
          <w:rFonts w:ascii="Arial" w:eastAsia="Arial" w:hAnsi="Arial" w:cs="Arial"/>
          <w:color w:val="0033CC"/>
        </w:rPr>
        <w:t>response</w:t>
      </w:r>
      <w:r w:rsidRPr="00AB5580">
        <w:rPr>
          <w:rFonts w:ascii="Arial" w:eastAsia="Arial" w:hAnsi="Arial" w:cs="Arial"/>
          <w:color w:val="0033CC"/>
        </w:rPr>
        <w:t xml:space="preserve">, all non-synonymous variants were annotated using </w:t>
      </w:r>
      <w:proofErr w:type="spellStart"/>
      <w:r w:rsidRPr="00AB5580">
        <w:rPr>
          <w:rFonts w:ascii="Arial" w:eastAsia="Arial" w:hAnsi="Arial" w:cs="Arial"/>
          <w:color w:val="0033CC"/>
        </w:rPr>
        <w:t>OncoKB</w:t>
      </w:r>
      <w:proofErr w:type="spellEnd"/>
      <w:r w:rsidRPr="00AB5580">
        <w:rPr>
          <w:rFonts w:ascii="Arial" w:eastAsia="Arial" w:hAnsi="Arial" w:cs="Arial"/>
          <w:color w:val="0033CC"/>
        </w:rPr>
        <w:t xml:space="preserve"> (</w:t>
      </w:r>
      <w:r w:rsidR="000C7262" w:rsidRPr="00AB5580">
        <w:rPr>
          <w:rFonts w:ascii="Arial" w:eastAsia="Arial" w:hAnsi="Arial" w:cs="Arial"/>
          <w:color w:val="0033CC"/>
        </w:rPr>
        <w:t xml:space="preserve">PMID: </w:t>
      </w:r>
      <w:r w:rsidR="00DB5F05" w:rsidRPr="00AB5580">
        <w:rPr>
          <w:rFonts w:ascii="Arial" w:eastAsia="Arial" w:hAnsi="Arial" w:cs="Arial"/>
          <w:color w:val="0033CC"/>
        </w:rPr>
        <w:t>28890946)</w:t>
      </w:r>
      <w:r w:rsidRPr="00AB5580">
        <w:rPr>
          <w:rFonts w:ascii="Arial" w:eastAsia="Arial" w:hAnsi="Arial" w:cs="Arial"/>
          <w:color w:val="0033CC"/>
        </w:rPr>
        <w:t>.</w:t>
      </w:r>
      <w:bookmarkStart w:id="50" w:name="_gjdgxs" w:colFirst="0" w:colLast="0"/>
      <w:bookmarkEnd w:id="50"/>
    </w:p>
    <w:p w14:paraId="16C704CA" w14:textId="1C24D73D" w:rsidR="000C7262" w:rsidRPr="00AB5580" w:rsidRDefault="000C7262" w:rsidP="00A7225E">
      <w:pPr>
        <w:spacing w:after="0" w:line="240" w:lineRule="auto"/>
        <w:jc w:val="both"/>
        <w:rPr>
          <w:rFonts w:ascii="Arial" w:eastAsia="Arial" w:hAnsi="Arial" w:cs="Arial"/>
          <w:color w:val="0033CC"/>
        </w:rPr>
      </w:pPr>
    </w:p>
    <w:p w14:paraId="4C62127B" w14:textId="2ECB0FD5" w:rsidR="00B9560F" w:rsidRPr="00AB5580" w:rsidRDefault="00B9560F" w:rsidP="00A7225E">
      <w:pPr>
        <w:spacing w:after="0" w:line="240" w:lineRule="auto"/>
        <w:jc w:val="both"/>
        <w:rPr>
          <w:rFonts w:ascii="Arial" w:eastAsia="Arial" w:hAnsi="Arial" w:cs="Arial"/>
          <w:color w:val="0033CC"/>
        </w:rPr>
      </w:pPr>
      <w:r w:rsidRPr="00AB5580">
        <w:rPr>
          <w:rFonts w:ascii="Arial" w:eastAsia="Arial" w:hAnsi="Arial" w:cs="Arial"/>
          <w:color w:val="0033CC"/>
        </w:rPr>
        <w:t>We hope to have satisfactorily addressed the Reviewers’ insightful comments and constructive criticisms.</w:t>
      </w:r>
    </w:p>
    <w:sectPr w:rsidR="00B9560F" w:rsidRPr="00AB5580" w:rsidSect="00C63D60">
      <w:headerReference w:type="default" r:id="rId35"/>
      <w:type w:val="continuous"/>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Reis-Filho, Jorge S./Pathology" w:date="2019-07-13T12:12:00Z" w:initials="RJS">
    <w:p w14:paraId="66F71B41" w14:textId="41D5AF1C" w:rsidR="00A0490B" w:rsidRDefault="00A0490B">
      <w:pPr>
        <w:pStyle w:val="CommentText"/>
      </w:pPr>
      <w:r>
        <w:rPr>
          <w:rStyle w:val="CommentReference"/>
        </w:rPr>
        <w:annotationRef/>
      </w:r>
      <w:r>
        <w:t>Supplementary Table 4 is a merge of the two tables above.</w:t>
      </w:r>
    </w:p>
  </w:comment>
  <w:comment w:id="9" w:author="Reis-Filho, Jorge S./Pathology" w:date="2019-07-13T22:30:00Z" w:initials="RJS">
    <w:p w14:paraId="68F9FC62" w14:textId="77777777" w:rsidR="00A0490B" w:rsidRDefault="00A0490B" w:rsidP="00F25AAA">
      <w:pPr>
        <w:pStyle w:val="CommentText"/>
      </w:pPr>
      <w:r>
        <w:rPr>
          <w:rStyle w:val="CommentReference"/>
        </w:rPr>
        <w:annotationRef/>
      </w:r>
      <w:r>
        <w:t>Update this</w:t>
      </w:r>
    </w:p>
  </w:comment>
  <w:comment w:id="11" w:author="Reis-Filho, Jorge S./Pathology" w:date="2019-07-13T22:43:00Z" w:initials="RJS">
    <w:p w14:paraId="442EC16C" w14:textId="3CE4FC6D" w:rsidR="00A0490B" w:rsidRDefault="00A0490B">
      <w:pPr>
        <w:pStyle w:val="CommentText"/>
      </w:pPr>
      <w:r>
        <w:rPr>
          <w:rStyle w:val="CommentReference"/>
        </w:rPr>
        <w:annotationRef/>
      </w:r>
      <w:r>
        <w:t xml:space="preserve">Throughout the response and the </w:t>
      </w:r>
      <w:proofErr w:type="gramStart"/>
      <w:r>
        <w:t>manuscript</w:t>
      </w:r>
      <w:proofErr w:type="gramEnd"/>
      <w:r>
        <w:t xml:space="preserve"> we need to standardize this. The supplementary figures and tables were NOT labelled “S” when we submitted. This needs to be rectified throughout.</w:t>
      </w:r>
    </w:p>
  </w:comment>
  <w:comment w:id="12" w:author="David Brown" w:date="2019-07-13T05:00:00Z" w:initials="DB">
    <w:p w14:paraId="5D54CAB7" w14:textId="77777777" w:rsidR="00A0490B" w:rsidRDefault="00A0490B">
      <w:pPr>
        <w:pStyle w:val="CommentText"/>
      </w:pPr>
      <w:r>
        <w:rPr>
          <w:rStyle w:val="CommentReference"/>
        </w:rPr>
        <w:annotationRef/>
      </w:r>
      <w:r>
        <w:t>Jorge’s original comment:</w:t>
      </w:r>
    </w:p>
    <w:p w14:paraId="5C17459B" w14:textId="77777777" w:rsidR="00A0490B" w:rsidRDefault="00A0490B">
      <w:pPr>
        <w:pStyle w:val="CommentText"/>
      </w:pPr>
      <w:r>
        <w:t>Double check if this has been added</w:t>
      </w:r>
    </w:p>
    <w:p w14:paraId="4AF1423E" w14:textId="77777777" w:rsidR="00A0490B" w:rsidRDefault="00A0490B">
      <w:pPr>
        <w:pStyle w:val="CommentText"/>
      </w:pPr>
    </w:p>
    <w:p w14:paraId="33ECCC30" w14:textId="77777777" w:rsidR="00A0490B" w:rsidRDefault="00A0490B">
      <w:pPr>
        <w:pStyle w:val="CommentText"/>
      </w:pPr>
      <w:r>
        <w:t>Answer:</w:t>
      </w:r>
    </w:p>
    <w:p w14:paraId="6F35A4DD" w14:textId="24680B6B" w:rsidR="00A0490B" w:rsidRDefault="00A0490B">
      <w:pPr>
        <w:pStyle w:val="CommentText"/>
      </w:pPr>
      <w:r>
        <w:t>Agreed. The text that appears as a list from 1) to 14) in the Response at Point #9 of this Reviewer has been added verbatim as a separate sheet in the table. This is located on GitHub together with all the R codes, figures and supplementary tables/figures</w:t>
      </w:r>
    </w:p>
  </w:comment>
  <w:comment w:id="13" w:author="Reis-Filho, Jorge S./Pathology" w:date="2019-07-13T22:54:00Z" w:initials="RJS">
    <w:p w14:paraId="5AEC1F64" w14:textId="564A2076" w:rsidR="00A0490B" w:rsidRDefault="00A0490B">
      <w:pPr>
        <w:pStyle w:val="CommentText"/>
      </w:pPr>
      <w:r>
        <w:rPr>
          <w:rStyle w:val="CommentReference"/>
        </w:rPr>
        <w:annotationRef/>
      </w:r>
      <w:r>
        <w:t>Update this number. There is no “S”.</w:t>
      </w:r>
    </w:p>
  </w:comment>
  <w:comment w:id="17" w:author="Reis-Filho, Jorge S./Pathology" w:date="2019-07-13T15:03:00Z" w:initials="RJS">
    <w:p w14:paraId="486F96BA" w14:textId="66F8683F" w:rsidR="00A0490B" w:rsidRDefault="00A0490B">
      <w:pPr>
        <w:pStyle w:val="CommentText"/>
      </w:pPr>
      <w:r>
        <w:rPr>
          <w:rStyle w:val="CommentReference"/>
        </w:rPr>
        <w:annotationRef/>
      </w:r>
      <w:r>
        <w:t>This needs to be updated in the figure legend.</w:t>
      </w:r>
    </w:p>
  </w:comment>
  <w:comment w:id="21" w:author="David Brown" w:date="2019-07-13T05:05:00Z" w:initials="DB">
    <w:p w14:paraId="0D040746" w14:textId="77777777" w:rsidR="00A0490B" w:rsidRDefault="00A0490B">
      <w:pPr>
        <w:pStyle w:val="CommentText"/>
      </w:pPr>
      <w:r>
        <w:rPr>
          <w:rStyle w:val="CommentReference"/>
        </w:rPr>
        <w:annotationRef/>
      </w:r>
      <w:r>
        <w:t>Jorge’s original comment:</w:t>
      </w:r>
    </w:p>
    <w:p w14:paraId="06E88D7D" w14:textId="77777777" w:rsidR="00A0490B" w:rsidRDefault="00A0490B">
      <w:pPr>
        <w:pStyle w:val="CommentText"/>
      </w:pPr>
      <w:r>
        <w:t>Update this info once the manuscript is redrafted</w:t>
      </w:r>
    </w:p>
    <w:p w14:paraId="6D10FE7E" w14:textId="77777777" w:rsidR="00A0490B" w:rsidRDefault="00A0490B">
      <w:pPr>
        <w:pStyle w:val="CommentText"/>
      </w:pPr>
    </w:p>
    <w:p w14:paraId="056C0D66" w14:textId="77777777" w:rsidR="00A0490B" w:rsidRDefault="00A0490B">
      <w:pPr>
        <w:pStyle w:val="CommentText"/>
      </w:pPr>
      <w:r>
        <w:t>Answer:</w:t>
      </w:r>
    </w:p>
    <w:p w14:paraId="468AD040" w14:textId="102E9136" w:rsidR="00A0490B" w:rsidRDefault="00A0490B">
      <w:pPr>
        <w:pStyle w:val="CommentText"/>
      </w:pPr>
      <w:r>
        <w:t>Agreed: This originally referred to the submitted version of the manuscript but it’s easier to refer to the revised version of the manuscript</w:t>
      </w:r>
    </w:p>
  </w:comment>
  <w:comment w:id="29" w:author="David Brown" w:date="2019-07-13T05:08:00Z" w:initials="DB">
    <w:p w14:paraId="2875198E" w14:textId="77777777" w:rsidR="00A0490B" w:rsidRDefault="00A0490B">
      <w:pPr>
        <w:pStyle w:val="CommentText"/>
      </w:pPr>
      <w:r>
        <w:rPr>
          <w:rStyle w:val="CommentReference"/>
        </w:rPr>
        <w:annotationRef/>
      </w:r>
      <w:r>
        <w:t>Jorge’s original comment:</w:t>
      </w:r>
    </w:p>
    <w:p w14:paraId="1734C995" w14:textId="51F410EC" w:rsidR="00A0490B" w:rsidRDefault="00A0490B">
      <w:pPr>
        <w:pStyle w:val="CommentText"/>
      </w:pPr>
      <w:r>
        <w:t>This is a critical point. Does GRAIL have any data to support this other than the samples included in this study (e.g. cell lines or whatever samples) sequenced with both assays to demonstrate their equivalence.</w:t>
      </w:r>
    </w:p>
    <w:p w14:paraId="1B3A0E8B" w14:textId="1D4CB80D" w:rsidR="00A0490B" w:rsidRDefault="00A0490B">
      <w:pPr>
        <w:pStyle w:val="CommentText"/>
      </w:pPr>
    </w:p>
    <w:p w14:paraId="233D7E20" w14:textId="3A09FA59" w:rsidR="00A0490B" w:rsidRDefault="00A0490B">
      <w:pPr>
        <w:pStyle w:val="CommentText"/>
      </w:pPr>
      <w:r>
        <w:t>Any additional results we can show here in the letter??? We are not concerned with this reviewer, but with reviewer 1 noticing that there might have been a systematic bias in the deployment of the different versions of the assay.</w:t>
      </w:r>
    </w:p>
    <w:p w14:paraId="529BBE06" w14:textId="77777777" w:rsidR="00A0490B" w:rsidRDefault="00A0490B">
      <w:pPr>
        <w:pStyle w:val="CommentText"/>
      </w:pPr>
    </w:p>
    <w:p w14:paraId="02F5C6C7" w14:textId="77777777" w:rsidR="00A0490B" w:rsidRDefault="00A0490B">
      <w:pPr>
        <w:pStyle w:val="CommentText"/>
      </w:pPr>
      <w:r>
        <w:t>Answer:</w:t>
      </w:r>
    </w:p>
    <w:p w14:paraId="753FA3E1" w14:textId="1D61F4AB" w:rsidR="00A0490B" w:rsidRDefault="00A0490B">
      <w:pPr>
        <w:pStyle w:val="CommentText"/>
      </w:pPr>
      <w:r>
        <w:t xml:space="preserve">As per the last call and Megan’s mail, GRAIL confirmed that they do not have additional data that could be added. Nonetheless, the answer provided by Earl that was added to the Response describes the </w:t>
      </w:r>
      <w:proofErr w:type="spellStart"/>
      <w:r>
        <w:t>break down</w:t>
      </w:r>
      <w:proofErr w:type="spellEnd"/>
      <w:r>
        <w:t xml:space="preserve"> of samples into V1 and V2. The training set included samples from both V1 and V2 in balanced proportions which mitigates batch effects. Similarly, note that except for comparing CH in Figure 5 of the manuscript, there is no head-to-head comparison of cases and controls. Lastly, in the eventuality that this would not be deemed acceptable, one could pull out the results of the internal cross-validation. This would probably set us back a few to several weeks though.</w:t>
      </w:r>
    </w:p>
    <w:p w14:paraId="108D71B7" w14:textId="77777777" w:rsidR="00A0490B" w:rsidRDefault="00A0490B">
      <w:pPr>
        <w:pStyle w:val="CommentText"/>
      </w:pPr>
    </w:p>
    <w:p w14:paraId="658581AF" w14:textId="257EE7C0" w:rsidR="00A0490B" w:rsidRDefault="00A0490B">
      <w:pPr>
        <w:pStyle w:val="CommentText"/>
      </w:pPr>
    </w:p>
  </w:comment>
  <w:comment w:id="30" w:author="Reis-Filho, Jorge S./Pathology" w:date="2019-07-13T20:25:00Z" w:initials="RJS">
    <w:p w14:paraId="223207CD" w14:textId="1A83C6C6" w:rsidR="00A0490B" w:rsidRDefault="00A0490B">
      <w:pPr>
        <w:pStyle w:val="CommentText"/>
      </w:pPr>
      <w:r>
        <w:rPr>
          <w:rStyle w:val="CommentReference"/>
        </w:rPr>
        <w:annotationRef/>
      </w:r>
      <w:r>
        <w:t>This is the only point that can really get us…</w:t>
      </w:r>
    </w:p>
  </w:comment>
  <w:comment w:id="31" w:author="Reis-Filho, Jorge S./Pathology" w:date="2019-07-13T22:56:00Z" w:initials="RJS">
    <w:p w14:paraId="4FD87917" w14:textId="0ED01A17" w:rsidR="00A0490B" w:rsidRDefault="00A0490B">
      <w:pPr>
        <w:pStyle w:val="CommentText"/>
      </w:pPr>
      <w:r>
        <w:rPr>
          <w:rStyle w:val="CommentReference"/>
        </w:rPr>
        <w:annotationRef/>
      </w:r>
      <w:r>
        <w:t>Update this. There is no “S”.</w:t>
      </w:r>
    </w:p>
  </w:comment>
  <w:comment w:id="32" w:author="Reis-Filho, Jorge S./Pathology" w:date="2019-07-13T22:57:00Z" w:initials="RJS">
    <w:p w14:paraId="6085A850" w14:textId="4A99FD80" w:rsidR="00A0490B" w:rsidRDefault="00A0490B">
      <w:pPr>
        <w:pStyle w:val="CommentText"/>
      </w:pPr>
      <w:r>
        <w:rPr>
          <w:rStyle w:val="CommentReference"/>
        </w:rPr>
        <w:annotationRef/>
      </w:r>
      <w:r>
        <w:t>Update this number. There is no “S”.</w:t>
      </w:r>
    </w:p>
  </w:comment>
  <w:comment w:id="33" w:author="Reis-Filho, Jorge S./Pathology" w:date="2019-07-13T20:51:00Z" w:initials="RJS">
    <w:p w14:paraId="101F6E2A" w14:textId="29597AF8" w:rsidR="00A0490B" w:rsidRDefault="00A0490B">
      <w:pPr>
        <w:pStyle w:val="CommentText"/>
      </w:pPr>
      <w:r>
        <w:rPr>
          <w:rStyle w:val="CommentReference"/>
        </w:rPr>
        <w:annotationRef/>
      </w:r>
      <w:r>
        <w:t>I do not think we need to include it in the manuscript.</w:t>
      </w:r>
    </w:p>
  </w:comment>
  <w:comment w:id="34" w:author="Reis-Filho, Jorge S./Pathology" w:date="2019-07-13T20:45:00Z" w:initials="RJS">
    <w:p w14:paraId="743397A6" w14:textId="0DCD208A" w:rsidR="00A0490B" w:rsidRDefault="00A0490B">
      <w:pPr>
        <w:pStyle w:val="CommentText"/>
      </w:pPr>
      <w:r>
        <w:rPr>
          <w:rStyle w:val="CommentReference"/>
        </w:rPr>
        <w:annotationRef/>
      </w:r>
      <w:r>
        <w:t xml:space="preserve">I would suggest changing this to </w:t>
      </w:r>
      <w:proofErr w:type="spellStart"/>
      <w:r>
        <w:t>misassignment</w:t>
      </w:r>
      <w:proofErr w:type="spellEnd"/>
      <w:r>
        <w:t xml:space="preserve"> rather than incorrect assignment, as this is too strongly worded.</w:t>
      </w:r>
    </w:p>
  </w:comment>
  <w:comment w:id="35" w:author="Reis-Filho, Jorge S./Pathology" w:date="2019-07-13T22:57:00Z" w:initials="RJS">
    <w:p w14:paraId="3311059B" w14:textId="32961E1F" w:rsidR="00A0490B" w:rsidRDefault="00A0490B">
      <w:pPr>
        <w:pStyle w:val="CommentText"/>
      </w:pPr>
      <w:r>
        <w:rPr>
          <w:rStyle w:val="CommentReference"/>
        </w:rPr>
        <w:annotationRef/>
      </w:r>
      <w:r>
        <w:t>Please update this. There is no “S”.</w:t>
      </w:r>
    </w:p>
  </w:comment>
  <w:comment w:id="36" w:author="Reis-Filho, Jorge S./Pathology" w:date="2019-07-13T22:57:00Z" w:initials="RJS">
    <w:p w14:paraId="165F1F1D" w14:textId="04AD504C" w:rsidR="00A0490B" w:rsidRDefault="00A0490B">
      <w:pPr>
        <w:pStyle w:val="CommentText"/>
      </w:pPr>
      <w:r>
        <w:rPr>
          <w:rStyle w:val="CommentReference"/>
        </w:rPr>
        <w:annotationRef/>
      </w:r>
      <w:r>
        <w:t>Please update this. There is no “S”.</w:t>
      </w:r>
    </w:p>
  </w:comment>
  <w:comment w:id="40" w:author="Reis-Filho, Jorge S./Pathology" w:date="2019-07-13T21:33:00Z" w:initials="RJS">
    <w:p w14:paraId="23E15016" w14:textId="3FC49F9F" w:rsidR="00A0490B" w:rsidRDefault="00A0490B">
      <w:pPr>
        <w:pStyle w:val="CommentText"/>
      </w:pPr>
      <w:r>
        <w:rPr>
          <w:rStyle w:val="CommentReference"/>
        </w:rPr>
        <w:annotationRef/>
      </w:r>
      <w:r>
        <w:t>These need to be highlighted in the table.</w:t>
      </w:r>
    </w:p>
  </w:comment>
  <w:comment w:id="43" w:author="Reis-Filho, Jorge S./Pathology" w:date="2019-07-13T22:13:00Z" w:initials="RJS">
    <w:p w14:paraId="09B67853" w14:textId="728AEA68" w:rsidR="00A0490B" w:rsidRDefault="00A0490B">
      <w:pPr>
        <w:pStyle w:val="CommentText"/>
      </w:pPr>
      <w:r>
        <w:rPr>
          <w:rStyle w:val="CommentReference"/>
        </w:rPr>
        <w:annotationRef/>
      </w:r>
      <w:r>
        <w:t>It is crucial to define here how many additional HER2 and MET amplifications were detected in the cases that were NOT HER2 or MET amplified in the biopsies! This would provide evidence that our assay is specific…</w:t>
      </w:r>
    </w:p>
  </w:comment>
  <w:comment w:id="44" w:author="Reis-Filho, Jorge S./Pathology" w:date="2019-07-13T22:24:00Z" w:initials="RJS">
    <w:p w14:paraId="329039B7" w14:textId="62CF3A1B" w:rsidR="00A0490B" w:rsidRDefault="00A0490B">
      <w:pPr>
        <w:pStyle w:val="CommentText"/>
      </w:pPr>
      <w:r>
        <w:rPr>
          <w:rStyle w:val="CommentReference"/>
        </w:rPr>
        <w:annotationRef/>
      </w:r>
      <w:r>
        <w:t>This question has not been adequately answered.</w:t>
      </w:r>
    </w:p>
  </w:comment>
  <w:comment w:id="45" w:author="Reis-Filho, Jorge S./Pathology" w:date="2019-07-13T22:58:00Z" w:initials="RJS">
    <w:p w14:paraId="2F4D50E8" w14:textId="1E380C54" w:rsidR="00A0490B" w:rsidRDefault="00A0490B">
      <w:pPr>
        <w:pStyle w:val="CommentText"/>
      </w:pPr>
      <w:r>
        <w:rPr>
          <w:rStyle w:val="CommentReference"/>
        </w:rPr>
        <w:annotationRef/>
      </w:r>
      <w:r>
        <w:t>Where should this be cited???</w:t>
      </w:r>
    </w:p>
  </w:comment>
  <w:comment w:id="46" w:author="Reis-Filho, Jorge S./Pathology" w:date="2019-07-13T22:30:00Z" w:initials="RJS">
    <w:p w14:paraId="074E6EFF" w14:textId="3405A146" w:rsidR="00A0490B" w:rsidRDefault="00A0490B">
      <w:pPr>
        <w:pStyle w:val="CommentText"/>
      </w:pPr>
      <w:r>
        <w:rPr>
          <w:rStyle w:val="CommentReference"/>
        </w:rPr>
        <w:annotationRef/>
      </w:r>
      <w:r>
        <w:t>Update this</w:t>
      </w:r>
    </w:p>
  </w:comment>
  <w:comment w:id="47" w:author="Reis-Filho, Jorge S./Pathology" w:date="2019-07-13T22:46:00Z" w:initials="RJS">
    <w:p w14:paraId="37B4C122" w14:textId="1F14045D" w:rsidR="00A0490B" w:rsidRDefault="00A0490B">
      <w:pPr>
        <w:pStyle w:val="CommentText"/>
      </w:pPr>
      <w:r>
        <w:rPr>
          <w:rStyle w:val="CommentReference"/>
        </w:rPr>
        <w:annotationRef/>
      </w:r>
      <w:r>
        <w:t>Update the number</w:t>
      </w:r>
    </w:p>
  </w:comment>
  <w:comment w:id="48" w:author="Reis-Filho, Jorge S./Pathology" w:date="2019-07-13T22:46:00Z" w:initials="RJS">
    <w:p w14:paraId="5DF81C34" w14:textId="15736EAD" w:rsidR="00A0490B" w:rsidRDefault="00A0490B">
      <w:pPr>
        <w:pStyle w:val="CommentText"/>
      </w:pPr>
      <w:r>
        <w:rPr>
          <w:rStyle w:val="CommentReference"/>
        </w:rPr>
        <w:annotationRef/>
      </w:r>
      <w:r>
        <w:t>Update the number</w:t>
      </w:r>
    </w:p>
  </w:comment>
  <w:comment w:id="49" w:author="Reis-Filho, Jorge S./Pathology" w:date="2019-07-13T22:52:00Z" w:initials="RJS">
    <w:p w14:paraId="6FF7B1CD" w14:textId="3A0B9D0C" w:rsidR="00A0490B" w:rsidRDefault="00A0490B">
      <w:pPr>
        <w:pStyle w:val="CommentText"/>
      </w:pPr>
      <w:r>
        <w:rPr>
          <w:rStyle w:val="CommentReference"/>
        </w:rPr>
        <w:annotationRef/>
      </w:r>
      <w:r>
        <w:t>Please update this number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6F71B41" w15:done="1"/>
  <w15:commentEx w15:paraId="68F9FC62" w15:done="1"/>
  <w15:commentEx w15:paraId="442EC16C" w15:done="1"/>
  <w15:commentEx w15:paraId="6F35A4DD" w15:done="1"/>
  <w15:commentEx w15:paraId="5AEC1F64" w15:done="1"/>
  <w15:commentEx w15:paraId="486F96BA" w15:done="1"/>
  <w15:commentEx w15:paraId="468AD040" w15:done="1"/>
  <w15:commentEx w15:paraId="658581AF" w15:done="1"/>
  <w15:commentEx w15:paraId="223207CD" w15:paraIdParent="658581AF" w15:done="1"/>
  <w15:commentEx w15:paraId="4FD87917" w15:done="1"/>
  <w15:commentEx w15:paraId="6085A850" w15:done="1"/>
  <w15:commentEx w15:paraId="101F6E2A" w15:done="1"/>
  <w15:commentEx w15:paraId="743397A6" w15:done="1"/>
  <w15:commentEx w15:paraId="3311059B" w15:done="1"/>
  <w15:commentEx w15:paraId="165F1F1D" w15:done="1"/>
  <w15:commentEx w15:paraId="23E15016" w15:done="1"/>
  <w15:commentEx w15:paraId="09B67853" w15:done="1"/>
  <w15:commentEx w15:paraId="329039B7" w15:done="1"/>
  <w15:commentEx w15:paraId="2F4D50E8" w15:done="1"/>
  <w15:commentEx w15:paraId="074E6EFF" w15:done="1"/>
  <w15:commentEx w15:paraId="37B4C122" w15:done="1"/>
  <w15:commentEx w15:paraId="5DF81C34" w15:done="1"/>
  <w15:commentEx w15:paraId="6FF7B1CD"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6F71B41" w16cid:durableId="20D44942"/>
  <w16cid:commentId w16cid:paraId="68F9FC62" w16cid:durableId="20D4DA08"/>
  <w16cid:commentId w16cid:paraId="442EC16C" w16cid:durableId="20D4DD0A"/>
  <w16cid:commentId w16cid:paraId="6F35A4DD" w16cid:durableId="20D3E3E3"/>
  <w16cid:commentId w16cid:paraId="5AEC1F64" w16cid:durableId="20D4DFBD"/>
  <w16cid:commentId w16cid:paraId="486F96BA" w16cid:durableId="20D47124"/>
  <w16cid:commentId w16cid:paraId="468AD040" w16cid:durableId="20D3E514"/>
  <w16cid:commentId w16cid:paraId="658581AF" w16cid:durableId="20D3E5DA"/>
  <w16cid:commentId w16cid:paraId="223207CD" w16cid:durableId="20D4BC9D"/>
  <w16cid:commentId w16cid:paraId="4FD87917" w16cid:durableId="20D4E02F"/>
  <w16cid:commentId w16cid:paraId="6085A850" w16cid:durableId="20D4E03F"/>
  <w16cid:commentId w16cid:paraId="101F6E2A" w16cid:durableId="20D4C2C5"/>
  <w16cid:commentId w16cid:paraId="743397A6" w16cid:durableId="20D4C166"/>
  <w16cid:commentId w16cid:paraId="3311059B" w16cid:durableId="20D4E065"/>
  <w16cid:commentId w16cid:paraId="165F1F1D" w16cid:durableId="20D4E055"/>
  <w16cid:commentId w16cid:paraId="23E15016" w16cid:durableId="20D4CC95"/>
  <w16cid:commentId w16cid:paraId="09B67853" w16cid:durableId="20D4D626"/>
  <w16cid:commentId w16cid:paraId="329039B7" w16cid:durableId="20D4D8B0"/>
  <w16cid:commentId w16cid:paraId="2F4D50E8" w16cid:durableId="20D4E0A9"/>
  <w16cid:commentId w16cid:paraId="074E6EFF" w16cid:durableId="20D4DA1A"/>
  <w16cid:commentId w16cid:paraId="37B4C122" w16cid:durableId="20D4DDCA"/>
  <w16cid:commentId w16cid:paraId="5DF81C34" w16cid:durableId="20D4DDD1"/>
  <w16cid:commentId w16cid:paraId="6FF7B1CD" w16cid:durableId="20D4DF3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FFC3EF" w14:textId="77777777" w:rsidR="007A2CDC" w:rsidRDefault="007A2CDC">
      <w:pPr>
        <w:spacing w:after="0" w:line="240" w:lineRule="auto"/>
      </w:pPr>
      <w:r>
        <w:separator/>
      </w:r>
    </w:p>
  </w:endnote>
  <w:endnote w:type="continuationSeparator" w:id="0">
    <w:p w14:paraId="35479A68" w14:textId="77777777" w:rsidR="007A2CDC" w:rsidRDefault="007A2CDC">
      <w:pPr>
        <w:spacing w:after="0" w:line="240" w:lineRule="auto"/>
      </w:pPr>
      <w:r>
        <w:continuationSeparator/>
      </w:r>
    </w:p>
  </w:endnote>
  <w:endnote w:type="continuationNotice" w:id="1">
    <w:p w14:paraId="4469E79B" w14:textId="77777777" w:rsidR="007A2CDC" w:rsidRDefault="007A2C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E2F492" w14:textId="77777777" w:rsidR="007A2CDC" w:rsidRDefault="007A2CDC">
      <w:pPr>
        <w:spacing w:after="0" w:line="240" w:lineRule="auto"/>
      </w:pPr>
      <w:r>
        <w:separator/>
      </w:r>
    </w:p>
  </w:footnote>
  <w:footnote w:type="continuationSeparator" w:id="0">
    <w:p w14:paraId="2CB4B8C8" w14:textId="77777777" w:rsidR="007A2CDC" w:rsidRDefault="007A2CDC">
      <w:pPr>
        <w:spacing w:after="0" w:line="240" w:lineRule="auto"/>
      </w:pPr>
      <w:r>
        <w:continuationSeparator/>
      </w:r>
    </w:p>
  </w:footnote>
  <w:footnote w:type="continuationNotice" w:id="1">
    <w:p w14:paraId="1DEDB17B" w14:textId="77777777" w:rsidR="007A2CDC" w:rsidRDefault="007A2CD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58538362" w:rsidR="00A0490B" w:rsidRDefault="00A0490B" w:rsidP="00881A6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16E41F3F" w14:textId="77777777" w:rsidR="00A0490B" w:rsidRDefault="00A0490B" w:rsidP="00467956">
    <w:pPr>
      <w:pBdr>
        <w:top w:val="nil"/>
        <w:left w:val="nil"/>
        <w:bottom w:val="nil"/>
        <w:right w:val="nil"/>
        <w:between w:val="nil"/>
      </w:pBdr>
      <w:tabs>
        <w:tab w:val="center" w:pos="4680"/>
        <w:tab w:val="right" w:pos="9360"/>
      </w:tabs>
      <w:spacing w:after="0" w:line="240" w:lineRule="auto"/>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F7756DB"/>
    <w:multiLevelType w:val="hybridMultilevel"/>
    <w:tmpl w:val="8F064F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
  </w:num>
  <w:num w:numId="3">
    <w:abstractNumId w:val="4"/>
  </w:num>
  <w:num w:numId="4">
    <w:abstractNumId w:val="1"/>
  </w:num>
  <w:num w:numId="5">
    <w:abstractNumId w:val="0"/>
  </w:num>
  <w:num w:numId="6">
    <w:abstractNumId w:val="6"/>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0544"/>
    <w:rsid w:val="00012D0C"/>
    <w:rsid w:val="000145F4"/>
    <w:rsid w:val="000155DC"/>
    <w:rsid w:val="00025A7D"/>
    <w:rsid w:val="00025CCE"/>
    <w:rsid w:val="00027A7C"/>
    <w:rsid w:val="00027AD5"/>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863B7"/>
    <w:rsid w:val="00086F73"/>
    <w:rsid w:val="00090688"/>
    <w:rsid w:val="000A3839"/>
    <w:rsid w:val="000A4D49"/>
    <w:rsid w:val="000A710B"/>
    <w:rsid w:val="000B331F"/>
    <w:rsid w:val="000B504D"/>
    <w:rsid w:val="000C1DDA"/>
    <w:rsid w:val="000C2865"/>
    <w:rsid w:val="000C614D"/>
    <w:rsid w:val="000C7262"/>
    <w:rsid w:val="000E0133"/>
    <w:rsid w:val="000E130A"/>
    <w:rsid w:val="000E22ED"/>
    <w:rsid w:val="000E5FBA"/>
    <w:rsid w:val="000F062F"/>
    <w:rsid w:val="000F229E"/>
    <w:rsid w:val="000F23EB"/>
    <w:rsid w:val="000F56DF"/>
    <w:rsid w:val="000F591E"/>
    <w:rsid w:val="000F7A82"/>
    <w:rsid w:val="001057AE"/>
    <w:rsid w:val="00111785"/>
    <w:rsid w:val="00114B70"/>
    <w:rsid w:val="0011566C"/>
    <w:rsid w:val="00116A7E"/>
    <w:rsid w:val="001271E7"/>
    <w:rsid w:val="00141484"/>
    <w:rsid w:val="00141714"/>
    <w:rsid w:val="00142513"/>
    <w:rsid w:val="00152750"/>
    <w:rsid w:val="00163129"/>
    <w:rsid w:val="00167B7E"/>
    <w:rsid w:val="001713FE"/>
    <w:rsid w:val="001745D6"/>
    <w:rsid w:val="00181F98"/>
    <w:rsid w:val="00190B38"/>
    <w:rsid w:val="00191549"/>
    <w:rsid w:val="001925A7"/>
    <w:rsid w:val="00192AA7"/>
    <w:rsid w:val="001A10F1"/>
    <w:rsid w:val="001A1BD3"/>
    <w:rsid w:val="001A2936"/>
    <w:rsid w:val="001A4BCE"/>
    <w:rsid w:val="001B196C"/>
    <w:rsid w:val="001B7FB6"/>
    <w:rsid w:val="001C0ED6"/>
    <w:rsid w:val="001C1C49"/>
    <w:rsid w:val="001C415E"/>
    <w:rsid w:val="001D4069"/>
    <w:rsid w:val="001D5C85"/>
    <w:rsid w:val="001D7817"/>
    <w:rsid w:val="001E69A9"/>
    <w:rsid w:val="001F0B9F"/>
    <w:rsid w:val="001F130E"/>
    <w:rsid w:val="001F5DB3"/>
    <w:rsid w:val="001F79EB"/>
    <w:rsid w:val="00203C1F"/>
    <w:rsid w:val="00205B5D"/>
    <w:rsid w:val="00212D50"/>
    <w:rsid w:val="0021343E"/>
    <w:rsid w:val="00213F3E"/>
    <w:rsid w:val="00214DEB"/>
    <w:rsid w:val="00215C5A"/>
    <w:rsid w:val="00221CA1"/>
    <w:rsid w:val="00225C56"/>
    <w:rsid w:val="00233594"/>
    <w:rsid w:val="00243FAB"/>
    <w:rsid w:val="002538F6"/>
    <w:rsid w:val="00253BD4"/>
    <w:rsid w:val="00256EB9"/>
    <w:rsid w:val="00260CB3"/>
    <w:rsid w:val="00262604"/>
    <w:rsid w:val="002822C5"/>
    <w:rsid w:val="002843DC"/>
    <w:rsid w:val="00287B87"/>
    <w:rsid w:val="0029289F"/>
    <w:rsid w:val="0029412E"/>
    <w:rsid w:val="00296359"/>
    <w:rsid w:val="002A0139"/>
    <w:rsid w:val="002A12A0"/>
    <w:rsid w:val="002A40EC"/>
    <w:rsid w:val="002B2FEE"/>
    <w:rsid w:val="002C2CE5"/>
    <w:rsid w:val="002C7404"/>
    <w:rsid w:val="002E317A"/>
    <w:rsid w:val="002E3190"/>
    <w:rsid w:val="002F1FB2"/>
    <w:rsid w:val="002F74A0"/>
    <w:rsid w:val="003000E2"/>
    <w:rsid w:val="00302FA4"/>
    <w:rsid w:val="00303E6C"/>
    <w:rsid w:val="00306309"/>
    <w:rsid w:val="00310597"/>
    <w:rsid w:val="0031314A"/>
    <w:rsid w:val="00313C0F"/>
    <w:rsid w:val="00315905"/>
    <w:rsid w:val="003206A7"/>
    <w:rsid w:val="00333249"/>
    <w:rsid w:val="00333B36"/>
    <w:rsid w:val="003442C7"/>
    <w:rsid w:val="00344C48"/>
    <w:rsid w:val="0035073C"/>
    <w:rsid w:val="00350D35"/>
    <w:rsid w:val="0035105C"/>
    <w:rsid w:val="00353AE8"/>
    <w:rsid w:val="003625F0"/>
    <w:rsid w:val="0036265B"/>
    <w:rsid w:val="003666D5"/>
    <w:rsid w:val="00370A3E"/>
    <w:rsid w:val="00383A49"/>
    <w:rsid w:val="003846DE"/>
    <w:rsid w:val="00386738"/>
    <w:rsid w:val="0038681A"/>
    <w:rsid w:val="003920BA"/>
    <w:rsid w:val="0039346E"/>
    <w:rsid w:val="00394B9B"/>
    <w:rsid w:val="00397249"/>
    <w:rsid w:val="00397C20"/>
    <w:rsid w:val="003A08F4"/>
    <w:rsid w:val="003A0D4C"/>
    <w:rsid w:val="003A380A"/>
    <w:rsid w:val="003A3CD9"/>
    <w:rsid w:val="003B0FC3"/>
    <w:rsid w:val="003C3B5A"/>
    <w:rsid w:val="003C3C2A"/>
    <w:rsid w:val="003C3FE9"/>
    <w:rsid w:val="003D66CF"/>
    <w:rsid w:val="003D75E4"/>
    <w:rsid w:val="003E539F"/>
    <w:rsid w:val="003E55CD"/>
    <w:rsid w:val="003F0454"/>
    <w:rsid w:val="003F173E"/>
    <w:rsid w:val="003F4170"/>
    <w:rsid w:val="00403757"/>
    <w:rsid w:val="00407861"/>
    <w:rsid w:val="00407C92"/>
    <w:rsid w:val="00413E5F"/>
    <w:rsid w:val="0041586E"/>
    <w:rsid w:val="00430EF5"/>
    <w:rsid w:val="00431C45"/>
    <w:rsid w:val="004343CE"/>
    <w:rsid w:val="00437926"/>
    <w:rsid w:val="00444268"/>
    <w:rsid w:val="00444D77"/>
    <w:rsid w:val="004501D4"/>
    <w:rsid w:val="0045143D"/>
    <w:rsid w:val="00454264"/>
    <w:rsid w:val="004600E0"/>
    <w:rsid w:val="00464D98"/>
    <w:rsid w:val="00467956"/>
    <w:rsid w:val="004703C3"/>
    <w:rsid w:val="00472404"/>
    <w:rsid w:val="00473F95"/>
    <w:rsid w:val="00476FE2"/>
    <w:rsid w:val="004818C4"/>
    <w:rsid w:val="00482953"/>
    <w:rsid w:val="004975B7"/>
    <w:rsid w:val="00497928"/>
    <w:rsid w:val="004A14EB"/>
    <w:rsid w:val="004B03EB"/>
    <w:rsid w:val="004C300A"/>
    <w:rsid w:val="004C769A"/>
    <w:rsid w:val="004D498C"/>
    <w:rsid w:val="004D49C3"/>
    <w:rsid w:val="004D4C5D"/>
    <w:rsid w:val="004D66E1"/>
    <w:rsid w:val="004F0618"/>
    <w:rsid w:val="004F10DD"/>
    <w:rsid w:val="004F288C"/>
    <w:rsid w:val="005008EA"/>
    <w:rsid w:val="00501219"/>
    <w:rsid w:val="00504212"/>
    <w:rsid w:val="00513BA5"/>
    <w:rsid w:val="00513CC9"/>
    <w:rsid w:val="00530E17"/>
    <w:rsid w:val="00533A1E"/>
    <w:rsid w:val="00534C5B"/>
    <w:rsid w:val="005401F8"/>
    <w:rsid w:val="00540AC5"/>
    <w:rsid w:val="00546E06"/>
    <w:rsid w:val="00546E37"/>
    <w:rsid w:val="0055192D"/>
    <w:rsid w:val="00555733"/>
    <w:rsid w:val="00556849"/>
    <w:rsid w:val="0056030F"/>
    <w:rsid w:val="005660E5"/>
    <w:rsid w:val="00566734"/>
    <w:rsid w:val="00570C25"/>
    <w:rsid w:val="00571735"/>
    <w:rsid w:val="005835E1"/>
    <w:rsid w:val="005839B6"/>
    <w:rsid w:val="00586724"/>
    <w:rsid w:val="00586889"/>
    <w:rsid w:val="00595713"/>
    <w:rsid w:val="005A332E"/>
    <w:rsid w:val="005A37B1"/>
    <w:rsid w:val="005A407A"/>
    <w:rsid w:val="005A4295"/>
    <w:rsid w:val="005A63B2"/>
    <w:rsid w:val="005B3074"/>
    <w:rsid w:val="005B4CCF"/>
    <w:rsid w:val="005C1B81"/>
    <w:rsid w:val="005C260C"/>
    <w:rsid w:val="005C395E"/>
    <w:rsid w:val="005C5BF8"/>
    <w:rsid w:val="005D3701"/>
    <w:rsid w:val="005D3BAF"/>
    <w:rsid w:val="005E0233"/>
    <w:rsid w:val="005E037C"/>
    <w:rsid w:val="005E36C5"/>
    <w:rsid w:val="006009FB"/>
    <w:rsid w:val="00602213"/>
    <w:rsid w:val="00602866"/>
    <w:rsid w:val="00603E6E"/>
    <w:rsid w:val="00611564"/>
    <w:rsid w:val="00611C71"/>
    <w:rsid w:val="00611C9A"/>
    <w:rsid w:val="00613514"/>
    <w:rsid w:val="00615543"/>
    <w:rsid w:val="00623441"/>
    <w:rsid w:val="00626527"/>
    <w:rsid w:val="00626778"/>
    <w:rsid w:val="00630E3A"/>
    <w:rsid w:val="00631A16"/>
    <w:rsid w:val="0063274B"/>
    <w:rsid w:val="00647F17"/>
    <w:rsid w:val="00650F4F"/>
    <w:rsid w:val="006515BA"/>
    <w:rsid w:val="0065202E"/>
    <w:rsid w:val="00652669"/>
    <w:rsid w:val="00652DB1"/>
    <w:rsid w:val="00653D3D"/>
    <w:rsid w:val="00662355"/>
    <w:rsid w:val="00664C13"/>
    <w:rsid w:val="006669F5"/>
    <w:rsid w:val="00692CA4"/>
    <w:rsid w:val="00694987"/>
    <w:rsid w:val="006B1BFF"/>
    <w:rsid w:val="006B1C34"/>
    <w:rsid w:val="006B2F37"/>
    <w:rsid w:val="006C5808"/>
    <w:rsid w:val="006C796B"/>
    <w:rsid w:val="006D1D74"/>
    <w:rsid w:val="006D215C"/>
    <w:rsid w:val="006D3A4C"/>
    <w:rsid w:val="006D4F1D"/>
    <w:rsid w:val="006E0470"/>
    <w:rsid w:val="006E04C6"/>
    <w:rsid w:val="006E1F9B"/>
    <w:rsid w:val="006F093F"/>
    <w:rsid w:val="00707656"/>
    <w:rsid w:val="007176FF"/>
    <w:rsid w:val="00724B39"/>
    <w:rsid w:val="0072606C"/>
    <w:rsid w:val="00727001"/>
    <w:rsid w:val="0073025B"/>
    <w:rsid w:val="00730998"/>
    <w:rsid w:val="00730A45"/>
    <w:rsid w:val="00743C55"/>
    <w:rsid w:val="007445F5"/>
    <w:rsid w:val="00753642"/>
    <w:rsid w:val="00760210"/>
    <w:rsid w:val="00764046"/>
    <w:rsid w:val="0076751D"/>
    <w:rsid w:val="00773D89"/>
    <w:rsid w:val="00780924"/>
    <w:rsid w:val="00784486"/>
    <w:rsid w:val="00793DEB"/>
    <w:rsid w:val="007A2CDC"/>
    <w:rsid w:val="007A743E"/>
    <w:rsid w:val="007B4E09"/>
    <w:rsid w:val="007B749E"/>
    <w:rsid w:val="007C0F66"/>
    <w:rsid w:val="007C15F8"/>
    <w:rsid w:val="007C1C64"/>
    <w:rsid w:val="007D0EAE"/>
    <w:rsid w:val="007D1F51"/>
    <w:rsid w:val="007E25F4"/>
    <w:rsid w:val="007E380A"/>
    <w:rsid w:val="007F153E"/>
    <w:rsid w:val="007F1F53"/>
    <w:rsid w:val="007F2130"/>
    <w:rsid w:val="007F7F14"/>
    <w:rsid w:val="00801499"/>
    <w:rsid w:val="0080590E"/>
    <w:rsid w:val="00805C7B"/>
    <w:rsid w:val="00812C09"/>
    <w:rsid w:val="00812FBE"/>
    <w:rsid w:val="00816557"/>
    <w:rsid w:val="008169C3"/>
    <w:rsid w:val="00820999"/>
    <w:rsid w:val="00821E16"/>
    <w:rsid w:val="008224D1"/>
    <w:rsid w:val="00823D0B"/>
    <w:rsid w:val="008243C1"/>
    <w:rsid w:val="00833ED7"/>
    <w:rsid w:val="00835270"/>
    <w:rsid w:val="0083558B"/>
    <w:rsid w:val="00846D06"/>
    <w:rsid w:val="008476B0"/>
    <w:rsid w:val="008533AB"/>
    <w:rsid w:val="00853ABA"/>
    <w:rsid w:val="00856B49"/>
    <w:rsid w:val="00862322"/>
    <w:rsid w:val="00863E2A"/>
    <w:rsid w:val="00881A6E"/>
    <w:rsid w:val="008A5631"/>
    <w:rsid w:val="008B1071"/>
    <w:rsid w:val="008B6DAD"/>
    <w:rsid w:val="008B74C0"/>
    <w:rsid w:val="008C6FAA"/>
    <w:rsid w:val="008E79AE"/>
    <w:rsid w:val="008F0488"/>
    <w:rsid w:val="008F3B1E"/>
    <w:rsid w:val="008F685D"/>
    <w:rsid w:val="009066F7"/>
    <w:rsid w:val="00907CB4"/>
    <w:rsid w:val="009206A4"/>
    <w:rsid w:val="00920F01"/>
    <w:rsid w:val="009218EE"/>
    <w:rsid w:val="00924394"/>
    <w:rsid w:val="00927EC4"/>
    <w:rsid w:val="00936A78"/>
    <w:rsid w:val="009402FC"/>
    <w:rsid w:val="00941506"/>
    <w:rsid w:val="0094690E"/>
    <w:rsid w:val="00954898"/>
    <w:rsid w:val="0095609F"/>
    <w:rsid w:val="00963EC7"/>
    <w:rsid w:val="00973DB2"/>
    <w:rsid w:val="00985DDE"/>
    <w:rsid w:val="009873FC"/>
    <w:rsid w:val="009A0E12"/>
    <w:rsid w:val="009A439F"/>
    <w:rsid w:val="009B1027"/>
    <w:rsid w:val="009B238F"/>
    <w:rsid w:val="009C12FD"/>
    <w:rsid w:val="009C385D"/>
    <w:rsid w:val="009D1BC0"/>
    <w:rsid w:val="009D674D"/>
    <w:rsid w:val="009E3EAC"/>
    <w:rsid w:val="009F2AA1"/>
    <w:rsid w:val="00A021E7"/>
    <w:rsid w:val="00A0490B"/>
    <w:rsid w:val="00A07953"/>
    <w:rsid w:val="00A11A4A"/>
    <w:rsid w:val="00A1397F"/>
    <w:rsid w:val="00A1553B"/>
    <w:rsid w:val="00A2112A"/>
    <w:rsid w:val="00A21233"/>
    <w:rsid w:val="00A225D5"/>
    <w:rsid w:val="00A23345"/>
    <w:rsid w:val="00A2647C"/>
    <w:rsid w:val="00A304E7"/>
    <w:rsid w:val="00A30BB9"/>
    <w:rsid w:val="00A31752"/>
    <w:rsid w:val="00A348A4"/>
    <w:rsid w:val="00A453ED"/>
    <w:rsid w:val="00A4608E"/>
    <w:rsid w:val="00A576AF"/>
    <w:rsid w:val="00A7184A"/>
    <w:rsid w:val="00A7225E"/>
    <w:rsid w:val="00A75325"/>
    <w:rsid w:val="00A85364"/>
    <w:rsid w:val="00AA07CB"/>
    <w:rsid w:val="00AB454A"/>
    <w:rsid w:val="00AB4DA6"/>
    <w:rsid w:val="00AB5580"/>
    <w:rsid w:val="00AC06ED"/>
    <w:rsid w:val="00AC1B7C"/>
    <w:rsid w:val="00AC2BDB"/>
    <w:rsid w:val="00AC72FB"/>
    <w:rsid w:val="00AE0348"/>
    <w:rsid w:val="00AE1617"/>
    <w:rsid w:val="00AE27CD"/>
    <w:rsid w:val="00AE490B"/>
    <w:rsid w:val="00AF308F"/>
    <w:rsid w:val="00AF7908"/>
    <w:rsid w:val="00B06F9A"/>
    <w:rsid w:val="00B106F7"/>
    <w:rsid w:val="00B12FAB"/>
    <w:rsid w:val="00B138ED"/>
    <w:rsid w:val="00B16CDA"/>
    <w:rsid w:val="00B23C67"/>
    <w:rsid w:val="00B27DA3"/>
    <w:rsid w:val="00B322BF"/>
    <w:rsid w:val="00B32D77"/>
    <w:rsid w:val="00B33238"/>
    <w:rsid w:val="00B33B6C"/>
    <w:rsid w:val="00B35033"/>
    <w:rsid w:val="00B35663"/>
    <w:rsid w:val="00B4071F"/>
    <w:rsid w:val="00B51B90"/>
    <w:rsid w:val="00B6666B"/>
    <w:rsid w:val="00B670F5"/>
    <w:rsid w:val="00B71E11"/>
    <w:rsid w:val="00B80138"/>
    <w:rsid w:val="00B8173A"/>
    <w:rsid w:val="00B91ED5"/>
    <w:rsid w:val="00B92AAA"/>
    <w:rsid w:val="00B9560F"/>
    <w:rsid w:val="00BA2277"/>
    <w:rsid w:val="00BA2EF5"/>
    <w:rsid w:val="00BB1FCF"/>
    <w:rsid w:val="00BB2992"/>
    <w:rsid w:val="00BC1EF0"/>
    <w:rsid w:val="00BD163E"/>
    <w:rsid w:val="00BD5047"/>
    <w:rsid w:val="00BE09C2"/>
    <w:rsid w:val="00BE5978"/>
    <w:rsid w:val="00BF14D2"/>
    <w:rsid w:val="00BF2B27"/>
    <w:rsid w:val="00BF45F4"/>
    <w:rsid w:val="00C03EC4"/>
    <w:rsid w:val="00C04A03"/>
    <w:rsid w:val="00C105A1"/>
    <w:rsid w:val="00C117C2"/>
    <w:rsid w:val="00C134E7"/>
    <w:rsid w:val="00C21647"/>
    <w:rsid w:val="00C22B75"/>
    <w:rsid w:val="00C4006C"/>
    <w:rsid w:val="00C4225F"/>
    <w:rsid w:val="00C451BC"/>
    <w:rsid w:val="00C47606"/>
    <w:rsid w:val="00C530E9"/>
    <w:rsid w:val="00C53F9B"/>
    <w:rsid w:val="00C554E4"/>
    <w:rsid w:val="00C57EBF"/>
    <w:rsid w:val="00C6281A"/>
    <w:rsid w:val="00C63D60"/>
    <w:rsid w:val="00C747EA"/>
    <w:rsid w:val="00C7522A"/>
    <w:rsid w:val="00C771CB"/>
    <w:rsid w:val="00C80ED4"/>
    <w:rsid w:val="00C82F45"/>
    <w:rsid w:val="00C84A8A"/>
    <w:rsid w:val="00C855A9"/>
    <w:rsid w:val="00C9338E"/>
    <w:rsid w:val="00C96980"/>
    <w:rsid w:val="00CA598F"/>
    <w:rsid w:val="00CB07F2"/>
    <w:rsid w:val="00CB6151"/>
    <w:rsid w:val="00CB6412"/>
    <w:rsid w:val="00CB6AFD"/>
    <w:rsid w:val="00CC1ADC"/>
    <w:rsid w:val="00CC380D"/>
    <w:rsid w:val="00CC791E"/>
    <w:rsid w:val="00CD033A"/>
    <w:rsid w:val="00CD0517"/>
    <w:rsid w:val="00CD52AF"/>
    <w:rsid w:val="00CE02B4"/>
    <w:rsid w:val="00CF2006"/>
    <w:rsid w:val="00CF5323"/>
    <w:rsid w:val="00D02890"/>
    <w:rsid w:val="00D03452"/>
    <w:rsid w:val="00D11A33"/>
    <w:rsid w:val="00D11B14"/>
    <w:rsid w:val="00D12DE6"/>
    <w:rsid w:val="00D211FB"/>
    <w:rsid w:val="00D33A49"/>
    <w:rsid w:val="00D43B6B"/>
    <w:rsid w:val="00D558BA"/>
    <w:rsid w:val="00D56E78"/>
    <w:rsid w:val="00D61B3C"/>
    <w:rsid w:val="00D65A92"/>
    <w:rsid w:val="00D72BF8"/>
    <w:rsid w:val="00D73574"/>
    <w:rsid w:val="00D778F4"/>
    <w:rsid w:val="00D8213D"/>
    <w:rsid w:val="00D85CD1"/>
    <w:rsid w:val="00D8655A"/>
    <w:rsid w:val="00D94B08"/>
    <w:rsid w:val="00DB5F05"/>
    <w:rsid w:val="00DC2847"/>
    <w:rsid w:val="00DC770E"/>
    <w:rsid w:val="00DD3194"/>
    <w:rsid w:val="00DE4099"/>
    <w:rsid w:val="00DE658C"/>
    <w:rsid w:val="00DE6EA1"/>
    <w:rsid w:val="00DF03C4"/>
    <w:rsid w:val="00DF2422"/>
    <w:rsid w:val="00DF30AA"/>
    <w:rsid w:val="00E019AB"/>
    <w:rsid w:val="00E05200"/>
    <w:rsid w:val="00E11D0C"/>
    <w:rsid w:val="00E13D3C"/>
    <w:rsid w:val="00E218AA"/>
    <w:rsid w:val="00E21FF0"/>
    <w:rsid w:val="00E23C53"/>
    <w:rsid w:val="00E25995"/>
    <w:rsid w:val="00E26E90"/>
    <w:rsid w:val="00E40CA2"/>
    <w:rsid w:val="00E46D45"/>
    <w:rsid w:val="00E5179F"/>
    <w:rsid w:val="00E54187"/>
    <w:rsid w:val="00E6643B"/>
    <w:rsid w:val="00E670A8"/>
    <w:rsid w:val="00E7003D"/>
    <w:rsid w:val="00E700D4"/>
    <w:rsid w:val="00E71714"/>
    <w:rsid w:val="00E7376A"/>
    <w:rsid w:val="00E82E54"/>
    <w:rsid w:val="00E848DF"/>
    <w:rsid w:val="00E951DA"/>
    <w:rsid w:val="00EA5B4D"/>
    <w:rsid w:val="00EB1459"/>
    <w:rsid w:val="00EB1585"/>
    <w:rsid w:val="00EB18FE"/>
    <w:rsid w:val="00EB29EF"/>
    <w:rsid w:val="00EB6BF9"/>
    <w:rsid w:val="00EB7BB7"/>
    <w:rsid w:val="00EC0A39"/>
    <w:rsid w:val="00EC0DDE"/>
    <w:rsid w:val="00EC1014"/>
    <w:rsid w:val="00EC2689"/>
    <w:rsid w:val="00EC2943"/>
    <w:rsid w:val="00EC2E42"/>
    <w:rsid w:val="00EC4060"/>
    <w:rsid w:val="00ED0D4B"/>
    <w:rsid w:val="00ED11A7"/>
    <w:rsid w:val="00ED7EC3"/>
    <w:rsid w:val="00EE1375"/>
    <w:rsid w:val="00EE1D15"/>
    <w:rsid w:val="00EE1F5D"/>
    <w:rsid w:val="00EE3667"/>
    <w:rsid w:val="00EF21A6"/>
    <w:rsid w:val="00F0124B"/>
    <w:rsid w:val="00F05C26"/>
    <w:rsid w:val="00F100F6"/>
    <w:rsid w:val="00F2085F"/>
    <w:rsid w:val="00F2138E"/>
    <w:rsid w:val="00F21577"/>
    <w:rsid w:val="00F230D8"/>
    <w:rsid w:val="00F25AAA"/>
    <w:rsid w:val="00F30D61"/>
    <w:rsid w:val="00F419CA"/>
    <w:rsid w:val="00F43A39"/>
    <w:rsid w:val="00F45BF8"/>
    <w:rsid w:val="00F608E6"/>
    <w:rsid w:val="00F67B34"/>
    <w:rsid w:val="00F717C1"/>
    <w:rsid w:val="00F768C4"/>
    <w:rsid w:val="00F80FA6"/>
    <w:rsid w:val="00F81451"/>
    <w:rsid w:val="00F83E4B"/>
    <w:rsid w:val="00F84781"/>
    <w:rsid w:val="00F87E34"/>
    <w:rsid w:val="00F90BF2"/>
    <w:rsid w:val="00FA73CE"/>
    <w:rsid w:val="00FB2721"/>
    <w:rsid w:val="00FC031D"/>
    <w:rsid w:val="00FC332E"/>
    <w:rsid w:val="00FC3E40"/>
    <w:rsid w:val="00FC553F"/>
    <w:rsid w:val="00FC5E20"/>
    <w:rsid w:val="00FD16E7"/>
    <w:rsid w:val="00FD41C8"/>
    <w:rsid w:val="00FE0653"/>
    <w:rsid w:val="00FE0EA1"/>
    <w:rsid w:val="00FF1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 w:type="character" w:styleId="Emphasis">
    <w:name w:val="Emphasis"/>
    <w:basedOn w:val="DefaultParagraphFont"/>
    <w:uiPriority w:val="20"/>
    <w:qFormat/>
    <w:rsid w:val="007D0EAE"/>
    <w:rPr>
      <w:i/>
      <w:iCs/>
    </w:rPr>
  </w:style>
  <w:style w:type="paragraph" w:styleId="Header">
    <w:name w:val="header"/>
    <w:basedOn w:val="Normal"/>
    <w:link w:val="HeaderChar"/>
    <w:uiPriority w:val="99"/>
    <w:unhideWhenUsed/>
    <w:rsid w:val="00881A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1A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675034864">
      <w:bodyDiv w:val="1"/>
      <w:marLeft w:val="0"/>
      <w:marRight w:val="0"/>
      <w:marTop w:val="0"/>
      <w:marBottom w:val="0"/>
      <w:divBdr>
        <w:top w:val="none" w:sz="0" w:space="0" w:color="auto"/>
        <w:left w:val="none" w:sz="0" w:space="0" w:color="auto"/>
        <w:bottom w:val="none" w:sz="0" w:space="0" w:color="auto"/>
        <w:right w:val="none" w:sz="0" w:space="0" w:color="auto"/>
      </w:divBdr>
    </w:div>
    <w:div w:id="8253203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61599343">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542670687">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 w:id="1887718913">
      <w:bodyDiv w:val="1"/>
      <w:marLeft w:val="0"/>
      <w:marRight w:val="0"/>
      <w:marTop w:val="0"/>
      <w:marBottom w:val="0"/>
      <w:divBdr>
        <w:top w:val="none" w:sz="0" w:space="0" w:color="auto"/>
        <w:left w:val="none" w:sz="0" w:space="0" w:color="auto"/>
        <w:bottom w:val="none" w:sz="0" w:space="0" w:color="auto"/>
        <w:right w:val="none" w:sz="0" w:space="0" w:color="auto"/>
      </w:divBdr>
    </w:div>
    <w:div w:id="20584340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hyperlink" Target="https://github.com/ndbrown6/MSK-GRAIL-TECHVAL"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docs.gdc.cancer.gov/Data/File_Formats/MAF_Format/"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A132C-B8FF-3B40-9236-C02652431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48</Pages>
  <Words>23244</Words>
  <Characters>123426</Characters>
  <Application>Microsoft Office Word</Application>
  <DocSecurity>0</DocSecurity>
  <Lines>2571</Lines>
  <Paragraphs>1309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145361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David Brown</cp:lastModifiedBy>
  <cp:revision>27</cp:revision>
  <dcterms:created xsi:type="dcterms:W3CDTF">2019-07-14T02:59:00Z</dcterms:created>
  <dcterms:modified xsi:type="dcterms:W3CDTF">2019-07-19T02:31:00Z</dcterms:modified>
  <cp:category/>
</cp:coreProperties>
</file>