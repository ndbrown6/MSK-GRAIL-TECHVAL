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08EF4" w14:textId="01729E14" w:rsidR="00F258DA"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TECHNICAL REPORT</w:t>
      </w:r>
    </w:p>
    <w:p w14:paraId="252706B0" w14:textId="77777777" w:rsidR="005D7DC0"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6949AAEC" w14:textId="14D63B11" w:rsidR="005D7DC0"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High-</w:t>
      </w:r>
      <w:r w:rsidR="00FC48C8">
        <w:rPr>
          <w:rFonts w:ascii="Arial" w:eastAsia="Arial" w:hAnsi="Arial" w:cs="Arial"/>
          <w:b/>
          <w:color w:val="000000" w:themeColor="text1"/>
          <w:sz w:val="26"/>
          <w:szCs w:val="26"/>
        </w:rPr>
        <w:t>i</w:t>
      </w:r>
      <w:r w:rsidR="00E20E91" w:rsidRPr="00E20E91">
        <w:rPr>
          <w:rFonts w:ascii="Arial" w:eastAsia="Arial" w:hAnsi="Arial" w:cs="Arial"/>
          <w:b/>
          <w:color w:val="000000" w:themeColor="text1"/>
          <w:sz w:val="26"/>
          <w:szCs w:val="26"/>
        </w:rPr>
        <w:t xml:space="preserve">ntensity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equencing </w:t>
      </w:r>
      <w:r w:rsidR="00FC48C8">
        <w:rPr>
          <w:rFonts w:ascii="Arial" w:eastAsia="Arial" w:hAnsi="Arial" w:cs="Arial"/>
          <w:b/>
          <w:color w:val="000000" w:themeColor="text1"/>
          <w:sz w:val="26"/>
          <w:szCs w:val="26"/>
        </w:rPr>
        <w:t>r</w:t>
      </w:r>
      <w:r w:rsidR="00E20E91" w:rsidRPr="00E20E91">
        <w:rPr>
          <w:rFonts w:ascii="Arial" w:eastAsia="Arial" w:hAnsi="Arial" w:cs="Arial"/>
          <w:b/>
          <w:color w:val="000000" w:themeColor="text1"/>
          <w:sz w:val="26"/>
          <w:szCs w:val="26"/>
        </w:rPr>
        <w:t xml:space="preserve">eveals the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ources of </w:t>
      </w:r>
      <w:r w:rsidR="00FC48C8">
        <w:rPr>
          <w:rFonts w:ascii="Arial" w:eastAsia="Arial" w:hAnsi="Arial" w:cs="Arial"/>
          <w:b/>
          <w:color w:val="000000" w:themeColor="text1"/>
          <w:sz w:val="26"/>
          <w:szCs w:val="26"/>
        </w:rPr>
        <w:t>p</w:t>
      </w:r>
      <w:r w:rsidR="00E20E91" w:rsidRPr="00E20E91">
        <w:rPr>
          <w:rFonts w:ascii="Arial" w:eastAsia="Arial" w:hAnsi="Arial" w:cs="Arial"/>
          <w:b/>
          <w:color w:val="000000" w:themeColor="text1"/>
          <w:sz w:val="26"/>
          <w:szCs w:val="26"/>
        </w:rPr>
        <w:t xml:space="preserve">lasma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 xml:space="preserve">irculating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ell-</w:t>
      </w:r>
      <w:r w:rsidR="00FC48C8">
        <w:rPr>
          <w:rFonts w:ascii="Arial" w:eastAsia="Arial" w:hAnsi="Arial" w:cs="Arial"/>
          <w:b/>
          <w:color w:val="000000" w:themeColor="text1"/>
          <w:sz w:val="26"/>
          <w:szCs w:val="26"/>
        </w:rPr>
        <w:t>f</w:t>
      </w:r>
      <w:r w:rsidR="00E20E91" w:rsidRPr="00E20E91">
        <w:rPr>
          <w:rFonts w:ascii="Arial" w:eastAsia="Arial" w:hAnsi="Arial" w:cs="Arial"/>
          <w:b/>
          <w:color w:val="000000" w:themeColor="text1"/>
          <w:sz w:val="26"/>
          <w:szCs w:val="26"/>
        </w:rPr>
        <w:t xml:space="preserve">ree DNA </w:t>
      </w:r>
      <w:r w:rsidR="00FC48C8">
        <w:rPr>
          <w:rFonts w:ascii="Arial" w:eastAsia="Arial" w:hAnsi="Arial" w:cs="Arial"/>
          <w:b/>
          <w:color w:val="000000" w:themeColor="text1"/>
          <w:sz w:val="26"/>
          <w:szCs w:val="26"/>
        </w:rPr>
        <w:t>v</w:t>
      </w:r>
      <w:r w:rsidR="00E20E91" w:rsidRPr="00E20E91">
        <w:rPr>
          <w:rFonts w:ascii="Arial" w:eastAsia="Arial" w:hAnsi="Arial" w:cs="Arial"/>
          <w:b/>
          <w:color w:val="000000" w:themeColor="text1"/>
          <w:sz w:val="26"/>
          <w:szCs w:val="26"/>
        </w:rPr>
        <w:t>ariants</w:t>
      </w:r>
      <w:r w:rsidR="00E20E91" w:rsidRPr="00E20E91" w:rsidDel="00E20E91">
        <w:rPr>
          <w:rFonts w:ascii="Arial" w:eastAsia="Arial" w:hAnsi="Arial" w:cs="Arial"/>
          <w:b/>
          <w:color w:val="000000" w:themeColor="text1"/>
          <w:sz w:val="26"/>
          <w:szCs w:val="26"/>
        </w:rPr>
        <w:t xml:space="preserve"> </w:t>
      </w:r>
    </w:p>
    <w:p w14:paraId="46B06947" w14:textId="77777777" w:rsidR="005D7DC0" w:rsidRPr="00CB7AF6"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2A79908B" w14:textId="16E063A2"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r w:rsidRPr="00CB7AF6">
        <w:rPr>
          <w:rFonts w:ascii="Arial" w:eastAsia="Arial" w:hAnsi="Arial" w:cs="Arial"/>
          <w:color w:val="000000" w:themeColor="text1"/>
          <w:sz w:val="22"/>
        </w:rPr>
        <w:t>Pedram Razavi</w:t>
      </w:r>
      <w:r w:rsidR="00A160B8" w:rsidRPr="00CB7AF6">
        <w:rPr>
          <w:rFonts w:ascii="Arial" w:eastAsia="Arial" w:hAnsi="Arial" w:cs="Arial"/>
          <w:color w:val="000000" w:themeColor="text1"/>
          <w:sz w:val="22"/>
          <w:vertAlign w:val="superscript"/>
        </w:rPr>
        <w:t>1,2,</w:t>
      </w:r>
      <w:ins w:id="0" w:author="Reis-Filho, Jorge S./Pathology" w:date="2019-07-13T11:36:00Z">
        <w:r w:rsidR="00934332" w:rsidRPr="00934332">
          <w:rPr>
            <w:rFonts w:ascii="Arial" w:eastAsia="Arial" w:hAnsi="Arial" w:cs="Arial"/>
            <w:color w:val="000099"/>
            <w:sz w:val="22"/>
            <w:vertAlign w:val="superscript"/>
            <w:rPrChange w:id="1" w:author="Reis-Filho, Jorge S./Pathology" w:date="2019-07-13T11:37:00Z">
              <w:rPr>
                <w:rFonts w:ascii="Arial" w:eastAsia="Arial" w:hAnsi="Arial" w:cs="Arial"/>
                <w:color w:val="000000" w:themeColor="text1"/>
                <w:sz w:val="22"/>
                <w:vertAlign w:val="superscript"/>
              </w:rPr>
            </w:rPrChange>
          </w:rPr>
          <w:t>9</w:t>
        </w:r>
      </w:ins>
      <w:del w:id="2" w:author="Reis-Filho, Jorge S./Pathology" w:date="2019-07-13T11:36:00Z">
        <w:r w:rsidR="00A160B8"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Bob T. Li</w:t>
      </w:r>
      <w:r w:rsidRPr="00CB7AF6">
        <w:rPr>
          <w:rFonts w:ascii="Arial" w:eastAsia="Arial" w:hAnsi="Arial" w:cs="Arial"/>
          <w:color w:val="000000" w:themeColor="text1"/>
          <w:sz w:val="22"/>
          <w:vertAlign w:val="superscript"/>
        </w:rPr>
        <w:t>1,</w:t>
      </w:r>
      <w:ins w:id="3" w:author="Reis-Filho, Jorge S./Pathology" w:date="2019-07-13T11:36:00Z">
        <w:r w:rsidR="00934332" w:rsidRPr="00934332">
          <w:rPr>
            <w:rFonts w:ascii="Arial" w:eastAsia="Arial" w:hAnsi="Arial" w:cs="Arial"/>
            <w:color w:val="000099"/>
            <w:sz w:val="22"/>
            <w:vertAlign w:val="superscript"/>
            <w:rPrChange w:id="4" w:author="Reis-Filho, Jorge S./Pathology" w:date="2019-07-13T11:37:00Z">
              <w:rPr>
                <w:rFonts w:ascii="Arial" w:eastAsia="Arial" w:hAnsi="Arial" w:cs="Arial"/>
                <w:color w:val="000000" w:themeColor="text1"/>
                <w:sz w:val="22"/>
                <w:vertAlign w:val="superscript"/>
              </w:rPr>
            </w:rPrChange>
          </w:rPr>
          <w:t>9</w:t>
        </w:r>
      </w:ins>
      <w:del w:id="5" w:author="Reis-Filho, Jorge S./Pathology" w:date="2019-07-13T11:36:00Z">
        <w:r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David N. Brown</w:t>
      </w:r>
      <w:r w:rsidRPr="00CB7AF6">
        <w:rPr>
          <w:rFonts w:ascii="Arial" w:eastAsia="Arial" w:hAnsi="Arial" w:cs="Arial"/>
          <w:color w:val="000000" w:themeColor="text1"/>
          <w:sz w:val="22"/>
          <w:vertAlign w:val="superscript"/>
        </w:rPr>
        <w:t>3</w:t>
      </w:r>
      <w:ins w:id="6" w:author="Reis-Filho, Jorge S./Pathology" w:date="2019-07-13T11:35:00Z">
        <w:r w:rsidR="00934332">
          <w:rPr>
            <w:rFonts w:ascii="Arial" w:eastAsia="Arial" w:hAnsi="Arial" w:cs="Arial"/>
            <w:color w:val="000000" w:themeColor="text1"/>
            <w:sz w:val="22"/>
            <w:vertAlign w:val="superscript"/>
          </w:rPr>
          <w:t>,</w:t>
        </w:r>
      </w:ins>
      <w:ins w:id="7" w:author="Reis-Filho, Jorge S./Pathology" w:date="2019-07-13T11:36:00Z">
        <w:r w:rsidR="00934332" w:rsidRPr="00934332">
          <w:rPr>
            <w:rFonts w:ascii="Arial" w:eastAsia="Arial" w:hAnsi="Arial" w:cs="Arial"/>
            <w:color w:val="000099"/>
            <w:sz w:val="22"/>
            <w:vertAlign w:val="superscript"/>
            <w:rPrChange w:id="8" w:author="Reis-Filho, Jorge S./Pathology" w:date="2019-07-13T11:37:00Z">
              <w:rPr>
                <w:rFonts w:ascii="Arial" w:eastAsia="Arial" w:hAnsi="Arial" w:cs="Arial"/>
                <w:color w:val="000000" w:themeColor="text1"/>
                <w:sz w:val="22"/>
                <w:vertAlign w:val="superscript"/>
              </w:rPr>
            </w:rPrChange>
          </w:rPr>
          <w:t>9</w:t>
        </w:r>
      </w:ins>
      <w:r w:rsidRPr="00CB7AF6">
        <w:rPr>
          <w:rFonts w:ascii="Arial" w:eastAsia="Arial" w:hAnsi="Arial" w:cs="Arial"/>
          <w:color w:val="000000" w:themeColor="text1"/>
          <w:sz w:val="22"/>
        </w:rPr>
        <w:t>, Byoun</w:t>
      </w:r>
      <w:r w:rsidR="00042173">
        <w:rPr>
          <w:rFonts w:ascii="Arial" w:eastAsia="Arial" w:hAnsi="Arial" w:cs="Arial"/>
          <w:color w:val="000000" w:themeColor="text1"/>
          <w:sz w:val="22"/>
        </w:rPr>
        <w:t>g</w:t>
      </w:r>
      <w:r w:rsidRPr="00CB7AF6">
        <w:rPr>
          <w:rFonts w:ascii="Arial" w:eastAsia="Arial" w:hAnsi="Arial" w:cs="Arial"/>
          <w:color w:val="000000" w:themeColor="text1"/>
          <w:sz w:val="22"/>
        </w:rPr>
        <w:t>sok Jung</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Earl Hubbell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Ronglai</w:t>
      </w:r>
      <w:proofErr w:type="spellEnd"/>
      <w:r w:rsidRPr="00CB7AF6">
        <w:rPr>
          <w:rFonts w:ascii="Arial" w:eastAsia="Arial" w:hAnsi="Arial" w:cs="Arial"/>
          <w:color w:val="000000" w:themeColor="text1"/>
          <w:sz w:val="22"/>
        </w:rPr>
        <w:t xml:space="preserve"> Shen</w:t>
      </w: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 Wassim Abida</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w:t>
      </w:r>
      <w:ins w:id="9" w:author="Reis-Filho, Jorge S./Pathology" w:date="2019-07-13T11:33:00Z">
        <w:r w:rsidR="00934332">
          <w:rPr>
            <w:rFonts w:ascii="Arial" w:eastAsia="Arial" w:hAnsi="Arial" w:cs="Arial"/>
            <w:color w:val="000000" w:themeColor="text1"/>
            <w:sz w:val="22"/>
          </w:rPr>
          <w:t xml:space="preserve"> </w:t>
        </w:r>
        <w:proofErr w:type="spellStart"/>
        <w:r w:rsidR="00934332" w:rsidRPr="009E2F97">
          <w:rPr>
            <w:rFonts w:ascii="Arial" w:eastAsia="Arial" w:hAnsi="Arial" w:cs="Arial"/>
            <w:color w:val="0033CC"/>
            <w:sz w:val="22"/>
            <w:rPrChange w:id="10" w:author="Reis-Filho, Jorge S./Pathology" w:date="2019-07-13T13:44:00Z">
              <w:rPr>
                <w:rFonts w:ascii="Arial" w:eastAsia="Arial" w:hAnsi="Arial" w:cs="Arial"/>
                <w:color w:val="000000" w:themeColor="text1"/>
                <w:sz w:val="22"/>
              </w:rPr>
            </w:rPrChange>
          </w:rPr>
          <w:t>Julu</w:t>
        </w:r>
      </w:ins>
      <w:ins w:id="11" w:author="Reis-Filho, Jorge S./Pathology" w:date="2019-07-13T11:34:00Z">
        <w:r w:rsidR="00934332" w:rsidRPr="009E2F97">
          <w:rPr>
            <w:rFonts w:ascii="Arial" w:eastAsia="Arial" w:hAnsi="Arial" w:cs="Arial"/>
            <w:color w:val="0033CC"/>
            <w:sz w:val="22"/>
            <w:rPrChange w:id="12" w:author="Reis-Filho, Jorge S./Pathology" w:date="2019-07-13T13:44:00Z">
              <w:rPr>
                <w:rFonts w:ascii="Arial" w:eastAsia="Arial" w:hAnsi="Arial" w:cs="Arial"/>
                <w:color w:val="000000" w:themeColor="text1"/>
                <w:sz w:val="22"/>
              </w:rPr>
            </w:rPrChange>
          </w:rPr>
          <w:t>ru</w:t>
        </w:r>
      </w:ins>
      <w:proofErr w:type="spellEnd"/>
      <w:ins w:id="13" w:author="Reis-Filho, Jorge S./Pathology" w:date="2019-07-13T11:33:00Z">
        <w:r w:rsidR="00934332" w:rsidRPr="009E2F97">
          <w:rPr>
            <w:rFonts w:ascii="Arial" w:eastAsia="Arial" w:hAnsi="Arial" w:cs="Arial"/>
            <w:color w:val="0033CC"/>
            <w:sz w:val="22"/>
            <w:rPrChange w:id="14" w:author="Reis-Filho, Jorge S./Pathology" w:date="2019-07-13T13:44:00Z">
              <w:rPr>
                <w:rFonts w:ascii="Arial" w:eastAsia="Arial" w:hAnsi="Arial" w:cs="Arial"/>
                <w:color w:val="000000" w:themeColor="text1"/>
                <w:sz w:val="22"/>
              </w:rPr>
            </w:rPrChange>
          </w:rPr>
          <w:t xml:space="preserve"> Krishna</w:t>
        </w:r>
      </w:ins>
      <w:ins w:id="15" w:author="Reis-Filho, Jorge S./Pathology" w:date="2019-07-13T11:35:00Z">
        <w:r w:rsidR="00934332" w:rsidRPr="009E2F97">
          <w:rPr>
            <w:rFonts w:ascii="Arial" w:eastAsia="Arial" w:hAnsi="Arial" w:cs="Arial"/>
            <w:color w:val="0033CC"/>
            <w:sz w:val="22"/>
            <w:vertAlign w:val="superscript"/>
            <w:rPrChange w:id="16" w:author="Reis-Filho, Jorge S./Pathology" w:date="2019-07-13T13:44:00Z">
              <w:rPr>
                <w:rFonts w:ascii="Arial" w:eastAsia="Arial" w:hAnsi="Arial" w:cs="Arial"/>
                <w:color w:val="000000" w:themeColor="text1"/>
                <w:sz w:val="22"/>
                <w:vertAlign w:val="superscript"/>
              </w:rPr>
            </w:rPrChange>
          </w:rPr>
          <w:t>6</w:t>
        </w:r>
      </w:ins>
      <w:ins w:id="17" w:author="Reis-Filho, Jorge S./Pathology" w:date="2019-07-13T11:33:00Z">
        <w:r w:rsidR="00934332" w:rsidRPr="009E2F97">
          <w:rPr>
            <w:rFonts w:ascii="Arial" w:eastAsia="Arial" w:hAnsi="Arial" w:cs="Arial"/>
            <w:color w:val="0033CC"/>
            <w:sz w:val="22"/>
            <w:rPrChange w:id="18" w:author="Reis-Filho, Jorge S./Pathology" w:date="2019-07-13T13:44:00Z">
              <w:rPr>
                <w:rFonts w:ascii="Arial" w:eastAsia="Arial" w:hAnsi="Arial" w:cs="Arial"/>
                <w:color w:val="000000" w:themeColor="text1"/>
                <w:sz w:val="22"/>
              </w:rPr>
            </w:rPrChange>
          </w:rPr>
          <w:t>,</w:t>
        </w:r>
      </w:ins>
      <w:r w:rsidRPr="009E2F97">
        <w:rPr>
          <w:rFonts w:ascii="Arial" w:eastAsia="Arial" w:hAnsi="Arial" w:cs="Arial"/>
          <w:color w:val="0033CC"/>
          <w:sz w:val="22"/>
          <w:rPrChange w:id="19" w:author="Reis-Filho, Jorge S./Pathology" w:date="2019-07-13T13:44:00Z">
            <w:rPr>
              <w:rFonts w:ascii="Arial" w:eastAsia="Arial" w:hAnsi="Arial" w:cs="Arial"/>
              <w:color w:val="000000" w:themeColor="text1"/>
              <w:sz w:val="22"/>
            </w:rPr>
          </w:rPrChange>
        </w:rPr>
        <w:t xml:space="preserve"> </w:t>
      </w:r>
      <w:proofErr w:type="spellStart"/>
      <w:r w:rsidRPr="00CB7AF6">
        <w:rPr>
          <w:rFonts w:ascii="Arial" w:eastAsia="Arial" w:hAnsi="Arial" w:cs="Arial"/>
          <w:color w:val="000000" w:themeColor="text1"/>
          <w:sz w:val="22"/>
        </w:rPr>
        <w:t>Ino</w:t>
      </w:r>
      <w:proofErr w:type="spellEnd"/>
      <w:r w:rsidRPr="00CB7AF6">
        <w:rPr>
          <w:rFonts w:ascii="Arial" w:eastAsia="Arial" w:hAnsi="Arial" w:cs="Arial"/>
          <w:color w:val="000000" w:themeColor="text1"/>
          <w:sz w:val="22"/>
        </w:rPr>
        <w:t xml:space="preserve"> De Bruijn</w:t>
      </w:r>
      <w:ins w:id="20" w:author="Reis-Filho, Jorge S./Pathology" w:date="2019-07-13T11:35:00Z">
        <w:r w:rsidR="00934332">
          <w:rPr>
            <w:rFonts w:ascii="Arial" w:eastAsia="Arial" w:hAnsi="Arial" w:cs="Arial"/>
            <w:color w:val="000000" w:themeColor="text1"/>
            <w:sz w:val="22"/>
            <w:vertAlign w:val="superscript"/>
          </w:rPr>
          <w:t>7</w:t>
        </w:r>
      </w:ins>
      <w:del w:id="21" w:author="Reis-Filho, Jorge S./Pathology" w:date="2019-07-13T11:35: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Chenlu Hou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Oliver Venn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Raymond Lim</w:t>
      </w: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 xml:space="preserve">, </w:t>
      </w:r>
      <w:ins w:id="22" w:author="Reis-Filho, Jorge S./Pathology" w:date="2019-07-13T11:37:00Z">
        <w:r w:rsidR="00934332" w:rsidRPr="009E2F97">
          <w:rPr>
            <w:rFonts w:ascii="Arial" w:eastAsia="Arial" w:hAnsi="Arial" w:cs="Arial"/>
            <w:color w:val="0033CC"/>
            <w:sz w:val="22"/>
            <w:rPrChange w:id="23" w:author="Reis-Filho, Jorge S./Pathology" w:date="2019-07-13T13:44:00Z">
              <w:rPr>
                <w:rFonts w:ascii="Arial" w:eastAsia="Arial" w:hAnsi="Arial" w:cs="Arial"/>
                <w:color w:val="000000" w:themeColor="text1"/>
                <w:sz w:val="22"/>
              </w:rPr>
            </w:rPrChange>
          </w:rPr>
          <w:t>Anand Aseen</w:t>
        </w:r>
        <w:r w:rsidR="00934332" w:rsidRPr="009E2F97">
          <w:rPr>
            <w:rFonts w:ascii="Arial" w:eastAsia="Arial" w:hAnsi="Arial" w:cs="Arial"/>
            <w:color w:val="0033CC"/>
            <w:sz w:val="22"/>
            <w:vertAlign w:val="superscript"/>
            <w:rPrChange w:id="24" w:author="Reis-Filho, Jorge S./Pathology" w:date="2019-07-13T13:44:00Z">
              <w:rPr>
                <w:rFonts w:ascii="Arial" w:eastAsia="Arial" w:hAnsi="Arial" w:cs="Arial"/>
                <w:color w:val="000000" w:themeColor="text1"/>
                <w:sz w:val="22"/>
                <w:vertAlign w:val="superscript"/>
              </w:rPr>
            </w:rPrChange>
          </w:rPr>
          <w:t>1</w:t>
        </w:r>
        <w:r w:rsidR="00934332" w:rsidRPr="009E2F97">
          <w:rPr>
            <w:rFonts w:ascii="Arial" w:eastAsia="Arial" w:hAnsi="Arial" w:cs="Arial"/>
            <w:color w:val="0033CC"/>
            <w:sz w:val="22"/>
            <w:rPrChange w:id="25" w:author="Reis-Filho, Jorge S./Pathology" w:date="2019-07-13T13:44: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Tara Maddala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Sante</w:t>
      </w:r>
      <w:proofErr w:type="spellEnd"/>
      <w:r w:rsidRPr="00CB7AF6">
        <w:rPr>
          <w:rFonts w:ascii="Arial" w:eastAsia="Arial" w:hAnsi="Arial" w:cs="Arial"/>
          <w:color w:val="000000" w:themeColor="text1"/>
          <w:sz w:val="22"/>
        </w:rPr>
        <w:t xml:space="preserve"> Gnerre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Ravi Vijaya Satya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Qinwen Liu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Ling Shen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Nicholas Eattock</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Jeanne Yue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Alexander W. Blocker</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Mark Lee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Amy Sehnert</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Hui X</w:t>
      </w:r>
      <w:r w:rsidR="00754F8B" w:rsidRPr="00CB7AF6">
        <w:rPr>
          <w:rFonts w:ascii="Arial" w:eastAsia="Arial" w:hAnsi="Arial" w:cs="Arial"/>
          <w:color w:val="000000" w:themeColor="text1"/>
          <w:sz w:val="22"/>
        </w:rPr>
        <w:t>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Megan P. Hall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Angie Santiago-Zayas</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William F. Novotny</w:t>
      </w:r>
      <w:r w:rsidRPr="00CB7AF6">
        <w:rPr>
          <w:rFonts w:ascii="Arial" w:eastAsia="Arial" w:hAnsi="Arial" w:cs="Arial"/>
          <w:color w:val="000000" w:themeColor="text1"/>
          <w:sz w:val="22"/>
          <w:vertAlign w:val="superscript"/>
        </w:rPr>
        <w:t>4</w:t>
      </w:r>
      <w:r w:rsidR="00681C67" w:rsidRPr="00CB7AF6">
        <w:rPr>
          <w:rFonts w:ascii="Arial" w:eastAsia="Arial" w:hAnsi="Arial" w:cs="Arial"/>
          <w:color w:val="000000" w:themeColor="text1"/>
          <w:sz w:val="22"/>
          <w:vertAlign w:val="superscript"/>
        </w:rPr>
        <w:t>*</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James M. Isbell</w:t>
      </w:r>
      <w:ins w:id="26" w:author="Reis-Filho, Jorge S./Pathology" w:date="2019-07-13T11:36:00Z">
        <w:r w:rsidR="00934332">
          <w:rPr>
            <w:rFonts w:ascii="Arial" w:eastAsia="Arial" w:hAnsi="Arial" w:cs="Arial"/>
            <w:color w:val="000000" w:themeColor="text1"/>
            <w:sz w:val="22"/>
            <w:vertAlign w:val="superscript"/>
          </w:rPr>
          <w:t>8</w:t>
        </w:r>
      </w:ins>
      <w:del w:id="2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Valerie W. Rusch</w:t>
      </w:r>
      <w:ins w:id="28" w:author="Reis-Filho, Jorge S./Pathology" w:date="2019-07-13T11:36:00Z">
        <w:r w:rsidR="00934332">
          <w:rPr>
            <w:rFonts w:ascii="Arial" w:eastAsia="Arial" w:hAnsi="Arial" w:cs="Arial"/>
            <w:color w:val="000000" w:themeColor="text1"/>
            <w:sz w:val="22"/>
            <w:vertAlign w:val="superscript"/>
          </w:rPr>
          <w:t>8</w:t>
        </w:r>
      </w:ins>
      <w:del w:id="29"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xml:space="preserve">, </w:t>
      </w:r>
      <w:r w:rsidR="004E0980" w:rsidRPr="00CB7AF6">
        <w:rPr>
          <w:rFonts w:ascii="Arial" w:eastAsia="Arial" w:hAnsi="Arial" w:cs="Arial"/>
          <w:color w:val="000000" w:themeColor="text1"/>
          <w:sz w:val="22"/>
        </w:rPr>
        <w:t>George Plitas</w:t>
      </w:r>
      <w:ins w:id="30" w:author="Reis-Filho, Jorge S./Pathology" w:date="2019-07-13T11:36:00Z">
        <w:r w:rsidR="00934332">
          <w:rPr>
            <w:rFonts w:ascii="Arial" w:eastAsia="Arial" w:hAnsi="Arial" w:cs="Arial"/>
            <w:color w:val="000000" w:themeColor="text1"/>
            <w:sz w:val="22"/>
            <w:vertAlign w:val="superscript"/>
          </w:rPr>
          <w:t>8</w:t>
        </w:r>
      </w:ins>
      <w:del w:id="31" w:author="Reis-Filho, Jorge S./Pathology" w:date="2019-07-13T11:36:00Z">
        <w:r w:rsidR="004E0980" w:rsidRPr="00CB7AF6" w:rsidDel="00934332">
          <w:rPr>
            <w:rFonts w:ascii="Arial" w:eastAsia="Arial" w:hAnsi="Arial" w:cs="Arial"/>
            <w:color w:val="000000" w:themeColor="text1"/>
            <w:sz w:val="22"/>
            <w:vertAlign w:val="superscript"/>
          </w:rPr>
          <w:delText>7</w:delText>
        </w:r>
      </w:del>
      <w:r w:rsidR="004E0980"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Alexandra S. Heerdt</w:t>
      </w:r>
      <w:ins w:id="32" w:author="Reis-Filho, Jorge S./Pathology" w:date="2019-07-13T11:36:00Z">
        <w:r w:rsidR="00934332">
          <w:rPr>
            <w:rFonts w:ascii="Arial" w:eastAsia="Arial" w:hAnsi="Arial" w:cs="Arial"/>
            <w:color w:val="000000" w:themeColor="text1"/>
            <w:sz w:val="22"/>
            <w:vertAlign w:val="superscript"/>
          </w:rPr>
          <w:t>8</w:t>
        </w:r>
      </w:ins>
      <w:del w:id="33" w:author="Reis-Filho, Jorge S./Pathology" w:date="2019-07-13T11:36:00Z">
        <w:r w:rsidRPr="00CB7AF6" w:rsidDel="00934332">
          <w:rPr>
            <w:rFonts w:ascii="Arial" w:eastAsia="Arial" w:hAnsi="Arial" w:cs="Arial"/>
            <w:color w:val="000000" w:themeColor="text1"/>
            <w:sz w:val="22"/>
            <w:vertAlign w:val="superscript"/>
          </w:rPr>
          <w:delText>7</w:delText>
        </w:r>
      </w:del>
      <w:r w:rsidR="00520797" w:rsidRPr="00CB7AF6">
        <w:rPr>
          <w:rFonts w:ascii="Arial" w:eastAsia="Arial" w:hAnsi="Arial" w:cs="Arial"/>
          <w:color w:val="000000" w:themeColor="text1"/>
          <w:sz w:val="22"/>
        </w:rPr>
        <w:t>, Marc Ladanyi</w:t>
      </w:r>
      <w:r w:rsidR="00520797" w:rsidRPr="00CB7AF6">
        <w:rPr>
          <w:rFonts w:ascii="Arial" w:eastAsia="Arial" w:hAnsi="Arial" w:cs="Arial"/>
          <w:color w:val="000000" w:themeColor="text1"/>
          <w:sz w:val="22"/>
          <w:vertAlign w:val="superscript"/>
        </w:rPr>
        <w:t>3</w:t>
      </w:r>
      <w:r w:rsidR="00520797" w:rsidRPr="00CB7AF6">
        <w:rPr>
          <w:rFonts w:ascii="Arial" w:eastAsia="Arial" w:hAnsi="Arial" w:cs="Arial"/>
          <w:color w:val="000000" w:themeColor="text1"/>
          <w:sz w:val="22"/>
        </w:rPr>
        <w:t>, David M. Hyman</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R. Jones</w:t>
      </w:r>
      <w:ins w:id="34" w:author="Reis-Filho, Jorge S./Pathology" w:date="2019-07-13T11:36:00Z">
        <w:r w:rsidR="00934332">
          <w:rPr>
            <w:rFonts w:ascii="Arial" w:eastAsia="Arial" w:hAnsi="Arial" w:cs="Arial"/>
            <w:color w:val="000000" w:themeColor="text1"/>
            <w:sz w:val="22"/>
            <w:vertAlign w:val="superscript"/>
          </w:rPr>
          <w:t>8</w:t>
        </w:r>
      </w:ins>
      <w:del w:id="35"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Monica Morrow</w:t>
      </w:r>
      <w:ins w:id="36" w:author="Reis-Filho, Jorge S./Pathology" w:date="2019-07-13T11:36:00Z">
        <w:r w:rsidR="00934332">
          <w:rPr>
            <w:rFonts w:ascii="Arial" w:eastAsia="Arial" w:hAnsi="Arial" w:cs="Arial"/>
            <w:color w:val="000000" w:themeColor="text1"/>
            <w:sz w:val="22"/>
            <w:vertAlign w:val="superscript"/>
          </w:rPr>
          <w:t>8</w:t>
        </w:r>
      </w:ins>
      <w:del w:id="3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Gregory J. Riely</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Howard I. Scher</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Charles M. Rudin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Mark E. Robson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xml:space="preserve">, Luis A. </w:t>
      </w:r>
      <w:r w:rsidR="00520797" w:rsidRPr="00CB7AF6">
        <w:rPr>
          <w:rFonts w:ascii="Arial" w:eastAsia="Arial" w:hAnsi="Arial" w:cs="Arial"/>
          <w:color w:val="000000" w:themeColor="text1"/>
          <w:sz w:val="22"/>
        </w:rPr>
        <w:t>Diaz, Jr.</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B. Solit</w:t>
      </w:r>
      <w:r w:rsidRPr="00CB7AF6">
        <w:rPr>
          <w:rFonts w:ascii="Arial" w:eastAsia="Arial" w:hAnsi="Arial" w:cs="Arial"/>
          <w:color w:val="000000" w:themeColor="text1"/>
          <w:sz w:val="22"/>
          <w:vertAlign w:val="superscript"/>
        </w:rPr>
        <w:t>1,2,</w:t>
      </w:r>
      <w:ins w:id="38" w:author="Reis-Filho, Jorge S./Pathology" w:date="2019-07-13T11:36:00Z">
        <w:r w:rsidR="00934332">
          <w:rPr>
            <w:rFonts w:ascii="Arial" w:eastAsia="Arial" w:hAnsi="Arial" w:cs="Arial"/>
            <w:color w:val="000000" w:themeColor="text1"/>
            <w:sz w:val="22"/>
            <w:vertAlign w:val="superscript"/>
          </w:rPr>
          <w:t>7</w:t>
        </w:r>
      </w:ins>
      <w:del w:id="39" w:author="Reis-Filho, Jorge S./Pathology" w:date="2019-07-13T11:36: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Alexander M. Aravanis</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Jorge S. Reis-Filho</w:t>
      </w:r>
      <w:r w:rsidR="00A160B8" w:rsidRPr="00CB7AF6">
        <w:rPr>
          <w:rFonts w:ascii="Arial" w:eastAsia="Arial" w:hAnsi="Arial" w:cs="Arial"/>
          <w:color w:val="000000" w:themeColor="text1"/>
          <w:sz w:val="22"/>
          <w:vertAlign w:val="superscript"/>
        </w:rPr>
        <w:t>2,3</w:t>
      </w:r>
    </w:p>
    <w:p w14:paraId="38130642" w14:textId="77777777" w:rsidR="00CB7AF6" w:rsidRPr="00CB7AF6" w:rsidRDefault="00CB7AF6"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p>
    <w:p w14:paraId="14AAFD70" w14:textId="77777777"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7EC97C76" w14:textId="30EA5C10"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b/>
          <w:color w:val="000000" w:themeColor="text1"/>
          <w:sz w:val="22"/>
        </w:rPr>
        <w:t>Affiliations</w:t>
      </w:r>
    </w:p>
    <w:p w14:paraId="12B8C5B6"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Memorial Sloan Kettering Cancer Center, Department of Medicine, New York, NY.</w:t>
      </w:r>
    </w:p>
    <w:p w14:paraId="5585A0EC"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2</w:t>
      </w:r>
      <w:r w:rsidRPr="00CB7AF6">
        <w:rPr>
          <w:rFonts w:ascii="Arial" w:eastAsia="Arial" w:hAnsi="Arial" w:cs="Arial"/>
          <w:color w:val="000000" w:themeColor="text1"/>
          <w:sz w:val="22"/>
        </w:rPr>
        <w:t>Memorial Sloan Kettering Cancer Center, Human Oncology and Pathogenesis Program, New York, NY.</w:t>
      </w:r>
    </w:p>
    <w:p w14:paraId="027B545B"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Memorial Sloan Kettering Cancer Center, Department of Pathology, New York, NY.</w:t>
      </w:r>
    </w:p>
    <w:p w14:paraId="505FD9A2"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GRAIL, Inc. Menlo Park, CA.</w:t>
      </w:r>
    </w:p>
    <w:p w14:paraId="2C09BB8D"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Memorial Sloan Kettering Cancer Center, Department of Epidemiology and Biostatistics, New York, NY.</w:t>
      </w:r>
    </w:p>
    <w:p w14:paraId="0C6CED36" w14:textId="3D26ED66"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0" w:author="Reis-Filho, Jorge S./Pathology" w:date="2019-07-13T11:36:00Z">
        <w:r>
          <w:rPr>
            <w:rFonts w:ascii="Arial" w:eastAsia="Arial" w:hAnsi="Arial" w:cs="Arial"/>
            <w:color w:val="000000" w:themeColor="text1"/>
            <w:sz w:val="22"/>
            <w:vertAlign w:val="superscript"/>
          </w:rPr>
          <w:t>7</w:t>
        </w:r>
      </w:ins>
      <w:del w:id="41" w:author="Reis-Filho, Jorge S./Pathology" w:date="2019-07-13T11:36:00Z">
        <w:r w:rsidR="00343F81" w:rsidRPr="00CB7AF6" w:rsidDel="00934332">
          <w:rPr>
            <w:rFonts w:ascii="Arial" w:eastAsia="Arial" w:hAnsi="Arial" w:cs="Arial"/>
            <w:color w:val="000000" w:themeColor="text1"/>
            <w:sz w:val="22"/>
            <w:vertAlign w:val="superscript"/>
          </w:rPr>
          <w:delText>6</w:delText>
        </w:r>
      </w:del>
      <w:r w:rsidR="00343F81" w:rsidRPr="00CB7AF6">
        <w:rPr>
          <w:rFonts w:ascii="Arial" w:eastAsia="Arial" w:hAnsi="Arial" w:cs="Arial"/>
          <w:color w:val="000000" w:themeColor="text1"/>
          <w:sz w:val="22"/>
        </w:rPr>
        <w:t>Memorial Sloan Kettering Cancer Center, Marie-Josée and Henry R. Kravis Center for Molecular Oncology, New York, NY.</w:t>
      </w:r>
    </w:p>
    <w:p w14:paraId="49D4F40D" w14:textId="0BEB6CFF"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2" w:author="Reis-Filho, Jorge S./Pathology" w:date="2019-07-13T11:36:00Z">
        <w:r>
          <w:rPr>
            <w:rFonts w:ascii="Arial" w:eastAsia="Arial" w:hAnsi="Arial" w:cs="Arial"/>
            <w:color w:val="000000" w:themeColor="text1"/>
            <w:sz w:val="22"/>
            <w:vertAlign w:val="superscript"/>
          </w:rPr>
          <w:t>8</w:t>
        </w:r>
      </w:ins>
      <w:del w:id="43" w:author="Reis-Filho, Jorge S./Pathology" w:date="2019-07-13T11:36:00Z">
        <w:r w:rsidR="00343F81" w:rsidRPr="00CB7AF6" w:rsidDel="00934332">
          <w:rPr>
            <w:rFonts w:ascii="Arial" w:eastAsia="Arial" w:hAnsi="Arial" w:cs="Arial"/>
            <w:color w:val="000000" w:themeColor="text1"/>
            <w:sz w:val="22"/>
            <w:vertAlign w:val="superscript"/>
          </w:rPr>
          <w:delText>7</w:delText>
        </w:r>
      </w:del>
      <w:r w:rsidR="00343F81" w:rsidRPr="00CB7AF6">
        <w:rPr>
          <w:rFonts w:ascii="Arial" w:eastAsia="Arial" w:hAnsi="Arial" w:cs="Arial"/>
          <w:color w:val="000000" w:themeColor="text1"/>
          <w:sz w:val="22"/>
        </w:rPr>
        <w:t>Memorial Sloan Kettering Cancer Center, Department of Surgery, New York, NY.</w:t>
      </w:r>
    </w:p>
    <w:p w14:paraId="77CF2B41" w14:textId="0BC94897" w:rsidR="007C0779" w:rsidRPr="00CB7AF6" w:rsidRDefault="00934332" w:rsidP="005D7DC0">
      <w:pPr>
        <w:spacing w:line="360" w:lineRule="auto"/>
        <w:rPr>
          <w:rFonts w:ascii="Arial" w:eastAsia="Arial" w:hAnsi="Arial" w:cs="Arial"/>
          <w:color w:val="000000" w:themeColor="text1"/>
          <w:sz w:val="22"/>
        </w:rPr>
      </w:pPr>
      <w:ins w:id="44" w:author="Reis-Filho, Jorge S./Pathology" w:date="2019-07-13T11:36:00Z">
        <w:r>
          <w:rPr>
            <w:rFonts w:ascii="Arial" w:eastAsia="Arial" w:hAnsi="Arial" w:cs="Arial"/>
            <w:color w:val="000000" w:themeColor="text1"/>
            <w:sz w:val="22"/>
            <w:vertAlign w:val="superscript"/>
          </w:rPr>
          <w:t>9</w:t>
        </w:r>
      </w:ins>
      <w:del w:id="45" w:author="Reis-Filho, Jorge S./Pathology" w:date="2019-07-13T11:36:00Z">
        <w:r w:rsidR="00343F81" w:rsidRPr="00CB7AF6" w:rsidDel="00934332">
          <w:rPr>
            <w:rFonts w:ascii="Arial" w:eastAsia="Arial" w:hAnsi="Arial" w:cs="Arial"/>
            <w:color w:val="000000" w:themeColor="text1"/>
            <w:sz w:val="22"/>
            <w:vertAlign w:val="superscript"/>
          </w:rPr>
          <w:delText>8</w:delText>
        </w:r>
      </w:del>
      <w:r w:rsidR="00343F81" w:rsidRPr="00CB7AF6">
        <w:rPr>
          <w:rFonts w:ascii="Arial" w:eastAsia="Arial" w:hAnsi="Arial" w:cs="Arial"/>
          <w:color w:val="000000" w:themeColor="text1"/>
          <w:sz w:val="22"/>
        </w:rPr>
        <w:t>Equal Contribution</w:t>
      </w:r>
    </w:p>
    <w:p w14:paraId="65CAB1B1" w14:textId="77777777" w:rsidR="007C0779" w:rsidRPr="00CB7AF6" w:rsidRDefault="00343F81" w:rsidP="005D7DC0">
      <w:pPr>
        <w:spacing w:line="360" w:lineRule="auto"/>
        <w:rPr>
          <w:rFonts w:ascii="Arial" w:eastAsia="Arial" w:hAnsi="Arial" w:cs="Arial"/>
          <w:color w:val="000000" w:themeColor="text1"/>
          <w:sz w:val="22"/>
          <w:vertAlign w:val="superscript"/>
        </w:rPr>
      </w:pPr>
      <w:r w:rsidRPr="00CB7AF6">
        <w:rPr>
          <w:rFonts w:ascii="Arial" w:eastAsia="Arimo" w:hAnsi="Arial" w:cs="Arial"/>
          <w:color w:val="000000" w:themeColor="text1"/>
          <w:sz w:val="22"/>
          <w:vertAlign w:val="superscript"/>
        </w:rPr>
        <w:t>†</w:t>
      </w:r>
      <w:r w:rsidRPr="00CB7AF6">
        <w:rPr>
          <w:rFonts w:ascii="Arial" w:eastAsia="Arial" w:hAnsi="Arial" w:cs="Arial"/>
          <w:color w:val="000000" w:themeColor="text1"/>
          <w:sz w:val="22"/>
        </w:rPr>
        <w:t xml:space="preserve">Current affiliation: </w:t>
      </w:r>
      <w:r w:rsidR="00754F8B" w:rsidRPr="00CB7AF6">
        <w:rPr>
          <w:rFonts w:ascii="Arial" w:eastAsia="Arial" w:hAnsi="Arial" w:cs="Arial"/>
          <w:color w:val="000000" w:themeColor="text1"/>
          <w:sz w:val="22"/>
        </w:rPr>
        <w:t>Foresite Capital</w:t>
      </w:r>
      <w:r w:rsidR="00520797" w:rsidRPr="00CB7AF6">
        <w:rPr>
          <w:rFonts w:ascii="Arial" w:eastAsia="Arial" w:hAnsi="Arial" w:cs="Arial"/>
          <w:color w:val="000000" w:themeColor="text1"/>
          <w:sz w:val="22"/>
        </w:rPr>
        <w:t xml:space="preserve"> Management</w:t>
      </w:r>
      <w:r w:rsidR="00754F8B" w:rsidRPr="00CB7AF6">
        <w:rPr>
          <w:rFonts w:ascii="Arial" w:eastAsia="Arial" w:hAnsi="Arial" w:cs="Arial"/>
          <w:color w:val="000000" w:themeColor="text1"/>
          <w:sz w:val="22"/>
        </w:rPr>
        <w:t>, San Francisco, CA.</w:t>
      </w:r>
    </w:p>
    <w:p w14:paraId="7351EEA4" w14:textId="77777777" w:rsidR="00B62E94" w:rsidRPr="00CB7AF6" w:rsidRDefault="00343F81" w:rsidP="005D7DC0">
      <w:pPr>
        <w:spacing w:line="360" w:lineRule="auto"/>
        <w:rPr>
          <w:rFonts w:ascii="Arial" w:eastAsia="Arial" w:hAnsi="Arial" w:cs="Arial"/>
          <w:color w:val="000000" w:themeColor="text1"/>
          <w:sz w:val="22"/>
          <w:szCs w:val="22"/>
          <w:vertAlign w:val="superscript"/>
        </w:rPr>
      </w:pPr>
      <w:r w:rsidRPr="00CB7AF6">
        <w:rPr>
          <w:rFonts w:ascii="Arial" w:eastAsia="Arial" w:hAnsi="Arial" w:cs="Arial"/>
          <w:color w:val="000000" w:themeColor="text1"/>
          <w:sz w:val="22"/>
          <w:vertAlign w:val="superscript"/>
        </w:rPr>
        <w:t>§</w:t>
      </w:r>
      <w:r w:rsidRPr="00CB7AF6">
        <w:rPr>
          <w:rFonts w:ascii="Arial" w:eastAsia="Arial" w:hAnsi="Arial" w:cs="Arial"/>
          <w:color w:val="000000" w:themeColor="text1"/>
          <w:sz w:val="22"/>
        </w:rPr>
        <w:t xml:space="preserve">Current affiliation: Genentech, </w:t>
      </w:r>
      <w:r w:rsidR="009D4EB4" w:rsidRPr="00CB7AF6">
        <w:rPr>
          <w:rFonts w:ascii="Arial" w:eastAsia="Arial" w:hAnsi="Arial" w:cs="Arial"/>
          <w:color w:val="000000" w:themeColor="text1"/>
          <w:sz w:val="22"/>
          <w:szCs w:val="22"/>
        </w:rPr>
        <w:t>Inc., South San Francisco, CA.</w:t>
      </w:r>
    </w:p>
    <w:p w14:paraId="293CF627" w14:textId="77777777" w:rsidR="00B62E94" w:rsidRPr="00CB7AF6" w:rsidRDefault="009D4EB4" w:rsidP="005D7DC0">
      <w:pPr>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vertAlign w:val="superscript"/>
        </w:rPr>
        <w:t>¥</w:t>
      </w: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MyoKardia</w:t>
      </w:r>
      <w:proofErr w:type="spellEnd"/>
      <w:r w:rsidRPr="00CB7AF6">
        <w:rPr>
          <w:rFonts w:ascii="Arial" w:eastAsia="Arial" w:hAnsi="Arial" w:cs="Arial"/>
          <w:color w:val="000000" w:themeColor="text1"/>
          <w:sz w:val="22"/>
          <w:szCs w:val="22"/>
        </w:rPr>
        <w:t>, Inc., South San Francisco, CA.</w:t>
      </w:r>
    </w:p>
    <w:p w14:paraId="22BBF14A" w14:textId="4CE3E645" w:rsidR="00B62E94" w:rsidRPr="00CB7AF6" w:rsidRDefault="009D4EB4" w:rsidP="005D7DC0">
      <w:pPr>
        <w:widowControl w:val="0"/>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BeiGene</w:t>
      </w:r>
      <w:proofErr w:type="spellEnd"/>
      <w:r w:rsidRPr="00CB7AF6">
        <w:rPr>
          <w:rFonts w:ascii="Arial" w:eastAsia="Arial" w:hAnsi="Arial" w:cs="Arial"/>
          <w:color w:val="000000" w:themeColor="text1"/>
          <w:sz w:val="22"/>
          <w:szCs w:val="22"/>
        </w:rPr>
        <w:t>, Ltd., San Mateo, CA.</w:t>
      </w:r>
    </w:p>
    <w:p w14:paraId="61BB5FE3" w14:textId="2C0FC053"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05642749" w14:textId="728CC446" w:rsidR="00A160B8"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whom correspondence should be addressed: </w:t>
      </w:r>
      <w:hyperlink r:id="rId7">
        <w:r w:rsidR="00520797" w:rsidRPr="00CB7AF6">
          <w:rPr>
            <w:rFonts w:ascii="Arial" w:eastAsia="Arial" w:hAnsi="Arial" w:cs="Arial"/>
            <w:color w:val="000000" w:themeColor="text1"/>
            <w:sz w:val="22"/>
            <w:u w:val="single"/>
          </w:rPr>
          <w:t>razavip@mskcc.org</w:t>
        </w:r>
      </w:hyperlink>
      <w:r w:rsidR="00520797" w:rsidRPr="00CB7AF6">
        <w:rPr>
          <w:rFonts w:ascii="Arial" w:eastAsia="Arial" w:hAnsi="Arial" w:cs="Arial"/>
          <w:color w:val="000000" w:themeColor="text1"/>
          <w:sz w:val="22"/>
        </w:rPr>
        <w:t xml:space="preserve">, </w:t>
      </w:r>
      <w:hyperlink r:id="rId8">
        <w:r w:rsidR="00520797" w:rsidRPr="00CB7AF6">
          <w:rPr>
            <w:rFonts w:ascii="Arial" w:eastAsia="Arial" w:hAnsi="Arial" w:cs="Arial"/>
            <w:color w:val="000000" w:themeColor="text1"/>
            <w:sz w:val="22"/>
            <w:u w:val="single"/>
          </w:rPr>
          <w:t>reisfilj@mskcc.org</w:t>
        </w:r>
      </w:hyperlink>
      <w:r w:rsidR="00B93E71" w:rsidRPr="00CB7AF6">
        <w:rPr>
          <w:rFonts w:ascii="Arial" w:eastAsia="Arial" w:hAnsi="Arial" w:cs="Arial"/>
          <w:color w:val="000000" w:themeColor="text1"/>
          <w:sz w:val="22"/>
        </w:rPr>
        <w:t xml:space="preserve"> </w:t>
      </w:r>
      <w:r w:rsidR="00A160B8" w:rsidRPr="00CB7AF6">
        <w:rPr>
          <w:rFonts w:ascii="Arial" w:eastAsia="Arial" w:hAnsi="Arial" w:cs="Arial"/>
          <w:color w:val="000000" w:themeColor="text1"/>
        </w:rPr>
        <w:br w:type="page"/>
      </w:r>
    </w:p>
    <w:p w14:paraId="0BF5E997" w14:textId="6CDA2FE4"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commentRangeStart w:id="46"/>
      <w:r w:rsidRPr="00AE24DE">
        <w:rPr>
          <w:rFonts w:ascii="Arial" w:eastAsia="Arial" w:hAnsi="Arial" w:cs="Arial"/>
          <w:b/>
          <w:color w:val="000000" w:themeColor="text1"/>
          <w:sz w:val="24"/>
          <w:szCs w:val="24"/>
        </w:rPr>
        <w:lastRenderedPageBreak/>
        <w:t>ABSTRACT</w:t>
      </w:r>
      <w:commentRangeEnd w:id="46"/>
      <w:r w:rsidR="007D1DF9">
        <w:rPr>
          <w:rStyle w:val="CommentReference"/>
        </w:rPr>
        <w:commentReference w:id="46"/>
      </w:r>
    </w:p>
    <w:p w14:paraId="20C5D05C" w14:textId="77777777" w:rsidR="005D4282" w:rsidRDefault="008E2662" w:rsidP="00F258DA">
      <w:pPr>
        <w:pBdr>
          <w:top w:val="nil"/>
          <w:left w:val="nil"/>
          <w:bottom w:val="nil"/>
          <w:right w:val="nil"/>
          <w:between w:val="nil"/>
        </w:pBdr>
        <w:spacing w:line="480" w:lineRule="auto"/>
        <w:rPr>
          <w:ins w:id="47" w:author="David Brown" w:date="2019-07-16T22:58:00Z"/>
          <w:rFonts w:ascii="Arial" w:hAnsi="Arial" w:cs="Arial"/>
          <w:color w:val="000000" w:themeColor="text1"/>
          <w:sz w:val="22"/>
        </w:rPr>
      </w:pPr>
      <w:r w:rsidRPr="00CB7AF6">
        <w:rPr>
          <w:rFonts w:ascii="Arial" w:hAnsi="Arial" w:cs="Arial"/>
          <w:color w:val="000000" w:themeColor="text1"/>
          <w:sz w:val="22"/>
        </w:rPr>
        <w:t>Accurate identification of tumor-derived somatic varia</w:t>
      </w:r>
      <w:r w:rsidR="00DE4F49">
        <w:rPr>
          <w:rFonts w:ascii="Arial" w:hAnsi="Arial" w:cs="Arial"/>
          <w:color w:val="000000" w:themeColor="text1"/>
          <w:sz w:val="22"/>
        </w:rPr>
        <w:t>nts</w:t>
      </w:r>
      <w:r w:rsidRPr="00CB7AF6">
        <w:rPr>
          <w:rFonts w:ascii="Arial" w:hAnsi="Arial" w:cs="Arial"/>
          <w:color w:val="000000" w:themeColor="text1"/>
          <w:sz w:val="22"/>
        </w:rPr>
        <w:t xml:space="preserve"> in </w:t>
      </w:r>
      <w:ins w:id="48" w:author="David Brown" w:date="2019-07-16T22:42:00Z">
        <w:r w:rsidR="003B44EF">
          <w:rPr>
            <w:rFonts w:ascii="Arial" w:hAnsi="Arial" w:cs="Arial"/>
            <w:color w:val="000000" w:themeColor="text1"/>
            <w:sz w:val="22"/>
          </w:rPr>
          <w:t xml:space="preserve">plasma </w:t>
        </w:r>
      </w:ins>
      <w:r w:rsidRPr="00CB7AF6">
        <w:rPr>
          <w:rFonts w:ascii="Arial" w:hAnsi="Arial" w:cs="Arial"/>
          <w:color w:val="000000" w:themeColor="text1"/>
          <w:sz w:val="22"/>
        </w:rPr>
        <w:t xml:space="preserve">circulating cell-free DNA (cfDNA) requires understanding the various </w:t>
      </w:r>
      <w:r w:rsidR="00520797" w:rsidRPr="00CB7AF6">
        <w:rPr>
          <w:rFonts w:ascii="Arial" w:eastAsia="Arial" w:hAnsi="Arial" w:cs="Arial"/>
          <w:color w:val="000000" w:themeColor="text1"/>
          <w:sz w:val="22"/>
        </w:rPr>
        <w:t>biologic compartments contributing</w:t>
      </w:r>
      <w:r w:rsidRPr="00CB7AF6">
        <w:rPr>
          <w:rFonts w:ascii="Arial" w:hAnsi="Arial" w:cs="Arial"/>
          <w:color w:val="000000" w:themeColor="text1"/>
          <w:sz w:val="22"/>
        </w:rPr>
        <w:t xml:space="preserve"> to </w:t>
      </w:r>
      <w:r w:rsidR="00520797" w:rsidRPr="00CB7AF6">
        <w:rPr>
          <w:rFonts w:ascii="Arial" w:eastAsia="Arial" w:hAnsi="Arial" w:cs="Arial"/>
          <w:color w:val="000000" w:themeColor="text1"/>
          <w:sz w:val="22"/>
        </w:rPr>
        <w:t xml:space="preserve">the </w:t>
      </w:r>
      <w:r w:rsidRPr="00CB7AF6">
        <w:rPr>
          <w:rFonts w:ascii="Arial" w:hAnsi="Arial" w:cs="Arial"/>
          <w:color w:val="000000" w:themeColor="text1"/>
          <w:sz w:val="22"/>
        </w:rPr>
        <w:t>cfDNA</w:t>
      </w:r>
      <w:r w:rsidR="00520797" w:rsidRPr="00CB7AF6">
        <w:rPr>
          <w:rFonts w:ascii="Arial" w:eastAsia="Arial" w:hAnsi="Arial" w:cs="Arial"/>
          <w:color w:val="000000" w:themeColor="text1"/>
          <w:sz w:val="22"/>
        </w:rPr>
        <w:t xml:space="preserve"> pool</w:t>
      </w:r>
      <w:del w:id="49" w:author="David Brown" w:date="2019-07-16T22:57:00Z">
        <w:r w:rsidR="00520797" w:rsidRPr="00CB7AF6" w:rsidDel="005D4282">
          <w:rPr>
            <w:rFonts w:ascii="Arial" w:eastAsia="Arial" w:hAnsi="Arial" w:cs="Arial"/>
            <w:color w:val="000000" w:themeColor="text1"/>
            <w:sz w:val="22"/>
          </w:rPr>
          <w:delText xml:space="preserve"> in the bloodstream</w:delText>
        </w:r>
      </w:del>
      <w:r w:rsidRPr="00CB7AF6">
        <w:rPr>
          <w:rFonts w:ascii="Arial" w:hAnsi="Arial" w:cs="Arial"/>
          <w:color w:val="000000" w:themeColor="text1"/>
          <w:sz w:val="22"/>
        </w:rPr>
        <w:t xml:space="preserve">. </w:t>
      </w:r>
      <w:r w:rsidR="00F258DA">
        <w:rPr>
          <w:rFonts w:ascii="Arial" w:hAnsi="Arial" w:cs="Arial"/>
          <w:color w:val="000000" w:themeColor="text1"/>
          <w:sz w:val="22"/>
        </w:rPr>
        <w:t xml:space="preserve">We sought to define the technical feasibility </w:t>
      </w:r>
      <w:r w:rsidR="00F258DA" w:rsidRPr="00CB7AF6">
        <w:rPr>
          <w:rFonts w:ascii="Arial" w:hAnsi="Arial" w:cs="Arial"/>
          <w:color w:val="000000" w:themeColor="text1"/>
          <w:sz w:val="22"/>
        </w:rPr>
        <w:t xml:space="preserve">of a high-intensity </w:t>
      </w:r>
      <w:r w:rsidR="00F258DA">
        <w:rPr>
          <w:rFonts w:ascii="Arial" w:hAnsi="Arial" w:cs="Arial"/>
          <w:color w:val="000000" w:themeColor="text1"/>
          <w:sz w:val="22"/>
        </w:rPr>
        <w:t xml:space="preserve">sequencing </w:t>
      </w:r>
      <w:r w:rsidR="00F258DA" w:rsidRPr="00CB7AF6">
        <w:rPr>
          <w:rFonts w:ascii="Arial" w:hAnsi="Arial" w:cs="Arial"/>
          <w:color w:val="000000" w:themeColor="text1"/>
          <w:sz w:val="22"/>
        </w:rPr>
        <w:t xml:space="preserve">assay </w:t>
      </w:r>
      <w:r w:rsidR="00DE4F49">
        <w:rPr>
          <w:rFonts w:ascii="Arial" w:hAnsi="Arial" w:cs="Arial"/>
          <w:color w:val="000000" w:themeColor="text1"/>
          <w:sz w:val="22"/>
        </w:rPr>
        <w:t>of cfDNA and matched white-</w:t>
      </w:r>
      <w:r w:rsidR="00F258DA">
        <w:rPr>
          <w:rFonts w:ascii="Arial" w:hAnsi="Arial" w:cs="Arial"/>
          <w:color w:val="000000" w:themeColor="text1"/>
          <w:sz w:val="22"/>
        </w:rPr>
        <w:t xml:space="preserve">blood cell (WBC) DNA </w:t>
      </w:r>
      <w:r w:rsidR="00F258DA" w:rsidRPr="00CB7AF6">
        <w:rPr>
          <w:rFonts w:ascii="Arial" w:hAnsi="Arial" w:cs="Arial"/>
          <w:color w:val="000000" w:themeColor="text1"/>
          <w:sz w:val="22"/>
        </w:rPr>
        <w:t>covering a large genomic region (508 genes, 2Mb, &gt;</w:t>
      </w:r>
      <w:r w:rsidR="00F258DA" w:rsidRPr="00CB7AF6">
        <w:rPr>
          <w:rFonts w:ascii="Arial" w:eastAsia="Arial" w:hAnsi="Arial" w:cs="Arial"/>
          <w:color w:val="000000" w:themeColor="text1"/>
          <w:sz w:val="22"/>
        </w:rPr>
        <w:t>60,000x</w:t>
      </w:r>
      <w:r w:rsidR="00DE4F49">
        <w:rPr>
          <w:rFonts w:ascii="Arial" w:hAnsi="Arial" w:cs="Arial"/>
          <w:color w:val="000000" w:themeColor="text1"/>
          <w:sz w:val="22"/>
        </w:rPr>
        <w:t xml:space="preserve"> raw-</w:t>
      </w:r>
      <w:r w:rsidR="00F258DA" w:rsidRPr="00CB7AF6">
        <w:rPr>
          <w:rFonts w:ascii="Arial" w:hAnsi="Arial" w:cs="Arial"/>
          <w:color w:val="000000" w:themeColor="text1"/>
          <w:sz w:val="22"/>
        </w:rPr>
        <w:t>depth</w:t>
      </w:r>
      <w:r w:rsidR="00F258DA">
        <w:rPr>
          <w:rFonts w:ascii="Arial" w:hAnsi="Arial" w:cs="Arial"/>
          <w:color w:val="000000" w:themeColor="text1"/>
          <w:sz w:val="22"/>
        </w:rPr>
        <w:t xml:space="preserve">) in a prospective </w:t>
      </w:r>
      <w:r w:rsidRPr="00CB7AF6">
        <w:rPr>
          <w:rFonts w:ascii="Arial" w:hAnsi="Arial" w:cs="Arial"/>
          <w:color w:val="000000" w:themeColor="text1"/>
          <w:sz w:val="22"/>
        </w:rPr>
        <w:t>study</w:t>
      </w:r>
      <w:r w:rsidR="00370881">
        <w:rPr>
          <w:rFonts w:ascii="Arial" w:hAnsi="Arial" w:cs="Arial"/>
          <w:color w:val="000000" w:themeColor="text1"/>
          <w:sz w:val="22"/>
        </w:rPr>
        <w:t xml:space="preserve"> of</w:t>
      </w:r>
      <w:r w:rsidRPr="00CB7AF6">
        <w:rPr>
          <w:rFonts w:ascii="Arial" w:hAnsi="Arial" w:cs="Arial"/>
          <w:color w:val="000000" w:themeColor="text1"/>
          <w:sz w:val="22"/>
        </w:rPr>
        <w:t xml:space="preserve"> </w:t>
      </w:r>
      <w:r w:rsidR="00370881" w:rsidRPr="00CB7AF6">
        <w:rPr>
          <w:rFonts w:ascii="Arial" w:hAnsi="Arial" w:cs="Arial"/>
          <w:color w:val="000000" w:themeColor="text1"/>
          <w:sz w:val="22"/>
        </w:rPr>
        <w:t xml:space="preserve">124 </w:t>
      </w:r>
      <w:r w:rsidR="00370881" w:rsidRPr="00CB7AF6">
        <w:rPr>
          <w:rFonts w:ascii="Arial" w:eastAsia="Arial" w:hAnsi="Arial" w:cs="Arial"/>
          <w:color w:val="000000" w:themeColor="text1"/>
          <w:sz w:val="22"/>
        </w:rPr>
        <w:t>metastatic cancer patients</w:t>
      </w:r>
      <w:r w:rsidR="00F258DA">
        <w:rPr>
          <w:rFonts w:ascii="Arial" w:eastAsia="Arial" w:hAnsi="Arial" w:cs="Arial"/>
          <w:color w:val="000000" w:themeColor="text1"/>
          <w:sz w:val="22"/>
        </w:rPr>
        <w:t>, with contemporaneous matched metastatic tumor tissue biopsies,</w:t>
      </w:r>
      <w:r w:rsidR="00370881" w:rsidRPr="00CB7AF6">
        <w:rPr>
          <w:rFonts w:ascii="Arial" w:hAnsi="Arial" w:cs="Arial"/>
          <w:color w:val="000000" w:themeColor="text1"/>
          <w:sz w:val="22"/>
        </w:rPr>
        <w:t xml:space="preserve"> and 47 non-cancer controls</w:t>
      </w:r>
      <w:r w:rsidR="00F258DA">
        <w:rPr>
          <w:rFonts w:ascii="Arial" w:hAnsi="Arial" w:cs="Arial"/>
          <w:color w:val="000000" w:themeColor="text1"/>
          <w:sz w:val="22"/>
        </w:rPr>
        <w:t>.</w:t>
      </w:r>
      <w:r w:rsidR="00370881" w:rsidRPr="00CB7AF6" w:rsidDel="00CC61BC">
        <w:rPr>
          <w:rFonts w:ascii="Arial" w:hAnsi="Arial" w:cs="Arial"/>
          <w:color w:val="000000" w:themeColor="text1"/>
          <w:sz w:val="22"/>
        </w:rPr>
        <w:t xml:space="preserve"> </w:t>
      </w:r>
      <w:r w:rsidR="00F258DA">
        <w:rPr>
          <w:rFonts w:ascii="Arial" w:hAnsi="Arial" w:cs="Arial"/>
          <w:color w:val="000000" w:themeColor="text1"/>
          <w:sz w:val="22"/>
        </w:rPr>
        <w:t xml:space="preserve">The assay displayed a high sensitivity and specificity, allowing for </w:t>
      </w:r>
      <w:r w:rsidR="00F258DA">
        <w:rPr>
          <w:rFonts w:ascii="Arial" w:hAnsi="Arial" w:cs="Arial"/>
          <w:i/>
          <w:color w:val="000000" w:themeColor="text1"/>
          <w:sz w:val="22"/>
        </w:rPr>
        <w:t xml:space="preserve">de novo </w:t>
      </w:r>
      <w:r w:rsidR="00F258DA">
        <w:rPr>
          <w:rFonts w:ascii="Arial" w:hAnsi="Arial" w:cs="Arial"/>
          <w:color w:val="000000" w:themeColor="text1"/>
          <w:sz w:val="22"/>
        </w:rPr>
        <w:t>detection of tumor</w:t>
      </w:r>
      <w:r w:rsidR="00DE4F49">
        <w:rPr>
          <w:rFonts w:ascii="Arial" w:hAnsi="Arial" w:cs="Arial"/>
          <w:color w:val="000000" w:themeColor="text1"/>
          <w:sz w:val="22"/>
        </w:rPr>
        <w:t>-</w:t>
      </w:r>
      <w:r w:rsidR="00F258DA">
        <w:rPr>
          <w:rFonts w:ascii="Arial" w:hAnsi="Arial" w:cs="Arial"/>
          <w:color w:val="000000" w:themeColor="text1"/>
          <w:sz w:val="22"/>
        </w:rPr>
        <w:t xml:space="preserve">derived mutations and inference of </w:t>
      </w:r>
      <w:r w:rsidR="00F258DA" w:rsidRPr="00CB7AF6">
        <w:rPr>
          <w:rFonts w:ascii="Arial" w:hAnsi="Arial" w:cs="Arial"/>
          <w:color w:val="000000" w:themeColor="text1"/>
          <w:sz w:val="22"/>
        </w:rPr>
        <w:t xml:space="preserve">tumor mutational burden, </w:t>
      </w:r>
      <w:r w:rsidR="00F258DA" w:rsidRPr="00CB7AF6">
        <w:rPr>
          <w:rFonts w:ascii="Arial" w:eastAsia="Arial" w:hAnsi="Arial" w:cs="Arial"/>
          <w:color w:val="000000" w:themeColor="text1"/>
          <w:sz w:val="22"/>
        </w:rPr>
        <w:t>microsatellite instability</w:t>
      </w:r>
      <w:r w:rsidR="00F258DA">
        <w:rPr>
          <w:rFonts w:ascii="Arial" w:eastAsia="Arial" w:hAnsi="Arial" w:cs="Arial"/>
          <w:color w:val="000000" w:themeColor="text1"/>
          <w:sz w:val="22"/>
        </w:rPr>
        <w:t>,</w:t>
      </w:r>
      <w:r w:rsidR="00F258DA" w:rsidRPr="00CB7AF6">
        <w:rPr>
          <w:rFonts w:ascii="Arial" w:hAnsi="Arial" w:cs="Arial"/>
          <w:color w:val="000000" w:themeColor="text1"/>
          <w:sz w:val="22"/>
        </w:rPr>
        <w:t xml:space="preserve"> mutational signatures</w:t>
      </w:r>
      <w:r w:rsidR="00F258DA">
        <w:rPr>
          <w:rFonts w:ascii="Arial" w:hAnsi="Arial" w:cs="Arial"/>
          <w:color w:val="000000" w:themeColor="text1"/>
          <w:sz w:val="22"/>
        </w:rPr>
        <w:t xml:space="preserve"> and </w:t>
      </w:r>
      <w:del w:id="50" w:author="David Brown" w:date="2019-07-16T22:57:00Z">
        <w:r w:rsidR="00F258DA" w:rsidDel="005D4282">
          <w:rPr>
            <w:rFonts w:ascii="Arial" w:hAnsi="Arial" w:cs="Arial"/>
            <w:color w:val="000000" w:themeColor="text1"/>
            <w:sz w:val="22"/>
          </w:rPr>
          <w:delText xml:space="preserve">potential </w:delText>
        </w:r>
      </w:del>
      <w:r w:rsidR="00F258DA">
        <w:rPr>
          <w:rFonts w:ascii="Arial" w:hAnsi="Arial" w:cs="Arial"/>
          <w:color w:val="000000" w:themeColor="text1"/>
          <w:sz w:val="22"/>
        </w:rPr>
        <w:t>sources of somatic mutations identified in cfDNA.</w:t>
      </w:r>
      <w:r w:rsidR="005B0F17" w:rsidRPr="00CB7AF6">
        <w:rPr>
          <w:rFonts w:ascii="Arial" w:eastAsia="Arial" w:hAnsi="Arial" w:cs="Arial"/>
          <w:color w:val="000000" w:themeColor="text1"/>
          <w:sz w:val="22"/>
        </w:rPr>
        <w:t xml:space="preserve"> </w:t>
      </w:r>
      <w:r w:rsidR="00DE4F49">
        <w:rPr>
          <w:rFonts w:ascii="Arial" w:eastAsia="Arial" w:hAnsi="Arial" w:cs="Arial"/>
          <w:color w:val="000000" w:themeColor="text1"/>
          <w:sz w:val="22"/>
        </w:rPr>
        <w:t>The vast majority of cfDNA mutations (</w:t>
      </w:r>
      <w:r w:rsidR="005B0F17" w:rsidRPr="00CB7AF6">
        <w:rPr>
          <w:rFonts w:ascii="Arial" w:eastAsia="Arial" w:hAnsi="Arial" w:cs="Arial"/>
          <w:color w:val="000000" w:themeColor="text1"/>
          <w:sz w:val="22"/>
        </w:rPr>
        <w:t xml:space="preserve">81.6% </w:t>
      </w:r>
      <w:r w:rsidR="00DE4F49">
        <w:rPr>
          <w:rFonts w:ascii="Arial" w:eastAsia="Arial" w:hAnsi="Arial" w:cs="Arial"/>
          <w:color w:val="000000" w:themeColor="text1"/>
          <w:sz w:val="22"/>
        </w:rPr>
        <w:t xml:space="preserve">in controls </w:t>
      </w:r>
      <w:r w:rsidR="005B0F17" w:rsidRPr="00CB7AF6">
        <w:rPr>
          <w:rFonts w:ascii="Arial" w:eastAsia="Arial" w:hAnsi="Arial" w:cs="Arial"/>
          <w:color w:val="000000" w:themeColor="text1"/>
          <w:sz w:val="22"/>
        </w:rPr>
        <w:t xml:space="preserve">and 53.2% </w:t>
      </w:r>
      <w:r w:rsidR="00DE4F49">
        <w:rPr>
          <w:rFonts w:ascii="Arial" w:hAnsi="Arial" w:cs="Arial"/>
          <w:color w:val="000000" w:themeColor="text1"/>
          <w:sz w:val="22"/>
        </w:rPr>
        <w:t xml:space="preserve">in cancer </w:t>
      </w:r>
      <w:r w:rsidRPr="00CB7AF6">
        <w:rPr>
          <w:rFonts w:ascii="Arial" w:hAnsi="Arial" w:cs="Arial"/>
          <w:color w:val="000000" w:themeColor="text1"/>
          <w:sz w:val="22"/>
        </w:rPr>
        <w:t>patients</w:t>
      </w:r>
      <w:r w:rsidR="00DE4F49">
        <w:rPr>
          <w:rFonts w:ascii="Arial" w:hAnsi="Arial" w:cs="Arial"/>
          <w:color w:val="000000" w:themeColor="text1"/>
          <w:sz w:val="22"/>
        </w:rPr>
        <w:t>)</w:t>
      </w:r>
      <w:r w:rsidR="00DE4F49">
        <w:rPr>
          <w:rFonts w:ascii="Arial" w:eastAsia="Arial" w:hAnsi="Arial" w:cs="Arial"/>
          <w:color w:val="000000" w:themeColor="text1"/>
          <w:sz w:val="22"/>
        </w:rPr>
        <w:t xml:space="preserve"> </w:t>
      </w:r>
      <w:r w:rsidR="005B0F17" w:rsidRPr="00CB7AF6">
        <w:rPr>
          <w:rFonts w:ascii="Arial" w:eastAsia="Arial" w:hAnsi="Arial" w:cs="Arial"/>
          <w:color w:val="000000" w:themeColor="text1"/>
          <w:sz w:val="22"/>
        </w:rPr>
        <w:t xml:space="preserve">had features consistent with </w:t>
      </w:r>
      <w:r w:rsidRPr="00CB7AF6">
        <w:rPr>
          <w:rFonts w:ascii="Arial" w:hAnsi="Arial" w:cs="Arial"/>
          <w:color w:val="000000" w:themeColor="text1"/>
          <w:sz w:val="22"/>
        </w:rPr>
        <w:t>clonal hematopoiesis (CH</w:t>
      </w:r>
      <w:r w:rsidR="009D4EB4" w:rsidRPr="00CB7AF6">
        <w:rPr>
          <w:rFonts w:ascii="Arial" w:eastAsia="Arial" w:hAnsi="Arial" w:cs="Arial"/>
          <w:color w:val="000000" w:themeColor="text1"/>
          <w:sz w:val="22"/>
          <w:szCs w:val="22"/>
        </w:rPr>
        <w:t>)</w:t>
      </w:r>
      <w:ins w:id="51" w:author="Reis-Filho, Jorge S./Pathology" w:date="2019-07-13T22:33:00Z">
        <w:del w:id="52" w:author="David Brown" w:date="2019-07-16T22:57:00Z">
          <w:r w:rsidR="007D1DF9" w:rsidRPr="007D1DF9" w:rsidDel="005D4282">
            <w:rPr>
              <w:rFonts w:ascii="Arial" w:eastAsia="Arial" w:hAnsi="Arial" w:cs="Arial"/>
              <w:color w:val="0033CC"/>
              <w:sz w:val="22"/>
              <w:szCs w:val="22"/>
              <w:rPrChange w:id="53" w:author="Reis-Filho, Jorge S./Pathology" w:date="2019-07-13T22:33:00Z">
                <w:rPr>
                  <w:rFonts w:ascii="Arial" w:eastAsia="Arial" w:hAnsi="Arial" w:cs="Arial"/>
                  <w:color w:val="000000" w:themeColor="text1"/>
                  <w:sz w:val="22"/>
                  <w:szCs w:val="22"/>
                </w:rPr>
              </w:rPrChange>
            </w:rPr>
            <w:delText>, emphasizing the importance of matched WBC-cfDNA sequencing</w:delText>
          </w:r>
        </w:del>
      </w:ins>
      <w:r w:rsidR="00520797" w:rsidRPr="00CB7AF6">
        <w:rPr>
          <w:rFonts w:ascii="Arial" w:eastAsia="Arial" w:hAnsi="Arial" w:cs="Arial"/>
          <w:color w:val="000000" w:themeColor="text1"/>
          <w:sz w:val="22"/>
        </w:rPr>
        <w:t xml:space="preserve">. </w:t>
      </w:r>
      <w:r w:rsidR="00A2179B" w:rsidRPr="00CB7AF6">
        <w:rPr>
          <w:rFonts w:ascii="Arial" w:hAnsi="Arial" w:cs="Arial"/>
          <w:color w:val="000000" w:themeColor="text1"/>
          <w:sz w:val="22"/>
        </w:rPr>
        <w:t>T</w:t>
      </w:r>
      <w:r w:rsidR="00E553A6" w:rsidRPr="00CB7AF6">
        <w:rPr>
          <w:rFonts w:ascii="Arial" w:hAnsi="Arial" w:cs="Arial"/>
          <w:color w:val="000000" w:themeColor="text1"/>
          <w:sz w:val="22"/>
        </w:rPr>
        <w:t>h</w:t>
      </w:r>
      <w:r w:rsidR="00370881">
        <w:rPr>
          <w:rFonts w:ascii="Arial" w:hAnsi="Arial" w:cs="Arial"/>
          <w:color w:val="000000" w:themeColor="text1"/>
          <w:sz w:val="22"/>
        </w:rPr>
        <w:t>is</w:t>
      </w:r>
      <w:r w:rsidRPr="00CB7AF6">
        <w:rPr>
          <w:rFonts w:ascii="Arial" w:hAnsi="Arial" w:cs="Arial"/>
          <w:color w:val="000000" w:themeColor="text1"/>
          <w:sz w:val="22"/>
        </w:rPr>
        <w:t xml:space="preserve"> cfDNA sequencing approach </w:t>
      </w:r>
      <w:r w:rsidR="002334FD" w:rsidRPr="00CB7AF6">
        <w:rPr>
          <w:rFonts w:ascii="Arial" w:eastAsia="Arial" w:hAnsi="Arial" w:cs="Arial"/>
          <w:color w:val="000000" w:themeColor="text1"/>
          <w:sz w:val="22"/>
        </w:rPr>
        <w:t>robustly</w:t>
      </w:r>
      <w:r w:rsidR="00E553A6" w:rsidRPr="00CB7AF6">
        <w:rPr>
          <w:rFonts w:ascii="Arial" w:hAnsi="Arial" w:cs="Arial"/>
          <w:color w:val="000000" w:themeColor="text1"/>
          <w:sz w:val="22"/>
        </w:rPr>
        <w:t xml:space="preserve"> </w:t>
      </w:r>
      <w:r w:rsidR="00A2179B" w:rsidRPr="00CB7AF6">
        <w:rPr>
          <w:rFonts w:ascii="Arial" w:hAnsi="Arial" w:cs="Arial"/>
          <w:color w:val="000000" w:themeColor="text1"/>
          <w:sz w:val="22"/>
        </w:rPr>
        <w:t>detected</w:t>
      </w:r>
      <w:r w:rsidRPr="00CB7AF6">
        <w:rPr>
          <w:rFonts w:ascii="Arial" w:hAnsi="Arial" w:cs="Arial"/>
          <w:color w:val="000000" w:themeColor="text1"/>
          <w:sz w:val="22"/>
        </w:rPr>
        <w:t xml:space="preserve"> somatic </w:t>
      </w:r>
      <w:r w:rsidR="00A2179B" w:rsidRPr="00CB7AF6">
        <w:rPr>
          <w:rFonts w:ascii="Arial" w:hAnsi="Arial" w:cs="Arial"/>
          <w:color w:val="000000" w:themeColor="text1"/>
          <w:sz w:val="22"/>
        </w:rPr>
        <w:t xml:space="preserve">mutations </w:t>
      </w:r>
      <w:r w:rsidRPr="00CB7AF6">
        <w:rPr>
          <w:rFonts w:ascii="Arial" w:hAnsi="Arial" w:cs="Arial"/>
          <w:color w:val="000000" w:themeColor="text1"/>
          <w:sz w:val="22"/>
        </w:rPr>
        <w:t>in plasma and revealed that CH constitutes a pervasive biological phenomenon</w:t>
      </w:r>
      <w:ins w:id="54" w:author="David Brown" w:date="2019-07-16T22:58:00Z">
        <w:r w:rsidR="005D4282">
          <w:rPr>
            <w:rFonts w:ascii="Arial" w:hAnsi="Arial" w:cs="Arial"/>
            <w:color w:val="000000" w:themeColor="text1"/>
            <w:sz w:val="22"/>
          </w:rPr>
          <w:t xml:space="preserve"> </w:t>
        </w:r>
        <w:r w:rsidR="005D4282" w:rsidRPr="00B1731B">
          <w:rPr>
            <w:rFonts w:ascii="Arial" w:eastAsia="Arial" w:hAnsi="Arial" w:cs="Arial"/>
            <w:color w:val="0033CC"/>
            <w:sz w:val="22"/>
            <w:szCs w:val="22"/>
          </w:rPr>
          <w:t>emphasizing the importance of matched cfDNA</w:t>
        </w:r>
        <w:r w:rsidR="005D4282">
          <w:rPr>
            <w:rFonts w:ascii="Arial" w:eastAsia="Arial" w:hAnsi="Arial" w:cs="Arial"/>
            <w:color w:val="0033CC"/>
            <w:sz w:val="22"/>
            <w:szCs w:val="22"/>
          </w:rPr>
          <w:t>-WBC</w:t>
        </w:r>
        <w:r w:rsidR="005D4282" w:rsidRPr="00B1731B">
          <w:rPr>
            <w:rFonts w:ascii="Arial" w:eastAsia="Arial" w:hAnsi="Arial" w:cs="Arial"/>
            <w:color w:val="0033CC"/>
            <w:sz w:val="22"/>
            <w:szCs w:val="22"/>
          </w:rPr>
          <w:t xml:space="preserve"> sequencing</w:t>
        </w:r>
      </w:ins>
      <w:r w:rsidRPr="00CB7AF6">
        <w:rPr>
          <w:rFonts w:ascii="Arial" w:hAnsi="Arial" w:cs="Arial"/>
          <w:color w:val="000000" w:themeColor="text1"/>
          <w:sz w:val="22"/>
        </w:rPr>
        <w:t>.</w:t>
      </w:r>
    </w:p>
    <w:p w14:paraId="018F9533" w14:textId="560F3735" w:rsidR="00E636B6" w:rsidRPr="00CB7AF6" w:rsidRDefault="00E636B6" w:rsidP="00F258DA">
      <w:pPr>
        <w:pBdr>
          <w:top w:val="nil"/>
          <w:left w:val="nil"/>
          <w:bottom w:val="nil"/>
          <w:right w:val="nil"/>
          <w:between w:val="nil"/>
        </w:pBdr>
        <w:spacing w:line="480" w:lineRule="auto"/>
        <w:rPr>
          <w:rFonts w:ascii="Arial" w:eastAsia="Arial" w:hAnsi="Arial" w:cs="Arial"/>
          <w:b/>
          <w:color w:val="000000" w:themeColor="text1"/>
          <w:sz w:val="22"/>
        </w:rPr>
      </w:pPr>
      <w:r w:rsidRPr="00CB7AF6">
        <w:rPr>
          <w:rFonts w:ascii="Arial" w:eastAsia="Arial" w:hAnsi="Arial" w:cs="Arial"/>
          <w:b/>
          <w:color w:val="000000" w:themeColor="text1"/>
          <w:sz w:val="22"/>
        </w:rPr>
        <w:br w:type="page"/>
      </w:r>
    </w:p>
    <w:p w14:paraId="00C75DCB" w14:textId="627DA786"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lastRenderedPageBreak/>
        <w:t>INTRODUCTION</w:t>
      </w:r>
    </w:p>
    <w:p w14:paraId="20019729" w14:textId="40D365D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presence of circulating cell-free DNA (cfDNA) in peripheral blood was initially detected over 70 years ago</w:t>
      </w:r>
      <w:r w:rsidR="00293E2D" w:rsidRPr="00CB7AF6">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293E2D" w:rsidRPr="00CB7AF6">
        <w:rPr>
          <w:rFonts w:ascii="Arial" w:eastAsia="Arial" w:hAnsi="Arial" w:cs="Arial"/>
          <w:color w:val="000000" w:themeColor="text1"/>
          <w:sz w:val="22"/>
        </w:rPr>
        <w:t xml:space="preserve"> </w:t>
      </w:r>
      <w:r w:rsidR="00A208E1" w:rsidRPr="00CB7AF6">
        <w:rPr>
          <w:rFonts w:ascii="Arial" w:eastAsia="Arial" w:hAnsi="Arial" w:cs="Arial"/>
          <w:color w:val="000000" w:themeColor="text1"/>
          <w:sz w:val="22"/>
        </w:rPr>
        <w:t>Subsequent early studies demonstrating</w:t>
      </w:r>
      <w:r w:rsidR="00293E2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higher levels of cfDNA in the plasma of cancer patients </w:t>
      </w:r>
      <w:r w:rsidR="00147EE2" w:rsidRPr="00CB7AF6">
        <w:rPr>
          <w:rFonts w:ascii="Arial" w:eastAsia="Arial" w:hAnsi="Arial" w:cs="Arial"/>
          <w:color w:val="000000" w:themeColor="text1"/>
          <w:sz w:val="22"/>
        </w:rPr>
        <w:t>drew attention to</w:t>
      </w:r>
      <w:r w:rsidRPr="00CB7AF6">
        <w:rPr>
          <w:rFonts w:ascii="Arial" w:eastAsia="Arial" w:hAnsi="Arial" w:cs="Arial"/>
          <w:color w:val="000000" w:themeColor="text1"/>
          <w:sz w:val="22"/>
        </w:rPr>
        <w:t xml:space="preserve"> cfDNA as a potential source of tumor-derived DNA</w:t>
      </w:r>
      <w:r w:rsidR="003338FE" w:rsidRPr="00CB7AF6">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bookmarkStart w:id="55" w:name="_30j0zll" w:colFirst="0" w:colLast="0"/>
      <w:bookmarkStart w:id="56" w:name="_1fob9te" w:colFirst="0" w:colLast="0"/>
      <w:bookmarkEnd w:id="55"/>
      <w:bookmarkEnd w:id="56"/>
      <w:r w:rsidRPr="00CB7AF6">
        <w:rPr>
          <w:rFonts w:ascii="Arial" w:eastAsia="Arial" w:hAnsi="Arial" w:cs="Arial"/>
          <w:color w:val="000000" w:themeColor="text1"/>
          <w:sz w:val="22"/>
        </w:rPr>
        <w:t>Massively parallel sequencing analysis of cfDNA samples from cancer patients revealed that tumor-derived cfDNA (ctDNA) accounts for only a fraction of the total cfDNA, and this fraction varies according to disease burden</w:t>
      </w:r>
      <w:r w:rsidR="00A208E1"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site, </w:t>
      </w:r>
      <w:r w:rsidR="007C1537">
        <w:rPr>
          <w:rFonts w:ascii="Arial" w:eastAsia="Arial" w:hAnsi="Arial" w:cs="Arial"/>
          <w:color w:val="000000" w:themeColor="text1"/>
          <w:sz w:val="22"/>
        </w:rPr>
        <w:t xml:space="preserve">and </w:t>
      </w:r>
      <w:r w:rsidRPr="00CB7AF6">
        <w:rPr>
          <w:rFonts w:ascii="Arial" w:eastAsia="Arial" w:hAnsi="Arial" w:cs="Arial"/>
          <w:color w:val="000000" w:themeColor="text1"/>
          <w:sz w:val="22"/>
        </w:rPr>
        <w:t xml:space="preserve">tumor </w:t>
      </w:r>
      <w:r w:rsidR="00520797" w:rsidRPr="00CB7AF6">
        <w:rPr>
          <w:rFonts w:ascii="Arial" w:eastAsia="Arial" w:hAnsi="Arial" w:cs="Arial"/>
          <w:color w:val="000000" w:themeColor="text1"/>
          <w:sz w:val="22"/>
        </w:rPr>
        <w:t>biolog</w:t>
      </w:r>
      <w:r w:rsidR="00A208E1" w:rsidRPr="00CB7AF6">
        <w:rPr>
          <w:rFonts w:ascii="Arial" w:eastAsia="Arial" w:hAnsi="Arial" w:cs="Arial"/>
          <w:color w:val="000000" w:themeColor="text1"/>
          <w:sz w:val="22"/>
        </w:rPr>
        <w:t>ic</w:t>
      </w:r>
      <w:r w:rsidRPr="00CB7AF6">
        <w:rPr>
          <w:rFonts w:ascii="Arial" w:eastAsia="Arial" w:hAnsi="Arial" w:cs="Arial"/>
          <w:color w:val="000000" w:themeColor="text1"/>
          <w:sz w:val="22"/>
        </w:rPr>
        <w:t xml:space="preserve"> features </w:t>
      </w:r>
      <w:r w:rsidR="007C1537" w:rsidRPr="00CB7AF6">
        <w:rPr>
          <w:rFonts w:ascii="Arial" w:eastAsia="Arial" w:hAnsi="Arial" w:cs="Arial"/>
          <w:color w:val="000000" w:themeColor="text1"/>
          <w:sz w:val="22"/>
        </w:rPr>
        <w:t xml:space="preserve">including histology, </w:t>
      </w:r>
      <w:r w:rsidRPr="00CB7AF6">
        <w:rPr>
          <w:rFonts w:ascii="Arial" w:eastAsia="Arial" w:hAnsi="Arial" w:cs="Arial"/>
          <w:color w:val="000000" w:themeColor="text1"/>
          <w:sz w:val="22"/>
        </w:rPr>
        <w:t xml:space="preserve">tumor vascularization, </w:t>
      </w:r>
      <w:r w:rsidR="009D4EB4"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proliferation and apoptosis rates</w:t>
      </w:r>
      <w:r w:rsidR="003F4C6D" w:rsidRPr="00CB7AF6">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F4C6D" w:rsidRPr="00CB7AF6">
        <w:rPr>
          <w:rFonts w:ascii="Arial" w:eastAsia="Arial" w:hAnsi="Arial" w:cs="Arial"/>
          <w:color w:val="000000" w:themeColor="text1"/>
          <w:sz w:val="22"/>
          <w:szCs w:val="22"/>
        </w:rPr>
      </w:r>
      <w:r w:rsidR="003F4C6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3F4C6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ctDNA fraction is extremely low in </w:t>
      </w:r>
      <w:r w:rsidR="00A208E1" w:rsidRPr="00CB7AF6">
        <w:rPr>
          <w:rFonts w:ascii="Arial" w:eastAsia="Arial" w:hAnsi="Arial" w:cs="Arial"/>
          <w:color w:val="000000" w:themeColor="text1"/>
          <w:sz w:val="22"/>
        </w:rPr>
        <w:t xml:space="preserve">many </w:t>
      </w:r>
      <w:r w:rsidRPr="00CB7AF6">
        <w:rPr>
          <w:rFonts w:ascii="Arial" w:eastAsia="Arial" w:hAnsi="Arial" w:cs="Arial"/>
          <w:color w:val="000000" w:themeColor="text1"/>
          <w:sz w:val="22"/>
        </w:rPr>
        <w:t>early-stage and some metastatic cancers</w:t>
      </w:r>
      <w:r w:rsidR="003338FE" w:rsidRPr="00CB7AF6">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6,7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therefore, methods for detecting</w:t>
      </w:r>
      <w:r w:rsidR="00200456" w:rsidRPr="00CB7AF6">
        <w:rPr>
          <w:rFonts w:ascii="Arial" w:eastAsia="Arial" w:hAnsi="Arial" w:cs="Arial"/>
          <w:color w:val="000000" w:themeColor="text1"/>
          <w:sz w:val="22"/>
        </w:rPr>
        <w:t xml:space="preserve"> </w:t>
      </w:r>
      <w:r w:rsidR="00FD0224">
        <w:rPr>
          <w:rFonts w:ascii="Arial" w:eastAsia="Arial" w:hAnsi="Arial" w:cs="Arial"/>
          <w:color w:val="000000" w:themeColor="text1"/>
          <w:sz w:val="22"/>
        </w:rPr>
        <w:t xml:space="preserve">plasma </w:t>
      </w:r>
      <w:r w:rsidRPr="00CB7AF6">
        <w:rPr>
          <w:rFonts w:ascii="Arial" w:eastAsia="Arial" w:hAnsi="Arial" w:cs="Arial"/>
          <w:color w:val="000000" w:themeColor="text1"/>
          <w:sz w:val="22"/>
        </w:rPr>
        <w:t xml:space="preserve">ctDNA </w:t>
      </w:r>
      <w:r w:rsidR="0060015C">
        <w:rPr>
          <w:rFonts w:ascii="Arial" w:eastAsia="Arial" w:hAnsi="Arial" w:cs="Arial"/>
          <w:color w:val="000000" w:themeColor="text1"/>
          <w:sz w:val="22"/>
        </w:rPr>
        <w:t>must</w:t>
      </w:r>
      <w:r w:rsidR="007C153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detect mutations at extremely low allele fractions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&lt;EndNote&gt;&lt;Cite&gt;&lt;Author&gt;Aravanis&lt;/Author&gt;&lt;Year&gt;2017&lt;/Year&gt;&lt;RecNum&gt;7&lt;/RecNum&gt;&lt;DisplayText&gt;&lt;style face="superscript"&gt;8&lt;/style&gt;&lt;/DisplayText&gt;&lt;record&gt;&lt;rec-number&gt;7&lt;/rec-number&gt;&lt;foreign-keys&gt;&lt;key app="EN" db-id="5rztd05dcvrrzgeapp3xd0wofwp52dea2e9d" timestamp="0"&gt;7&lt;/key&gt;&lt;/foreign-keys&gt;&lt;ref-type name="Journal Article"&gt;17&lt;/ref-type&gt;&lt;contributors&gt;&lt;authors&gt;&lt;author&gt;Aravanis, A. M.&lt;/author&gt;&lt;author&gt;Lee, M.&lt;/author&gt;&lt;author&gt;Klausner, R. D.&lt;/author&gt;&lt;/authors&gt;&lt;/contributors&gt;&lt;auth-address&gt;GRAIL, Menlo Park, CA 94402, USA.&amp;#xD;GRAIL, Menlo Park, CA 94402, USA. Electronic address: klausner.rick@gmail.com.&lt;/auth-address&gt;&lt;titles&gt;&lt;title&gt;Next-Generation Sequencing of Circulating Tumor DNA for Early Cancer Detection&lt;/title&gt;&lt;secondary-title&gt;Cell&lt;/secondary-title&gt;&lt;/titles&gt;&lt;pages&gt;571-574&lt;/pages&gt;&lt;volume&gt;168&lt;/volume&gt;&lt;number&gt;4&lt;/number&gt;&lt;edition&gt;2017/02/12&lt;/edition&gt;&lt;keywords&gt;&lt;keyword&gt;DNA/*blood&lt;/keyword&gt;&lt;keyword&gt;Early Detection of Cancer&lt;/keyword&gt;&lt;keyword&gt;High-Throughput Nucleotide Sequencing/*methods&lt;/keyword&gt;&lt;keyword&gt;Humans&lt;/keyword&gt;&lt;keyword&gt;Neoplasms/*diagnosis/*genetics&lt;/keyword&gt;&lt;keyword&gt;Sequence Analysis, DNA/*methods&lt;/keyword&gt;&lt;/keywords&gt;&lt;dates&gt;&lt;year&gt;2017&lt;/year&gt;&lt;pub-dates&gt;&lt;date&gt;Feb 9&lt;/date&gt;&lt;/pub-dates&gt;&lt;/dates&gt;&lt;isbn&gt;1097-4172 (Electronic)&amp;#xD;0092-8674 (Linking)&lt;/isbn&gt;&lt;accession-num&gt;28187279&lt;/accession-num&gt;&lt;urls&gt;&lt;related-urls&gt;&lt;url&gt;https://www.ncbi.nlm.nih.gov/pubmed/28187279&lt;/url&gt;&lt;/related-urls&gt;&lt;/urls&gt;&lt;electronic-resource-num&gt;10.1016/j.cell.2017.01.030&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8</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Even in metastatic cancers with high disease burden and high ctDNA fractions</w:t>
      </w:r>
      <w:r w:rsidR="001E5093">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it is often necessary to identify subclonal mutations (those altered </w:t>
      </w:r>
      <w:del w:id="57" w:author="David Brown" w:date="2019-07-16T22:58:00Z">
        <w:r w:rsidR="00245B97" w:rsidRPr="00CB7AF6" w:rsidDel="005D4282">
          <w:rPr>
            <w:rFonts w:ascii="Arial" w:eastAsia="Arial" w:hAnsi="Arial" w:cs="Arial"/>
            <w:color w:val="000000" w:themeColor="text1"/>
            <w:sz w:val="22"/>
          </w:rPr>
          <w:delText xml:space="preserve">only </w:delText>
        </w:r>
      </w:del>
      <w:r w:rsidRPr="00CB7AF6">
        <w:rPr>
          <w:rFonts w:ascii="Arial" w:eastAsia="Arial" w:hAnsi="Arial" w:cs="Arial"/>
          <w:color w:val="000000" w:themeColor="text1"/>
          <w:sz w:val="22"/>
        </w:rPr>
        <w:t xml:space="preserve">in </w:t>
      </w:r>
      <w:ins w:id="58" w:author="David Brown" w:date="2019-07-16T22:58:00Z">
        <w:r w:rsidR="005D4282">
          <w:rPr>
            <w:rFonts w:ascii="Arial" w:eastAsia="Arial" w:hAnsi="Arial" w:cs="Arial"/>
            <w:color w:val="000000" w:themeColor="text1"/>
            <w:sz w:val="22"/>
          </w:rPr>
          <w:t xml:space="preserve">only </w:t>
        </w:r>
      </w:ins>
      <w:r w:rsidRPr="00CB7AF6">
        <w:rPr>
          <w:rFonts w:ascii="Arial" w:eastAsia="Arial" w:hAnsi="Arial" w:cs="Arial"/>
          <w:color w:val="000000" w:themeColor="text1"/>
          <w:sz w:val="22"/>
        </w:rPr>
        <w:t>a small fraction of cancer cells within a patient) present at very low allele fractions. Most</w:t>
      </w:r>
      <w:r w:rsidR="00520797" w:rsidRPr="00CB7AF6">
        <w:rPr>
          <w:rFonts w:ascii="Arial" w:eastAsia="Arial" w:hAnsi="Arial" w:cs="Arial"/>
          <w:color w:val="000000" w:themeColor="text1"/>
          <w:sz w:val="22"/>
        </w:rPr>
        <w:t xml:space="preserve"> </w:t>
      </w:r>
      <w:r w:rsidR="00245B97" w:rsidRPr="00CB7AF6">
        <w:rPr>
          <w:rFonts w:ascii="Arial" w:eastAsia="Arial" w:hAnsi="Arial" w:cs="Arial"/>
          <w:color w:val="000000" w:themeColor="text1"/>
          <w:sz w:val="22"/>
        </w:rPr>
        <w:t>previous</w:t>
      </w:r>
      <w:r w:rsidRPr="00CB7AF6">
        <w:rPr>
          <w:rFonts w:ascii="Arial" w:eastAsia="Arial" w:hAnsi="Arial" w:cs="Arial"/>
          <w:color w:val="000000" w:themeColor="text1"/>
          <w:sz w:val="22"/>
        </w:rPr>
        <w:t xml:space="preserve"> studies focused on analysis of patients with advanced disease using a panel of hotspot mutations or limited genomic regions of key cancer genes sequenced at high depths</w:t>
      </w:r>
      <w:r w:rsidR="003338FE" w:rsidRPr="00CB7AF6">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9-11</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 large number of genes at sequencing depths comparable to those employed for analysis of tumor biopsies</w:t>
      </w:r>
      <w:r w:rsidR="000E7FC6" w:rsidRPr="00CB7AF6">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0E7FC6" w:rsidRPr="00CB7AF6">
        <w:rPr>
          <w:rFonts w:ascii="Arial" w:eastAsia="Arial" w:hAnsi="Arial" w:cs="Arial"/>
          <w:color w:val="000000" w:themeColor="text1"/>
          <w:sz w:val="22"/>
          <w:szCs w:val="22"/>
        </w:rPr>
      </w:r>
      <w:r w:rsidR="000E7FC6"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12,13</w:t>
      </w:r>
      <w:r w:rsidR="000E7FC6"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a combination of methods to define ctDNA fraction using shallow whole-genome sequencing or PCR-based methods followed by whole-exome analysis of samples with a high ctDNA fraction</w:t>
      </w:r>
      <w:r w:rsidR="003338FE" w:rsidRPr="00CB7AF6">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7,14</w:t>
      </w:r>
      <w:r w:rsidR="003338FE" w:rsidRPr="00CB7AF6">
        <w:rPr>
          <w:rFonts w:ascii="Arial" w:eastAsia="Arial" w:hAnsi="Arial" w:cs="Arial"/>
          <w:color w:val="000000" w:themeColor="text1"/>
          <w:sz w:val="22"/>
          <w:szCs w:val="22"/>
        </w:rPr>
        <w:fldChar w:fldCharType="end"/>
      </w:r>
      <w:r w:rsidR="00200456" w:rsidRPr="00CB7AF6">
        <w:rPr>
          <w:rFonts w:ascii="Arial" w:eastAsia="Arial" w:hAnsi="Arial" w:cs="Arial"/>
          <w:color w:val="000000" w:themeColor="text1"/>
          <w:sz w:val="22"/>
          <w:szCs w:val="22"/>
        </w:rPr>
        <w:t>.</w:t>
      </w:r>
    </w:p>
    <w:p w14:paraId="7810D1DD" w14:textId="77777777" w:rsidR="007C0779" w:rsidRPr="00CB7AF6" w:rsidRDefault="007C0779" w:rsidP="00AE24DE">
      <w:pPr>
        <w:spacing w:line="480" w:lineRule="auto"/>
        <w:rPr>
          <w:rFonts w:ascii="Arial" w:eastAsia="Arial" w:hAnsi="Arial" w:cs="Arial"/>
          <w:color w:val="000000" w:themeColor="text1"/>
          <w:sz w:val="22"/>
        </w:rPr>
      </w:pPr>
    </w:p>
    <w:p w14:paraId="3850008C" w14:textId="402F872D" w:rsidR="007C0779" w:rsidRPr="00CB7AF6" w:rsidRDefault="00343F81" w:rsidP="00AE24DE">
      <w:pPr>
        <w:spacing w:line="480" w:lineRule="auto"/>
        <w:rPr>
          <w:rFonts w:ascii="Arial" w:eastAsia="Arial" w:hAnsi="Arial" w:cs="Arial"/>
          <w:color w:val="000000" w:themeColor="text1"/>
          <w:sz w:val="22"/>
        </w:rPr>
      </w:pPr>
      <w:bookmarkStart w:id="59" w:name="_3znysh7" w:colFirst="0" w:colLast="0"/>
      <w:bookmarkEnd w:id="59"/>
      <w:r w:rsidRPr="00CB7AF6">
        <w:rPr>
          <w:rFonts w:ascii="Arial" w:eastAsia="Arial" w:hAnsi="Arial" w:cs="Arial"/>
          <w:color w:val="000000" w:themeColor="text1"/>
          <w:sz w:val="22"/>
        </w:rPr>
        <w:t>Even when accurate cfDNA assays are utilized,</w:t>
      </w:r>
      <w:r w:rsidR="003F4C6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sequencing results may still be confounded by biological signals arising from somatic mosaicism: somatic non-tumor-derived variants that non-malignant cells acquire through aging, </w:t>
      </w:r>
      <w:r w:rsidR="00245B97" w:rsidRPr="00CB7AF6">
        <w:rPr>
          <w:rFonts w:ascii="Arial" w:eastAsia="Arial" w:hAnsi="Arial" w:cs="Arial"/>
          <w:color w:val="000000" w:themeColor="text1"/>
          <w:sz w:val="22"/>
        </w:rPr>
        <w:t xml:space="preserve">cell </w:t>
      </w:r>
      <w:r w:rsidR="00520797" w:rsidRPr="00CB7AF6">
        <w:rPr>
          <w:rFonts w:ascii="Arial" w:eastAsia="Arial" w:hAnsi="Arial" w:cs="Arial"/>
          <w:color w:val="000000" w:themeColor="text1"/>
          <w:sz w:val="22"/>
        </w:rPr>
        <w:t>divisions and/or as a result of encountering intrinsic or extrinsic mutagens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&lt;EndNote&gt;&lt;Cite&gt;&lt;Author&gt;Risques&lt;/Author&gt;&lt;Year&gt;2018&lt;/Year&gt;&lt;RecNum&gt;12&lt;/RecNum&gt;&lt;DisplayText&gt;&lt;style face="superscript"&gt;15&lt;/style&gt;&lt;/DisplayText&gt;&lt;record&gt;&lt;rec-number&gt;12&lt;/rec-number&gt;&lt;foreign-keys&gt;&lt;key app="EN" db-id="5rztd05dcvrrzgeapp3xd0wofwp52dea2e9d" timestamp="0"&gt;12&lt;/key&gt;&lt;/foreign-keys&gt;&lt;ref-type name="Journal Article"&gt;17&lt;/ref-type&gt;&lt;contributors&gt;&lt;authors&gt;&lt;author&gt;Risques, R. A.&lt;/author&gt;&lt;author&gt;Kennedy, S. R.&lt;/author&gt;&lt;/authors&gt;&lt;/contributors&gt;&lt;auth-address&gt;Department of Pathology, University of Washington, Seattle, Washington, United States of America.&lt;/auth-address&gt;&lt;titles&gt;&lt;title&gt;Aging and the rise of somatic cancer-associated mutations in normal tissues&lt;/title&gt;&lt;secondary-title&gt;PLoS Genet&lt;/secondary-title&gt;&lt;/titles&gt;&lt;pages&gt;e1007108&lt;/pages&gt;&lt;volume&gt;14&lt;/volume&gt;&lt;number&gt;1&lt;/number&gt;&lt;edition&gt;2018/01/05&lt;/edition&gt;&lt;keywords&gt;&lt;keyword&gt;Aging/*genetics&lt;/keyword&gt;&lt;keyword&gt;Clone Cells&lt;/keyword&gt;&lt;keyword&gt;DNA Repair/genetics&lt;/keyword&gt;&lt;keyword&gt;Databases, Genetic&lt;/keyword&gt;&lt;keyword&gt;Humans&lt;/keyword&gt;&lt;keyword&gt;Mosaicism&lt;/keyword&gt;&lt;keyword&gt;Mutation/genetics&lt;/keyword&gt;&lt;keyword&gt;Neoplasms/*genetics&lt;/keyword&gt;&lt;keyword&gt;Phenotype&lt;/keyword&gt;&lt;/keywords&gt;&lt;dates&gt;&lt;year&gt;2018&lt;/year&gt;&lt;pub-dates&gt;&lt;date&gt;Jan&lt;/date&gt;&lt;/pub-dates&gt;&lt;/dates&gt;&lt;isbn&gt;1553-7404 (Electronic)&amp;#xD;1553-7390 (Linking)&lt;/isbn&gt;&lt;accession-num&gt;29300727&lt;/accession-num&gt;&lt;urls&gt;&lt;related-urls&gt;&lt;url&gt;https://www.ncbi.nlm.nih.gov/pubmed/29300727&lt;/url&gt;&lt;/related-urls&gt;&lt;/urls&gt;&lt;custom2&gt;PMC5754046&lt;/custom2&gt;&lt;electronic-resource-num&gt;10.1371/journal.pgen.1007108&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One common form of somatic mosaicism is clonal hematopoiesis (CH), which results from the accumulation of somatic mutations in hematopoietic stem cells </w:t>
      </w:r>
      <w:r w:rsidR="00C674E3">
        <w:rPr>
          <w:rFonts w:ascii="Arial" w:eastAsia="Arial" w:hAnsi="Arial" w:cs="Arial"/>
          <w:color w:val="000000" w:themeColor="text1"/>
          <w:sz w:val="22"/>
        </w:rPr>
        <w:t xml:space="preserve">(HSCs) </w:t>
      </w:r>
      <w:r w:rsidRPr="00CB7AF6">
        <w:rPr>
          <w:rFonts w:ascii="Arial" w:eastAsia="Arial" w:hAnsi="Arial" w:cs="Arial"/>
          <w:color w:val="000000" w:themeColor="text1"/>
          <w:sz w:val="22"/>
        </w:rPr>
        <w:t xml:space="preserve">that are clonally propagated to the </w:t>
      </w:r>
      <w:r w:rsidR="00245B97" w:rsidRPr="00CB7AF6">
        <w:rPr>
          <w:rFonts w:ascii="Arial" w:eastAsia="Arial" w:hAnsi="Arial" w:cs="Arial"/>
          <w:color w:val="000000" w:themeColor="text1"/>
          <w:sz w:val="22"/>
        </w:rPr>
        <w:t>subsequent progeny</w:t>
      </w:r>
      <w:r w:rsidRPr="00CB7AF6">
        <w:rPr>
          <w:rFonts w:ascii="Arial" w:eastAsia="Arial" w:hAnsi="Arial" w:cs="Arial"/>
          <w:color w:val="000000" w:themeColor="text1"/>
          <w:sz w:val="22"/>
        </w:rPr>
        <w:t xml:space="preserve"> from these stem cells</w:t>
      </w:r>
      <w:r w:rsidR="003338FE" w:rsidRPr="00CB7AF6">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16</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T</w:t>
      </w:r>
      <w:r w:rsidRPr="00CB7AF6">
        <w:rPr>
          <w:rFonts w:ascii="Arial" w:eastAsia="Arial" w:hAnsi="Arial" w:cs="Arial"/>
          <w:color w:val="000000" w:themeColor="text1"/>
          <w:sz w:val="22"/>
        </w:rPr>
        <w:t>hese somatic mutations</w:t>
      </w:r>
      <w:r w:rsidR="000C54A6" w:rsidRPr="00CB7AF6">
        <w:rPr>
          <w:rFonts w:ascii="Arial" w:eastAsia="Arial" w:hAnsi="Arial" w:cs="Arial"/>
          <w:color w:val="000000" w:themeColor="text1"/>
          <w:sz w:val="22"/>
        </w:rPr>
        <w:t xml:space="preserve"> are reported to</w:t>
      </w:r>
      <w:r w:rsidRPr="00CB7AF6">
        <w:rPr>
          <w:rFonts w:ascii="Arial" w:eastAsia="Arial" w:hAnsi="Arial" w:cs="Arial"/>
          <w:color w:val="000000" w:themeColor="text1"/>
          <w:sz w:val="22"/>
        </w:rPr>
        <w:t xml:space="preserve"> provide a fitness advantage to some </w:t>
      </w:r>
      <w:r w:rsidR="00C674E3">
        <w:rPr>
          <w:rFonts w:ascii="Arial" w:eastAsia="Arial" w:hAnsi="Arial" w:cs="Arial"/>
          <w:color w:val="000000" w:themeColor="text1"/>
          <w:sz w:val="22"/>
        </w:rPr>
        <w:t>HSCs</w:t>
      </w:r>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lastRenderedPageBreak/>
        <w:t>and/or their descendant cells</w:t>
      </w:r>
      <w:r w:rsidR="001E5093">
        <w:rPr>
          <w:rFonts w:ascii="Arial" w:eastAsia="Arial" w:hAnsi="Arial" w:cs="Arial"/>
          <w:color w:val="000000" w:themeColor="text1"/>
          <w:sz w:val="22"/>
        </w:rPr>
        <w:t>,</w:t>
      </w:r>
      <w:r w:rsidRPr="00CB7AF6">
        <w:rPr>
          <w:rFonts w:ascii="Arial" w:eastAsia="Arial" w:hAnsi="Arial" w:cs="Arial"/>
          <w:color w:val="000000" w:themeColor="text1"/>
          <w:sz w:val="22"/>
        </w:rPr>
        <w:t xml:space="preserve"> resulting in their disproportionate expansion</w:t>
      </w:r>
      <w:r w:rsidR="003338FE" w:rsidRPr="00CB7AF6">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9,17-19</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000C54A6" w:rsidRPr="00CB7AF6">
        <w:rPr>
          <w:rFonts w:ascii="Arial" w:eastAsia="Arial" w:hAnsi="Arial" w:cs="Arial"/>
          <w:color w:val="000000" w:themeColor="text1"/>
          <w:sz w:val="22"/>
        </w:rPr>
        <w:t xml:space="preserve"> however, </w:t>
      </w:r>
      <w:r w:rsidR="00150D14" w:rsidRPr="00CB7AF6">
        <w:rPr>
          <w:rFonts w:ascii="Arial" w:eastAsia="Arial" w:hAnsi="Arial" w:cs="Arial"/>
          <w:color w:val="000000" w:themeColor="text1"/>
          <w:sz w:val="22"/>
        </w:rPr>
        <w:t>reports</w:t>
      </w:r>
      <w:r w:rsidR="00FD0224">
        <w:rPr>
          <w:rFonts w:ascii="Arial" w:eastAsia="Arial" w:hAnsi="Arial" w:cs="Arial"/>
          <w:color w:val="000000" w:themeColor="text1"/>
          <w:sz w:val="22"/>
        </w:rPr>
        <w:t xml:space="preserve"> </w:t>
      </w:r>
      <w:r w:rsidR="00E55758">
        <w:rPr>
          <w:rFonts w:ascii="Arial" w:eastAsia="Arial" w:hAnsi="Arial" w:cs="Arial"/>
          <w:color w:val="000000" w:themeColor="text1"/>
          <w:sz w:val="22"/>
        </w:rPr>
        <w:t xml:space="preserve">have </w:t>
      </w:r>
      <w:r w:rsidR="00FD0224">
        <w:rPr>
          <w:rFonts w:ascii="Arial" w:eastAsia="Arial" w:hAnsi="Arial" w:cs="Arial"/>
          <w:color w:val="000000" w:themeColor="text1"/>
          <w:sz w:val="22"/>
        </w:rPr>
        <w:t>also</w:t>
      </w:r>
      <w:r w:rsidR="00150D14" w:rsidRPr="00CB7AF6">
        <w:rPr>
          <w:rFonts w:ascii="Arial" w:eastAsia="Arial" w:hAnsi="Arial" w:cs="Arial"/>
          <w:color w:val="000000" w:themeColor="text1"/>
          <w:sz w:val="22"/>
        </w:rPr>
        <w:t xml:space="preserve"> suggest</w:t>
      </w:r>
      <w:r w:rsidR="00FD0224">
        <w:rPr>
          <w:rFonts w:ascii="Arial" w:eastAsia="Arial" w:hAnsi="Arial" w:cs="Arial"/>
          <w:color w:val="000000" w:themeColor="text1"/>
          <w:sz w:val="22"/>
        </w:rPr>
        <w:t>ed</w:t>
      </w:r>
      <w:r w:rsidR="00150D14" w:rsidRPr="00CB7AF6">
        <w:rPr>
          <w:rFonts w:ascii="Arial" w:eastAsia="Arial" w:hAnsi="Arial" w:cs="Arial"/>
          <w:color w:val="000000" w:themeColor="text1"/>
          <w:sz w:val="22"/>
        </w:rPr>
        <w:t xml:space="preserve"> that CH may arise </w:t>
      </w:r>
      <w:r w:rsidR="00520797" w:rsidRPr="00CB7AF6">
        <w:rPr>
          <w:rFonts w:ascii="Arial" w:eastAsia="Arial" w:hAnsi="Arial" w:cs="Arial"/>
          <w:color w:val="000000" w:themeColor="text1"/>
          <w:sz w:val="22"/>
        </w:rPr>
        <w:t>th</w:t>
      </w:r>
      <w:r w:rsidR="00245B97" w:rsidRPr="00CB7AF6">
        <w:rPr>
          <w:rFonts w:ascii="Arial" w:eastAsia="Arial" w:hAnsi="Arial" w:cs="Arial"/>
          <w:color w:val="000000" w:themeColor="text1"/>
          <w:sz w:val="22"/>
        </w:rPr>
        <w:t>r</w:t>
      </w:r>
      <w:r w:rsidR="00520797" w:rsidRPr="00CB7AF6">
        <w:rPr>
          <w:rFonts w:ascii="Arial" w:eastAsia="Arial" w:hAnsi="Arial" w:cs="Arial"/>
          <w:color w:val="000000" w:themeColor="text1"/>
          <w:sz w:val="22"/>
        </w:rPr>
        <w:t>ough</w:t>
      </w:r>
      <w:r w:rsidR="00150D14" w:rsidRPr="00CB7AF6">
        <w:rPr>
          <w:rFonts w:ascii="Arial" w:eastAsia="Arial" w:hAnsi="Arial" w:cs="Arial"/>
          <w:color w:val="000000" w:themeColor="text1"/>
          <w:sz w:val="22"/>
        </w:rPr>
        <w:t xml:space="preserve"> neutral drift</w:t>
      </w:r>
      <w:r w:rsidR="00C52E54" w:rsidRPr="00CB7AF6">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C52E54" w:rsidRPr="00CB7AF6">
        <w:rPr>
          <w:rFonts w:ascii="Arial" w:eastAsia="Arial" w:hAnsi="Arial" w:cs="Arial"/>
          <w:color w:val="000000" w:themeColor="text1"/>
          <w:sz w:val="22"/>
          <w:szCs w:val="22"/>
        </w:rPr>
      </w:r>
      <w:r w:rsidR="00C52E54"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20</w:t>
      </w:r>
      <w:r w:rsidR="00C52E54"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CH increase</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with age and occur</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in up to 31% of older individuals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Importantly, CH can also be detected in cfDNA sequencing analysis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and</w:t>
      </w:r>
      <w:r w:rsidR="000C54A6" w:rsidRPr="00CB7AF6">
        <w:rPr>
          <w:rFonts w:ascii="Arial" w:eastAsia="Arial" w:hAnsi="Arial" w:cs="Arial"/>
          <w:color w:val="000000" w:themeColor="text1"/>
          <w:sz w:val="22"/>
        </w:rPr>
        <w:t>, in this context,</w:t>
      </w:r>
      <w:r w:rsidRPr="00CB7AF6">
        <w:rPr>
          <w:rFonts w:ascii="Arial" w:eastAsia="Arial" w:hAnsi="Arial" w:cs="Arial"/>
          <w:color w:val="000000" w:themeColor="text1"/>
          <w:sz w:val="22"/>
        </w:rPr>
        <w:t xml:space="preserve"> confound the </w:t>
      </w:r>
      <w:r w:rsidR="000C54A6" w:rsidRPr="00CB7AF6">
        <w:rPr>
          <w:rFonts w:ascii="Arial" w:eastAsia="Arial" w:hAnsi="Arial" w:cs="Arial"/>
          <w:color w:val="000000" w:themeColor="text1"/>
          <w:sz w:val="22"/>
        </w:rPr>
        <w:t>interpretation</w:t>
      </w:r>
      <w:r w:rsidRPr="00CB7AF6">
        <w:rPr>
          <w:rFonts w:ascii="Arial" w:eastAsia="Arial" w:hAnsi="Arial" w:cs="Arial"/>
          <w:color w:val="000000" w:themeColor="text1"/>
          <w:sz w:val="22"/>
        </w:rPr>
        <w:t xml:space="preserve"> of cfDNA sequencing, particular</w:t>
      </w:r>
      <w:r w:rsidR="0060015C">
        <w:rPr>
          <w:rFonts w:ascii="Arial" w:eastAsia="Arial" w:hAnsi="Arial" w:cs="Arial"/>
          <w:color w:val="000000" w:themeColor="text1"/>
          <w:sz w:val="22"/>
        </w:rPr>
        <w:t>ly</w:t>
      </w:r>
      <w:r w:rsidRPr="00CB7AF6">
        <w:rPr>
          <w:rFonts w:ascii="Arial" w:eastAsia="Arial" w:hAnsi="Arial" w:cs="Arial"/>
          <w:color w:val="000000" w:themeColor="text1"/>
          <w:sz w:val="22"/>
        </w:rPr>
        <w:t xml:space="preserve"> because a large proportion of the cfDNA fragments </w:t>
      </w:r>
      <w:r w:rsidR="009D4EB4" w:rsidRPr="00CB7AF6">
        <w:rPr>
          <w:rFonts w:ascii="Arial" w:eastAsia="Arial" w:hAnsi="Arial" w:cs="Arial"/>
          <w:color w:val="000000" w:themeColor="text1"/>
          <w:sz w:val="22"/>
          <w:szCs w:val="22"/>
        </w:rPr>
        <w:t>originates</w:t>
      </w:r>
      <w:r w:rsidRPr="00CB7AF6">
        <w:rPr>
          <w:rFonts w:ascii="Arial" w:eastAsia="Arial" w:hAnsi="Arial" w:cs="Arial"/>
          <w:color w:val="000000" w:themeColor="text1"/>
          <w:sz w:val="22"/>
        </w:rPr>
        <w:t xml:space="preserve"> from hematopoietic cells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&lt;EndNote&gt;&lt;Cite&gt;&lt;Author&gt;Hu&lt;/Author&gt;&lt;Year&gt;2018&lt;/Year&gt;&lt;RecNum&gt;38&lt;/RecNum&gt;&lt;DisplayText&gt;&lt;style face="superscript"&gt;27&lt;/style&gt;&lt;/DisplayText&gt;&lt;record&gt;&lt;rec-number&gt;38&lt;/rec-number&gt;&lt;foreign-keys&gt;&lt;key app="EN" db-id="5rztd05dcvrrzgeapp3xd0wofwp52dea2e9d" timestamp="0"&gt;38&lt;/key&gt;&lt;/foreign-keys&gt;&lt;ref-type name="Journal Article"&gt;17&lt;/ref-type&gt;&lt;contributors&gt;&lt;authors&gt;&lt;author&gt;Hu, Y.&lt;/author&gt;&lt;author&gt;Ulrich, B. C.&lt;/author&gt;&lt;author&gt;Supplee, J.&lt;/author&gt;&lt;author&gt;Kuang, Y.&lt;/author&gt;&lt;author&gt;Lizotte, P. H.&lt;/author&gt;&lt;author&gt;Feeney, N. B.&lt;/author&gt;&lt;author&gt;Guibert, N. M.&lt;/author&gt;&lt;author&gt;Awad, M. M.&lt;/author&gt;&lt;author&gt;Wong, K. K.&lt;/author&gt;&lt;author&gt;Janne, P. A.&lt;/author&gt;&lt;author&gt;Paweletz, C. P.&lt;/author&gt;&lt;author&gt;Oxnard, G. R.&lt;/author&gt;&lt;/authors&gt;&lt;/contributors&gt;&lt;auth-address&gt;Lowe Center for Thoracic Oncology, Dana-Farber Cancer Institute, Boston, Massachusetts.&amp;#xD;Belfer Center for Applied Cancer Science, Dana-Farber Cancer Institute, Boston, Massachusetts.&amp;#xD;Lowe Center for Thoracic Oncology, Dana-Farber Cancer Institute, Boston, Massachusetts. geoffrey_oxnard@dfci.harvard.edu.&lt;/auth-address&gt;&lt;titles&gt;&lt;title&gt;False-Positive Plasma Genotyping Due to Clonal Hematopoiesis&lt;/title&gt;&lt;secondary-title&gt;Clin Cancer Res&lt;/secondary-title&gt;&lt;/titles&gt;&lt;periodical&gt;&lt;full-title&gt;Clin Cancer Res&lt;/full-title&gt;&lt;/periodical&gt;&lt;pages&gt;4437-4443&lt;/pages&gt;&lt;volume&gt;24&lt;/volume&gt;&lt;number&gt;18&lt;/number&gt;&lt;edition&gt;2018/03/24&lt;/edition&gt;&lt;dates&gt;&lt;year&gt;2018&lt;/year&gt;&lt;pub-dates&gt;&lt;date&gt;Sep 15&lt;/date&gt;&lt;/pub-dates&gt;&lt;/dates&gt;&lt;isbn&gt;1078-0432 (Print)&amp;#xD;1078-0432 (Linking)&lt;/isbn&gt;&lt;accession-num&gt;29567812&lt;/accession-num&gt;&lt;urls&gt;&lt;related-urls&gt;&lt;url&gt;https://www.ncbi.nlm.nih.gov/pubmed/29567812&lt;/url&gt;&lt;/related-urls&gt;&lt;/urls&gt;&lt;electronic-resource-num&gt;10.1158/1078-0432.CCR-18-0143&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7031DF09" w14:textId="77777777" w:rsidR="007C0779" w:rsidRPr="00CB7AF6" w:rsidRDefault="007C0779" w:rsidP="00AE24DE">
      <w:pPr>
        <w:spacing w:line="480" w:lineRule="auto"/>
        <w:rPr>
          <w:rFonts w:ascii="Arial" w:eastAsia="Arial" w:hAnsi="Arial" w:cs="Arial"/>
          <w:color w:val="000000" w:themeColor="text1"/>
          <w:sz w:val="22"/>
        </w:rPr>
      </w:pPr>
    </w:p>
    <w:p w14:paraId="444656DA" w14:textId="0545031B"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comparing somatic </w:t>
      </w:r>
      <w:r w:rsidR="000C54A6" w:rsidRPr="00CB7AF6">
        <w:rPr>
          <w:rFonts w:ascii="Arial" w:eastAsia="Arial" w:hAnsi="Arial" w:cs="Arial"/>
          <w:color w:val="000000" w:themeColor="text1"/>
          <w:sz w:val="22"/>
        </w:rPr>
        <w:t>genetic</w:t>
      </w:r>
      <w:r w:rsidRPr="00CB7AF6">
        <w:rPr>
          <w:rFonts w:ascii="Arial" w:eastAsia="Arial" w:hAnsi="Arial" w:cs="Arial"/>
          <w:color w:val="000000" w:themeColor="text1"/>
          <w:sz w:val="22"/>
        </w:rPr>
        <w:t xml:space="preserve"> alterations detected in cfDNA samples and their respective tumor biopsies have revealed relatively good concordance between cfDNA and tumor biopsy sequencing, particularly among patients with advanced disease</w:t>
      </w:r>
      <w:r w:rsidR="003338FE"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7,10,28-31</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A</w:t>
      </w:r>
      <w:r w:rsidRPr="00CB7AF6">
        <w:rPr>
          <w:rFonts w:ascii="Arial" w:eastAsia="Arial" w:hAnsi="Arial" w:cs="Arial"/>
          <w:color w:val="000000" w:themeColor="text1"/>
          <w:sz w:val="22"/>
        </w:rPr>
        <w:t xml:space="preserve">dditional </w:t>
      </w:r>
      <w:r w:rsidR="000C54A6" w:rsidRPr="00CB7AF6">
        <w:rPr>
          <w:rFonts w:ascii="Arial" w:eastAsia="Arial" w:hAnsi="Arial" w:cs="Arial"/>
          <w:color w:val="000000" w:themeColor="text1"/>
          <w:sz w:val="22"/>
        </w:rPr>
        <w:t>somatic variants</w:t>
      </w:r>
      <w:r w:rsidRPr="00CB7AF6">
        <w:rPr>
          <w:rFonts w:ascii="Arial" w:eastAsia="Arial" w:hAnsi="Arial" w:cs="Arial"/>
          <w:color w:val="000000" w:themeColor="text1"/>
          <w:sz w:val="22"/>
        </w:rPr>
        <w:t xml:space="preserve"> not present in tumor biopsies have also been documented</w:t>
      </w:r>
      <w:r w:rsidR="00D55BBB" w:rsidRPr="00CB7AF6">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r>
      <w:r w:rsidR="00D55BBB"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w:t>
      </w:r>
      <w:r w:rsidR="00D55BBB" w:rsidRPr="00CB7AF6">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t>.</w:t>
      </w:r>
      <w:r w:rsidR="00D55BBB" w:rsidRPr="00CB7AF6" w:rsidDel="00D55BBB">
        <w:rPr>
          <w:rFonts w:ascii="Arial" w:eastAsia="Arial" w:hAnsi="Arial" w:cs="Arial"/>
          <w:color w:val="000000" w:themeColor="text1"/>
          <w:sz w:val="22"/>
          <w:szCs w:val="22"/>
        </w:rPr>
        <w:t xml:space="preserve"> </w:t>
      </w:r>
      <w:r w:rsidR="009D4EB4" w:rsidRPr="00CB7AF6">
        <w:rPr>
          <w:rFonts w:ascii="Arial" w:eastAsia="Arial" w:hAnsi="Arial" w:cs="Arial"/>
          <w:color w:val="000000" w:themeColor="text1"/>
          <w:sz w:val="22"/>
          <w:szCs w:val="22"/>
        </w:rPr>
        <w:t>Further work</w:t>
      </w:r>
      <w:r w:rsidRPr="00CB7AF6">
        <w:rPr>
          <w:rFonts w:ascii="Arial" w:eastAsia="Arial" w:hAnsi="Arial" w:cs="Arial"/>
          <w:color w:val="000000" w:themeColor="text1"/>
          <w:sz w:val="22"/>
          <w:szCs w:val="22"/>
        </w:rPr>
        <w:t xml:space="preserve"> </w:t>
      </w:r>
      <w:r w:rsidR="000C54A6" w:rsidRPr="00CB7AF6">
        <w:rPr>
          <w:rFonts w:ascii="Arial" w:eastAsia="Arial" w:hAnsi="Arial" w:cs="Arial"/>
          <w:color w:val="000000" w:themeColor="text1"/>
          <w:sz w:val="22"/>
        </w:rPr>
        <w:t xml:space="preserve">is required </w:t>
      </w:r>
      <w:r w:rsidRPr="00CB7AF6">
        <w:rPr>
          <w:rFonts w:ascii="Arial" w:eastAsia="Arial" w:hAnsi="Arial" w:cs="Arial"/>
          <w:color w:val="000000" w:themeColor="text1"/>
          <w:sz w:val="22"/>
          <w:highlight w:val="white"/>
        </w:rPr>
        <w:t xml:space="preserve">to define </w:t>
      </w:r>
      <w:r w:rsidR="000C54A6" w:rsidRPr="00CB7AF6">
        <w:rPr>
          <w:rFonts w:ascii="Arial" w:eastAsia="Arial" w:hAnsi="Arial" w:cs="Arial"/>
          <w:color w:val="000000" w:themeColor="text1"/>
          <w:sz w:val="22"/>
          <w:highlight w:val="white"/>
        </w:rPr>
        <w:t>the nature and source of these additional somatic variants detected in</w:t>
      </w:r>
      <w:r w:rsidRPr="00CB7AF6">
        <w:rPr>
          <w:rFonts w:ascii="Arial" w:eastAsia="Arial" w:hAnsi="Arial" w:cs="Arial"/>
          <w:color w:val="000000" w:themeColor="text1"/>
          <w:sz w:val="22"/>
          <w:highlight w:val="white"/>
        </w:rPr>
        <w:t xml:space="preserve"> cfDNA (tumor</w:t>
      </w:r>
      <w:r w:rsidR="009D4EB4" w:rsidRPr="00CB7AF6">
        <w:rPr>
          <w:rFonts w:ascii="Arial" w:eastAsia="Arial" w:hAnsi="Arial" w:cs="Arial"/>
          <w:color w:val="000000" w:themeColor="text1"/>
          <w:sz w:val="22"/>
          <w:szCs w:val="22"/>
          <w:highlight w:val="white"/>
        </w:rPr>
        <w:t>-</w:t>
      </w:r>
      <w:r w:rsidRPr="00CB7AF6">
        <w:rPr>
          <w:rFonts w:ascii="Arial" w:eastAsia="Arial" w:hAnsi="Arial" w:cs="Arial"/>
          <w:color w:val="000000" w:themeColor="text1"/>
          <w:sz w:val="22"/>
          <w:highlight w:val="white"/>
        </w:rPr>
        <w:t>derived vs. other sources)</w:t>
      </w:r>
      <w:r w:rsidR="000C54A6" w:rsidRPr="00CB7AF6">
        <w:rPr>
          <w:rFonts w:ascii="Arial" w:eastAsia="Arial" w:hAnsi="Arial" w:cs="Arial"/>
          <w:color w:val="000000" w:themeColor="text1"/>
          <w:sz w:val="22"/>
          <w:highlight w:val="white"/>
        </w:rPr>
        <w:t xml:space="preserve"> and</w:t>
      </w:r>
      <w:r w:rsidRPr="00CB7AF6">
        <w:rPr>
          <w:rFonts w:ascii="Arial" w:eastAsia="Arial" w:hAnsi="Arial" w:cs="Arial"/>
          <w:color w:val="000000" w:themeColor="text1"/>
          <w:sz w:val="22"/>
          <w:highlight w:val="white"/>
        </w:rPr>
        <w:t xml:space="preserve"> to </w:t>
      </w:r>
      <w:r w:rsidR="0025733D" w:rsidRPr="00CB7AF6">
        <w:rPr>
          <w:rFonts w:ascii="Arial" w:eastAsia="Arial" w:hAnsi="Arial" w:cs="Arial"/>
          <w:color w:val="000000" w:themeColor="text1"/>
          <w:sz w:val="22"/>
          <w:highlight w:val="white"/>
        </w:rPr>
        <w:t>allow for accurate</w:t>
      </w:r>
      <w:r w:rsidRPr="00CB7AF6">
        <w:rPr>
          <w:rFonts w:ascii="Arial" w:eastAsia="Arial" w:hAnsi="Arial" w:cs="Arial"/>
          <w:color w:val="000000" w:themeColor="text1"/>
          <w:sz w:val="22"/>
          <w:highlight w:val="white"/>
        </w:rPr>
        <w:t xml:space="preserve"> cfDNA sequencing </w:t>
      </w:r>
      <w:r w:rsidR="0025733D" w:rsidRPr="00CB7AF6">
        <w:rPr>
          <w:rFonts w:ascii="Arial" w:eastAsia="Arial" w:hAnsi="Arial" w:cs="Arial"/>
          <w:color w:val="000000" w:themeColor="text1"/>
          <w:sz w:val="22"/>
          <w:highlight w:val="white"/>
        </w:rPr>
        <w:t xml:space="preserve">as </w:t>
      </w:r>
      <w:r w:rsidRPr="00CB7AF6">
        <w:rPr>
          <w:rFonts w:ascii="Arial" w:eastAsia="Arial" w:hAnsi="Arial" w:cs="Arial"/>
          <w:color w:val="000000" w:themeColor="text1"/>
          <w:sz w:val="22"/>
          <w:highlight w:val="white"/>
        </w:rPr>
        <w:t xml:space="preserve">near </w:t>
      </w:r>
      <w:r w:rsidR="0025733D" w:rsidRPr="00CB7AF6">
        <w:rPr>
          <w:rFonts w:ascii="Arial" w:eastAsia="Arial" w:hAnsi="Arial" w:cs="Arial"/>
          <w:color w:val="000000" w:themeColor="text1"/>
          <w:sz w:val="22"/>
          <w:highlight w:val="white"/>
        </w:rPr>
        <w:t xml:space="preserve">as possible to </w:t>
      </w:r>
      <w:r w:rsidRPr="00CB7AF6">
        <w:rPr>
          <w:rFonts w:ascii="Arial" w:eastAsia="Arial" w:hAnsi="Arial" w:cs="Arial"/>
          <w:color w:val="000000" w:themeColor="text1"/>
          <w:sz w:val="22"/>
          <w:highlight w:val="white"/>
        </w:rPr>
        <w:t>the molecular limits of detection.</w:t>
      </w:r>
    </w:p>
    <w:p w14:paraId="597EC954" w14:textId="77777777" w:rsidR="007C0779" w:rsidRPr="00CB7AF6" w:rsidRDefault="007C0779" w:rsidP="00AE24DE">
      <w:pPr>
        <w:spacing w:line="480" w:lineRule="auto"/>
        <w:rPr>
          <w:rFonts w:ascii="Arial" w:eastAsia="Arial" w:hAnsi="Arial" w:cs="Arial"/>
          <w:color w:val="000000" w:themeColor="text1"/>
          <w:sz w:val="22"/>
        </w:rPr>
      </w:pPr>
    </w:p>
    <w:p w14:paraId="2117E712" w14:textId="4D58AFC9" w:rsidR="000C54A6" w:rsidRPr="00CB7AF6" w:rsidRDefault="00343F81" w:rsidP="00AE24DE">
      <w:pPr>
        <w:spacing w:line="480" w:lineRule="auto"/>
        <w:rPr>
          <w:rFonts w:ascii="Arial" w:eastAsia="Arial" w:hAnsi="Arial" w:cs="Arial"/>
          <w:color w:val="000000" w:themeColor="text1"/>
        </w:rPr>
      </w:pPr>
      <w:bookmarkStart w:id="60" w:name="_Hlk13950752"/>
      <w:bookmarkStart w:id="61" w:name="_Hlk13950743"/>
      <w:r w:rsidRPr="00CB7AF6">
        <w:rPr>
          <w:rFonts w:ascii="Arial" w:eastAsia="Arial" w:hAnsi="Arial" w:cs="Arial"/>
          <w:color w:val="000000" w:themeColor="text1"/>
          <w:sz w:val="22"/>
        </w:rPr>
        <w:t xml:space="preserve">Here we report on the development of a </w:t>
      </w:r>
      <w:del w:id="62" w:author="Reis-Filho, Jorge S./Pathology" w:date="2019-07-13T22:50:00Z">
        <w:r w:rsidRPr="00C51050" w:rsidDel="00C51050">
          <w:rPr>
            <w:rFonts w:ascii="Arial" w:eastAsia="Arial" w:hAnsi="Arial" w:cs="Arial"/>
            <w:color w:val="0033CC"/>
            <w:sz w:val="22"/>
            <w:rPrChange w:id="63" w:author="Reis-Filho, Jorge S./Pathology" w:date="2019-07-13T22:51:00Z">
              <w:rPr>
                <w:rFonts w:ascii="Arial" w:eastAsia="Arial" w:hAnsi="Arial" w:cs="Arial"/>
                <w:color w:val="000000" w:themeColor="text1"/>
                <w:sz w:val="22"/>
              </w:rPr>
            </w:rPrChange>
          </w:rPr>
          <w:delText>technical approach</w:delText>
        </w:r>
      </w:del>
      <w:ins w:id="64" w:author="Reis-Filho, Jorge S./Pathology" w:date="2019-07-13T22:50:00Z">
        <w:r w:rsidR="00C51050" w:rsidRPr="00C51050">
          <w:rPr>
            <w:rFonts w:ascii="Arial" w:eastAsia="Arial" w:hAnsi="Arial" w:cs="Arial"/>
            <w:color w:val="0033CC"/>
            <w:sz w:val="22"/>
            <w:rPrChange w:id="65" w:author="Reis-Filho, Jorge S./Pathology" w:date="2019-07-13T22:51:00Z">
              <w:rPr>
                <w:rFonts w:ascii="Arial" w:eastAsia="Arial" w:hAnsi="Arial" w:cs="Arial"/>
                <w:color w:val="000000" w:themeColor="text1"/>
                <w:sz w:val="22"/>
              </w:rPr>
            </w:rPrChange>
          </w:rPr>
          <w:t>high-intensity sequencing assay of matched cfDNA and white blood cells (WBCs</w:t>
        </w:r>
      </w:ins>
      <w:ins w:id="66" w:author="Reis-Filho, Jorge S./Pathology" w:date="2019-07-13T22:51:00Z">
        <w:r w:rsidR="00C51050" w:rsidRPr="00C51050">
          <w:rPr>
            <w:rFonts w:ascii="Arial" w:eastAsia="Arial" w:hAnsi="Arial" w:cs="Arial"/>
            <w:color w:val="0033CC"/>
            <w:sz w:val="22"/>
            <w:rPrChange w:id="67" w:author="Reis-Filho, Jorge S./Pathology" w:date="2019-07-13T22:51:00Z">
              <w:rPr>
                <w:rFonts w:ascii="Arial" w:eastAsia="Arial" w:hAnsi="Arial" w:cs="Arial"/>
                <w:color w:val="000000" w:themeColor="text1"/>
                <w:sz w:val="22"/>
              </w:rPr>
            </w:rPrChange>
          </w:rPr>
          <w:t>)</w:t>
        </w:r>
      </w:ins>
      <w:ins w:id="68" w:author="Reis-Filho, Jorge S./Pathology" w:date="2019-07-13T22:50:00Z">
        <w:r w:rsidR="00C51050">
          <w:rPr>
            <w:rFonts w:ascii="Arial" w:eastAsia="Arial" w:hAnsi="Arial" w:cs="Arial"/>
            <w:color w:val="000000" w:themeColor="text1"/>
            <w:sz w:val="22"/>
          </w:rPr>
          <w:t xml:space="preserve"> </w:t>
        </w:r>
      </w:ins>
      <w:del w:id="69" w:author="Reis-Filho, Jorge S./Pathology" w:date="2019-07-13T22:51:00Z">
        <w:r w:rsidRPr="00CB7AF6" w:rsidDel="00C5105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 xml:space="preserve">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the repertoire of somatic mutations in cfDNA, without </w:t>
      </w:r>
      <w:r w:rsidRPr="00CB7AF6">
        <w:rPr>
          <w:rFonts w:ascii="Arial" w:eastAsia="Arial" w:hAnsi="Arial" w:cs="Arial"/>
          <w:i/>
          <w:color w:val="000000" w:themeColor="text1"/>
          <w:sz w:val="22"/>
        </w:rPr>
        <w:t>a priori</w:t>
      </w:r>
      <w:r w:rsidRPr="00CB7AF6">
        <w:rPr>
          <w:rFonts w:ascii="Arial" w:eastAsia="Arial" w:hAnsi="Arial" w:cs="Arial"/>
          <w:color w:val="000000" w:themeColor="text1"/>
          <w:sz w:val="22"/>
        </w:rPr>
        <w:t xml:space="preserve"> knowledge of variants </w:t>
      </w:r>
      <w:r w:rsidR="0025733D" w:rsidRPr="00CB7AF6">
        <w:rPr>
          <w:rFonts w:ascii="Arial" w:eastAsia="Arial" w:hAnsi="Arial" w:cs="Arial"/>
          <w:color w:val="000000" w:themeColor="text1"/>
          <w:sz w:val="22"/>
        </w:rPr>
        <w:t>present</w:t>
      </w:r>
      <w:r w:rsidRPr="00CB7AF6">
        <w:rPr>
          <w:rFonts w:ascii="Arial" w:eastAsia="Arial" w:hAnsi="Arial" w:cs="Arial"/>
          <w:color w:val="000000" w:themeColor="text1"/>
          <w:sz w:val="22"/>
        </w:rPr>
        <w:t xml:space="preserve"> in a matched tumor biopsy. This approach, combined with sequencing of DNA samples extracted from matched </w:t>
      </w:r>
      <w:del w:id="70" w:author="Reis-Filho, Jorge S./Pathology" w:date="2019-07-13T22:51:00Z">
        <w:r w:rsidRPr="00CB7AF6" w:rsidDel="00C51050">
          <w:rPr>
            <w:rFonts w:ascii="Arial" w:eastAsia="Arial" w:hAnsi="Arial" w:cs="Arial"/>
            <w:color w:val="000000" w:themeColor="text1"/>
            <w:sz w:val="22"/>
          </w:rPr>
          <w:delText xml:space="preserve">WBCs and </w:delText>
        </w:r>
      </w:del>
      <w:r w:rsidRPr="00CB7AF6">
        <w:rPr>
          <w:rFonts w:ascii="Arial" w:eastAsia="Arial" w:hAnsi="Arial" w:cs="Arial"/>
          <w:color w:val="000000" w:themeColor="text1"/>
          <w:sz w:val="22"/>
        </w:rPr>
        <w:t xml:space="preserve">tumor tissue </w:t>
      </w:r>
      <w:r w:rsidR="00520797" w:rsidRPr="00CB7AF6">
        <w:rPr>
          <w:rFonts w:ascii="Arial" w:eastAsia="Arial" w:hAnsi="Arial" w:cs="Arial"/>
          <w:color w:val="000000" w:themeColor="text1"/>
          <w:sz w:val="22"/>
        </w:rPr>
        <w:t>biops</w:t>
      </w:r>
      <w:r w:rsidR="0025733D" w:rsidRPr="00CB7AF6">
        <w:rPr>
          <w:rFonts w:ascii="Arial" w:eastAsia="Arial" w:hAnsi="Arial" w:cs="Arial"/>
          <w:color w:val="000000" w:themeColor="text1"/>
          <w:sz w:val="22"/>
        </w:rPr>
        <w:t>ies</w:t>
      </w:r>
      <w:ins w:id="71" w:author="Reis-Filho, Jorge S./Pathology" w:date="2019-07-13T22:51:00Z">
        <w:r w:rsidR="00C51050">
          <w:rPr>
            <w:rFonts w:ascii="Arial" w:eastAsia="Arial" w:hAnsi="Arial" w:cs="Arial"/>
            <w:color w:val="000000" w:themeColor="text1"/>
            <w:sz w:val="22"/>
          </w:rPr>
          <w:t xml:space="preserve"> </w:t>
        </w:r>
        <w:r w:rsidR="00C51050" w:rsidRPr="00C51050">
          <w:rPr>
            <w:rFonts w:ascii="Arial" w:eastAsia="Arial" w:hAnsi="Arial" w:cs="Arial"/>
            <w:color w:val="0033CC"/>
            <w:sz w:val="22"/>
            <w:rPrChange w:id="72" w:author="Reis-Filho, Jorge S./Pathology" w:date="2019-07-13T22:51:00Z">
              <w:rPr>
                <w:rFonts w:ascii="Arial" w:eastAsia="Arial" w:hAnsi="Arial" w:cs="Arial"/>
                <w:color w:val="000000" w:themeColor="text1"/>
                <w:sz w:val="22"/>
              </w:rPr>
            </w:rPrChange>
          </w:rPr>
          <w:t>using an FDA-cleared sequencing assay (</w:t>
        </w:r>
        <w:del w:id="73" w:author="David Brown" w:date="2019-07-16T22:59:00Z">
          <w:r w:rsidR="00C51050" w:rsidRPr="00C51050" w:rsidDel="005D4282">
            <w:rPr>
              <w:rFonts w:ascii="Arial" w:eastAsia="Arial" w:hAnsi="Arial" w:cs="Arial"/>
              <w:color w:val="0033CC"/>
              <w:sz w:val="22"/>
              <w:rPrChange w:id="74" w:author="Reis-Filho, Jorge S./Pathology" w:date="2019-07-13T22:51:00Z">
                <w:rPr>
                  <w:rFonts w:ascii="Arial" w:eastAsia="Arial" w:hAnsi="Arial" w:cs="Arial"/>
                  <w:color w:val="000000" w:themeColor="text1"/>
                  <w:sz w:val="22"/>
                </w:rPr>
              </w:rPrChange>
            </w:rPr>
            <w:delText xml:space="preserve">i.e. </w:delText>
          </w:r>
        </w:del>
        <w:r w:rsidR="00C51050" w:rsidRPr="00C51050">
          <w:rPr>
            <w:rFonts w:ascii="Arial" w:eastAsia="Arial" w:hAnsi="Arial" w:cs="Arial"/>
            <w:color w:val="0033CC"/>
            <w:sz w:val="22"/>
            <w:rPrChange w:id="75" w:author="Reis-Filho, Jorge S./Pathology" w:date="2019-07-13T22:51:00Z">
              <w:rPr>
                <w:rFonts w:ascii="Arial" w:eastAsia="Arial" w:hAnsi="Arial" w:cs="Arial"/>
                <w:color w:val="000000" w:themeColor="text1"/>
                <w:sz w:val="22"/>
              </w:rPr>
            </w:rPrChange>
          </w:rPr>
          <w:t>MSK-IMPACT)</w:t>
        </w:r>
      </w:ins>
      <w:r w:rsidRPr="00C51050">
        <w:rPr>
          <w:rFonts w:ascii="Arial" w:eastAsia="Arial" w:hAnsi="Arial" w:cs="Arial"/>
          <w:color w:val="0033CC"/>
          <w:sz w:val="22"/>
          <w:rPrChange w:id="76" w:author="Reis-Filho, Jorge S./Pathology" w:date="2019-07-13T22:51:00Z">
            <w:rPr>
              <w:rFonts w:ascii="Arial" w:eastAsia="Arial" w:hAnsi="Arial" w:cs="Arial"/>
              <w:color w:val="000000" w:themeColor="text1"/>
              <w:sz w:val="22"/>
            </w:rPr>
          </w:rPrChange>
        </w:rPr>
        <w:t xml:space="preserve">, </w:t>
      </w:r>
      <w:r w:rsidRPr="00CB7AF6">
        <w:rPr>
          <w:rFonts w:ascii="Arial" w:eastAsia="Arial" w:hAnsi="Arial" w:cs="Arial"/>
          <w:color w:val="000000" w:themeColor="text1"/>
          <w:sz w:val="22"/>
        </w:rPr>
        <w:t>allowed</w:t>
      </w:r>
      <w:r w:rsidR="0025733D" w:rsidRPr="00CB7AF6">
        <w:rPr>
          <w:rFonts w:ascii="Arial" w:eastAsia="Arial" w:hAnsi="Arial" w:cs="Arial"/>
          <w:color w:val="000000" w:themeColor="text1"/>
          <w:sz w:val="22"/>
        </w:rPr>
        <w:t xml:space="preserve"> for</w:t>
      </w:r>
      <w:r w:rsidRPr="00CB7AF6">
        <w:rPr>
          <w:rFonts w:ascii="Arial" w:eastAsia="Arial" w:hAnsi="Arial" w:cs="Arial"/>
          <w:color w:val="000000" w:themeColor="text1"/>
          <w:sz w:val="22"/>
        </w:rPr>
        <w:t xml:space="preserve"> categorization and quantification of cfDNA variant sources.</w:t>
      </w:r>
      <w:bookmarkEnd w:id="60"/>
    </w:p>
    <w:bookmarkEnd w:id="61"/>
    <w:p w14:paraId="1AAE3EE2" w14:textId="77777777" w:rsidR="00E636B6" w:rsidRPr="00CB7AF6" w:rsidRDefault="00E636B6" w:rsidP="00AE24DE">
      <w:pPr>
        <w:spacing w:line="480" w:lineRule="auto"/>
        <w:rPr>
          <w:rFonts w:ascii="Arial" w:eastAsia="Arial" w:hAnsi="Arial" w:cs="Arial"/>
          <w:b/>
          <w:color w:val="000000" w:themeColor="text1"/>
          <w:sz w:val="22"/>
        </w:rPr>
      </w:pPr>
    </w:p>
    <w:p w14:paraId="4D73C14D" w14:textId="3ED5A612" w:rsidR="007C0779" w:rsidRPr="00AE24DE" w:rsidRDefault="00A77FEE" w:rsidP="00AE24DE">
      <w:pP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t>RESULTS</w:t>
      </w:r>
    </w:p>
    <w:p w14:paraId="6CCB890D" w14:textId="77777777" w:rsidR="007C0779" w:rsidRPr="00CB7AF6" w:rsidRDefault="00343F81" w:rsidP="00AE24DE">
      <w:pPr>
        <w:pStyle w:val="Heading2"/>
        <w:jc w:val="left"/>
        <w:rPr>
          <w:color w:val="000000" w:themeColor="text1"/>
        </w:rPr>
      </w:pPr>
      <w:bookmarkStart w:id="77" w:name="_2et92p0" w:colFirst="0" w:colLast="0"/>
      <w:bookmarkEnd w:id="77"/>
      <w:r w:rsidRPr="00CB7AF6">
        <w:rPr>
          <w:color w:val="000000" w:themeColor="text1"/>
        </w:rPr>
        <w:t>Study design and demographic information</w:t>
      </w:r>
    </w:p>
    <w:p w14:paraId="5755AF02" w14:textId="0323528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prospective observational study </w:t>
      </w:r>
      <w:r w:rsidR="00E01469">
        <w:rPr>
          <w:rFonts w:ascii="Arial" w:eastAsia="Arial" w:hAnsi="Arial" w:cs="Arial"/>
          <w:color w:val="000000" w:themeColor="text1"/>
          <w:sz w:val="22"/>
        </w:rPr>
        <w:t>examined</w:t>
      </w:r>
      <w:r w:rsidR="00BF4322">
        <w:rPr>
          <w:rFonts w:ascii="Arial" w:eastAsia="Arial" w:hAnsi="Arial" w:cs="Arial"/>
          <w:color w:val="000000" w:themeColor="text1"/>
          <w:sz w:val="22"/>
        </w:rPr>
        <w:t xml:space="preserve"> the</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technical feasibility of a high-intensity circulating cfDNA-based platform in patients with </w:t>
      </w:r>
      <w:r w:rsidR="0075715E" w:rsidRPr="00CB7AF6">
        <w:rPr>
          <w:rFonts w:ascii="Arial" w:eastAsia="Arial" w:hAnsi="Arial" w:cs="Arial"/>
          <w:color w:val="000000" w:themeColor="text1"/>
          <w:sz w:val="22"/>
        </w:rPr>
        <w:t>advanced untreated</w:t>
      </w:r>
      <w:r w:rsidRPr="00CB7AF6">
        <w:rPr>
          <w:rFonts w:ascii="Arial" w:eastAsia="Arial" w:hAnsi="Arial" w:cs="Arial"/>
          <w:color w:val="000000" w:themeColor="text1"/>
          <w:sz w:val="22"/>
        </w:rPr>
        <w:t xml:space="preserve"> or progressive</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 xml:space="preserve">metastatic </w:t>
      </w:r>
      <w:r w:rsidRPr="00CB7AF6">
        <w:rPr>
          <w:rFonts w:ascii="Arial" w:eastAsia="Arial" w:hAnsi="Arial" w:cs="Arial"/>
          <w:color w:val="000000" w:themeColor="text1"/>
          <w:sz w:val="22"/>
        </w:rPr>
        <w:lastRenderedPageBreak/>
        <w:t>breast cancer (MBC), non-small cell lung cancer (NSCLC), or castration-resistant prostate cancer (CRPC</w:t>
      </w:r>
      <w:r w:rsidR="00520797" w:rsidRPr="00CB7AF6">
        <w:rPr>
          <w:rFonts w:ascii="Arial" w:eastAsia="Arial" w:hAnsi="Arial" w:cs="Arial"/>
          <w:color w:val="000000" w:themeColor="text1"/>
          <w:sz w:val="22"/>
        </w:rPr>
        <w:t>), as well as non-cancer control participants</w:t>
      </w:r>
      <w:r w:rsidRPr="00CB7AF6">
        <w:rPr>
          <w:rFonts w:ascii="Arial" w:eastAsia="Arial" w:hAnsi="Arial" w:cs="Arial"/>
          <w:color w:val="000000" w:themeColor="text1"/>
          <w:sz w:val="22"/>
        </w:rPr>
        <w:t xml:space="preserve">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Briefly, plasma cfDNA and matched WBC genomic DNA (gDNA) from patients with MBC, NSCLC, CRPC</w:t>
      </w:r>
      <w:r w:rsidR="001E5093">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or non-cancer controls</w:t>
      </w:r>
      <w:r w:rsidRPr="00CB7AF6">
        <w:rPr>
          <w:rFonts w:ascii="Arial" w:eastAsia="Arial" w:hAnsi="Arial" w:cs="Arial"/>
          <w:color w:val="000000" w:themeColor="text1"/>
          <w:sz w:val="22"/>
        </w:rPr>
        <w:t xml:space="preserve"> were subjected to a targeted capture sequencing assay comprising the entire coding region of 508 genes and intronic and/or regulatory regions of selected genes (</w:t>
      </w:r>
      <w:r w:rsidR="00E669C5" w:rsidRPr="00744E26">
        <w:rPr>
          <w:rFonts w:ascii="Arial" w:eastAsia="Arial" w:hAnsi="Arial" w:cs="Arial"/>
          <w:b/>
          <w:color w:val="000000" w:themeColor="text1"/>
          <w:sz w:val="22"/>
          <w:highlight w:val="yellow"/>
          <w:rPrChange w:id="78" w:author="David Brown" w:date="2019-07-17T15:10:00Z">
            <w:rPr>
              <w:rFonts w:ascii="Arial" w:eastAsia="Arial" w:hAnsi="Arial" w:cs="Arial"/>
              <w:b/>
              <w:color w:val="000000" w:themeColor="text1"/>
              <w:sz w:val="22"/>
            </w:rPr>
          </w:rPrChange>
        </w:rPr>
        <w:t xml:space="preserve">Fig. </w:t>
      </w:r>
      <w:r w:rsidRPr="00744E26">
        <w:rPr>
          <w:rFonts w:ascii="Arial" w:eastAsia="Arial" w:hAnsi="Arial" w:cs="Arial"/>
          <w:b/>
          <w:color w:val="000000" w:themeColor="text1"/>
          <w:sz w:val="22"/>
          <w:highlight w:val="yellow"/>
          <w:rPrChange w:id="79" w:author="David Brown" w:date="2019-07-17T15:10:00Z">
            <w:rPr>
              <w:rFonts w:ascii="Arial" w:eastAsia="Arial" w:hAnsi="Arial" w:cs="Arial"/>
              <w:b/>
              <w:color w:val="000000" w:themeColor="text1"/>
              <w:sz w:val="22"/>
            </w:rPr>
          </w:rPrChange>
        </w:rPr>
        <w:t>1</w:t>
      </w:r>
      <w:ins w:id="80" w:author="David Brown" w:date="2019-07-18T01:44:00Z">
        <w:r w:rsidR="00206DEE">
          <w:rPr>
            <w:rFonts w:ascii="Arial" w:eastAsia="Arial" w:hAnsi="Arial" w:cs="Arial"/>
            <w:b/>
            <w:color w:val="000000" w:themeColor="text1"/>
            <w:sz w:val="22"/>
            <w:highlight w:val="yellow"/>
          </w:rPr>
          <w:t>a</w:t>
        </w:r>
        <w:r w:rsidR="00626342">
          <w:rPr>
            <w:rFonts w:ascii="Arial" w:eastAsia="Arial" w:hAnsi="Arial" w:cs="Arial"/>
            <w:b/>
            <w:color w:val="000000" w:themeColor="text1"/>
            <w:sz w:val="22"/>
            <w:highlight w:val="yellow"/>
          </w:rPr>
          <w:t xml:space="preserve">, </w:t>
        </w:r>
      </w:ins>
      <w:del w:id="81" w:author="David Brown" w:date="2019-07-17T16:48:00Z">
        <w:r w:rsidR="0016421E" w:rsidDel="00E25B2A">
          <w:rPr>
            <w:rFonts w:ascii="Arial" w:eastAsia="Arial" w:hAnsi="Arial" w:cs="Arial"/>
            <w:color w:val="000000" w:themeColor="text1"/>
            <w:sz w:val="22"/>
          </w:rPr>
          <w:delText xml:space="preserve"> and</w:delText>
        </w:r>
        <w:r w:rsidRPr="00CB7AF6" w:rsidDel="00E25B2A">
          <w:rPr>
            <w:rFonts w:ascii="Arial" w:eastAsia="Arial" w:hAnsi="Arial" w:cs="Arial"/>
            <w:color w:val="000000" w:themeColor="text1"/>
            <w:sz w:val="22"/>
          </w:rPr>
          <w:delText xml:space="preserve"> </w:delText>
        </w:r>
      </w:del>
      <w:r w:rsidR="00303111" w:rsidRPr="00744E26">
        <w:rPr>
          <w:rFonts w:ascii="Arial" w:eastAsia="Arial" w:hAnsi="Arial" w:cs="Arial"/>
          <w:b/>
          <w:color w:val="000000" w:themeColor="text1"/>
          <w:sz w:val="22"/>
          <w:highlight w:val="yellow"/>
          <w:rPrChange w:id="82"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83" w:author="David Brown" w:date="2019-07-17T15:10:00Z">
            <w:rPr>
              <w:rFonts w:ascii="Arial" w:eastAsia="Arial" w:hAnsi="Arial" w:cs="Arial"/>
              <w:b/>
              <w:color w:val="000000" w:themeColor="text1"/>
              <w:sz w:val="22"/>
            </w:rPr>
          </w:rPrChange>
        </w:rPr>
        <w:t>1</w:t>
      </w:r>
      <w:r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In cancer patients, t</w:t>
      </w:r>
      <w:r w:rsidR="00520797" w:rsidRPr="00CB7AF6">
        <w:rPr>
          <w:rFonts w:ascii="Arial" w:eastAsia="Arial" w:hAnsi="Arial" w:cs="Arial"/>
          <w:color w:val="000000" w:themeColor="text1"/>
          <w:sz w:val="22"/>
        </w:rPr>
        <w:t>umor</w:t>
      </w:r>
      <w:r w:rsidRPr="00CB7AF6">
        <w:rPr>
          <w:rFonts w:ascii="Arial" w:eastAsia="Arial" w:hAnsi="Arial" w:cs="Arial"/>
          <w:color w:val="000000" w:themeColor="text1"/>
          <w:sz w:val="22"/>
        </w:rPr>
        <w:t xml:space="preserve"> biopsies and matched normal</w:t>
      </w:r>
      <w:r w:rsidRPr="00CB7AF6">
        <w:rPr>
          <w:rFonts w:ascii="Arial" w:eastAsia="Arial" w:hAnsi="Arial" w:cs="Arial"/>
          <w:color w:val="000000" w:themeColor="text1"/>
          <w:sz w:val="22"/>
          <w:szCs w:val="22"/>
        </w:rPr>
        <w:t xml:space="preserve"> </w:t>
      </w:r>
      <w:r w:rsidR="00552083" w:rsidRPr="00CB7AF6">
        <w:rPr>
          <w:rFonts w:ascii="Arial" w:eastAsia="Arial" w:hAnsi="Arial" w:cs="Arial"/>
          <w:color w:val="000000" w:themeColor="text1"/>
          <w:sz w:val="22"/>
          <w:szCs w:val="22"/>
        </w:rPr>
        <w:t>WBC</w:t>
      </w:r>
      <w:r w:rsidR="0055208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samples were collected within 6 weeks of plasma cfDNA samples with no intervening therapy change, and were sequenced using the Memorial Sloan Kettering Integrated Mutation Profiling </w:t>
      </w:r>
      <w:r w:rsidR="009D4EB4" w:rsidRPr="00CB7AF6">
        <w:rPr>
          <w:rFonts w:ascii="Arial" w:eastAsia="Arial" w:hAnsi="Arial" w:cs="Arial"/>
          <w:color w:val="000000" w:themeColor="text1"/>
          <w:sz w:val="22"/>
          <w:szCs w:val="22"/>
        </w:rPr>
        <w:t>of</w:t>
      </w:r>
      <w:r w:rsidRPr="00CB7AF6">
        <w:rPr>
          <w:rFonts w:ascii="Arial" w:eastAsia="Arial" w:hAnsi="Arial" w:cs="Arial"/>
          <w:color w:val="000000" w:themeColor="text1"/>
          <w:sz w:val="22"/>
        </w:rPr>
        <w:t xml:space="preserve"> Actionable Cancer Targets (MSK-IMPACT), a Food and Drug Administration-</w:t>
      </w:r>
      <w:r w:rsidR="0075715E" w:rsidRPr="00CB7AF6">
        <w:rPr>
          <w:rFonts w:ascii="Arial" w:eastAsia="Arial" w:hAnsi="Arial" w:cs="Arial"/>
          <w:color w:val="000000" w:themeColor="text1"/>
          <w:sz w:val="22"/>
        </w:rPr>
        <w:t>authorized</w:t>
      </w:r>
      <w:r w:rsidRPr="00CB7AF6">
        <w:rPr>
          <w:rFonts w:ascii="Arial" w:eastAsia="Arial" w:hAnsi="Arial" w:cs="Arial"/>
          <w:color w:val="000000" w:themeColor="text1"/>
          <w:sz w:val="22"/>
        </w:rPr>
        <w:t xml:space="preserve"> capture-based sequencing assay targeting the coding regions of 410 genes and intronic and/or regulatory regions of selected genes (</w:t>
      </w:r>
      <w:r w:rsidR="00E669C5" w:rsidRPr="00744E26">
        <w:rPr>
          <w:rFonts w:ascii="Arial" w:eastAsia="Arial" w:hAnsi="Arial" w:cs="Arial"/>
          <w:b/>
          <w:color w:val="000000" w:themeColor="text1"/>
          <w:sz w:val="22"/>
          <w:highlight w:val="yellow"/>
          <w:rPrChange w:id="84" w:author="David Brown" w:date="2019-07-17T15:10:00Z">
            <w:rPr>
              <w:rFonts w:ascii="Arial" w:eastAsia="Arial" w:hAnsi="Arial" w:cs="Arial"/>
              <w:b/>
              <w:color w:val="000000" w:themeColor="text1"/>
              <w:sz w:val="22"/>
            </w:rPr>
          </w:rPrChange>
        </w:rPr>
        <w:t xml:space="preserve">Fig. </w:t>
      </w:r>
      <w:r w:rsidRPr="00744E26">
        <w:rPr>
          <w:rFonts w:ascii="Arial" w:eastAsia="Arial" w:hAnsi="Arial" w:cs="Arial"/>
          <w:b/>
          <w:color w:val="000000" w:themeColor="text1"/>
          <w:sz w:val="22"/>
          <w:highlight w:val="yellow"/>
          <w:rPrChange w:id="85" w:author="David Brown" w:date="2019-07-17T15:10:00Z">
            <w:rPr>
              <w:rFonts w:ascii="Arial" w:eastAsia="Arial" w:hAnsi="Arial" w:cs="Arial"/>
              <w:b/>
              <w:color w:val="000000" w:themeColor="text1"/>
              <w:sz w:val="22"/>
            </w:rPr>
          </w:rPrChange>
        </w:rPr>
        <w:t>1</w:t>
      </w:r>
      <w:ins w:id="86" w:author="David Brown" w:date="2019-07-17T13:18:00Z">
        <w:r w:rsidR="00FA7FED" w:rsidRPr="00744E26">
          <w:rPr>
            <w:rFonts w:ascii="Arial" w:eastAsia="Arial" w:hAnsi="Arial" w:cs="Arial"/>
            <w:b/>
            <w:color w:val="000000" w:themeColor="text1"/>
            <w:sz w:val="22"/>
            <w:highlight w:val="yellow"/>
            <w:rPrChange w:id="87" w:author="David Brown" w:date="2019-07-17T15:10:00Z">
              <w:rPr>
                <w:rFonts w:ascii="Arial" w:eastAsia="Arial" w:hAnsi="Arial" w:cs="Arial"/>
                <w:b/>
                <w:color w:val="000000" w:themeColor="text1"/>
                <w:sz w:val="22"/>
              </w:rPr>
            </w:rPrChange>
          </w:rPr>
          <w:t>a</w:t>
        </w:r>
      </w:ins>
      <w:del w:id="88" w:author="David Brown" w:date="2019-07-17T16:49:00Z">
        <w:r w:rsidR="0016421E" w:rsidDel="00E25B2A">
          <w:rPr>
            <w:rFonts w:ascii="Arial" w:eastAsia="Arial" w:hAnsi="Arial" w:cs="Arial"/>
            <w:b/>
            <w:color w:val="000000" w:themeColor="text1"/>
            <w:sz w:val="22"/>
          </w:rPr>
          <w:delText xml:space="preserve"> </w:delText>
        </w:r>
        <w:r w:rsidR="0016421E" w:rsidRPr="001C4844" w:rsidDel="00E25B2A">
          <w:rPr>
            <w:rFonts w:ascii="Arial" w:eastAsia="Arial" w:hAnsi="Arial" w:cs="Arial"/>
            <w:color w:val="000000" w:themeColor="text1"/>
            <w:sz w:val="22"/>
          </w:rPr>
          <w:delText>and</w:delText>
        </w:r>
      </w:del>
      <w:ins w:id="89" w:author="David Brown" w:date="2019-07-18T01:44:00Z">
        <w:r w:rsidR="00626342">
          <w:rPr>
            <w:rFonts w:ascii="Arial" w:eastAsia="Arial" w:hAnsi="Arial" w:cs="Arial"/>
            <w:b/>
            <w:color w:val="000000" w:themeColor="text1"/>
            <w:sz w:val="22"/>
          </w:rPr>
          <w:t xml:space="preserve">, </w:t>
        </w:r>
      </w:ins>
      <w:del w:id="90" w:author="David Brown" w:date="2019-07-17T16:49:00Z">
        <w:r w:rsidRPr="00CB7AF6" w:rsidDel="00E25B2A">
          <w:rPr>
            <w:rFonts w:ascii="Arial" w:eastAsia="Arial" w:hAnsi="Arial" w:cs="Arial"/>
            <w:color w:val="000000" w:themeColor="text1"/>
            <w:sz w:val="22"/>
          </w:rPr>
          <w:delText xml:space="preserve"> </w:delText>
        </w:r>
      </w:del>
      <w:r w:rsidR="00303111" w:rsidRPr="00744E26">
        <w:rPr>
          <w:rFonts w:ascii="Arial" w:eastAsia="Arial" w:hAnsi="Arial" w:cs="Arial"/>
          <w:b/>
          <w:color w:val="000000" w:themeColor="text1"/>
          <w:sz w:val="22"/>
          <w:highlight w:val="yellow"/>
          <w:rPrChange w:id="91"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92" w:author="David Brown" w:date="2019-07-17T15:10:00Z">
            <w:rPr>
              <w:rFonts w:ascii="Arial" w:eastAsia="Arial" w:hAnsi="Arial" w:cs="Arial"/>
              <w:b/>
              <w:color w:val="000000" w:themeColor="text1"/>
              <w:sz w:val="22"/>
            </w:rPr>
          </w:rPrChange>
        </w:rPr>
        <w:t>1</w:t>
      </w:r>
      <w:r w:rsidRPr="00CB7AF6">
        <w:rPr>
          <w:rFonts w:ascii="Arial" w:eastAsia="Arial" w:hAnsi="Arial" w:cs="Arial"/>
          <w:b/>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004A5447" w:rsidRPr="00CB7AF6">
        <w:rPr>
          <w:rFonts w:ascii="Arial" w:eastAsia="Arial" w:hAnsi="Arial" w:cs="Arial"/>
          <w:color w:val="000000" w:themeColor="text1"/>
          <w:sz w:val="22"/>
        </w:rPr>
        <w:t xml:space="preserve"> For the purpose of comparison to tumor biopsies, only variants mapping to the intersection of</w:t>
      </w:r>
      <w:r w:rsidR="00520797" w:rsidRPr="00CB7AF6">
        <w:rPr>
          <w:rFonts w:ascii="Arial" w:eastAsia="Arial" w:hAnsi="Arial" w:cs="Arial"/>
          <w:color w:val="000000" w:themeColor="text1"/>
          <w:sz w:val="22"/>
        </w:rPr>
        <w:t xml:space="preserve"> </w:t>
      </w:r>
      <w:r w:rsidR="00666274" w:rsidRPr="00CB7AF6">
        <w:rPr>
          <w:rFonts w:ascii="Arial" w:eastAsia="Arial" w:hAnsi="Arial" w:cs="Arial"/>
          <w:color w:val="000000" w:themeColor="text1"/>
          <w:sz w:val="22"/>
        </w:rPr>
        <w:t>the 410 genes present in</w:t>
      </w:r>
      <w:r w:rsidR="004A5447" w:rsidRPr="00CB7AF6">
        <w:rPr>
          <w:rFonts w:ascii="Arial" w:eastAsia="Arial" w:hAnsi="Arial" w:cs="Arial"/>
          <w:color w:val="000000" w:themeColor="text1"/>
          <w:sz w:val="22"/>
        </w:rPr>
        <w:t xml:space="preserve"> the two gene panels were considered.</w:t>
      </w:r>
    </w:p>
    <w:p w14:paraId="0D27C02A" w14:textId="77777777"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 </w:t>
      </w:r>
    </w:p>
    <w:p w14:paraId="4903B5F7" w14:textId="7E384397" w:rsidR="007C0779" w:rsidRPr="00CB7AF6" w:rsidRDefault="00343F81" w:rsidP="00AE24DE">
      <w:pPr>
        <w:spacing w:line="480" w:lineRule="auto"/>
        <w:rPr>
          <w:rFonts w:ascii="Arial" w:eastAsia="Arial" w:hAnsi="Arial" w:cs="Arial"/>
          <w:color w:val="000000" w:themeColor="text1"/>
          <w:sz w:val="22"/>
        </w:rPr>
      </w:pPr>
      <w:bookmarkStart w:id="93" w:name="_tyjcwt" w:colFirst="0" w:colLast="0"/>
      <w:bookmarkEnd w:id="93"/>
      <w:r w:rsidRPr="00CB7AF6">
        <w:rPr>
          <w:rFonts w:ascii="Arial" w:eastAsia="Arial" w:hAnsi="Arial" w:cs="Arial"/>
          <w:color w:val="000000" w:themeColor="text1"/>
          <w:sz w:val="22"/>
        </w:rPr>
        <w:t>Of 161 eligible cancer</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patients (53</w:t>
      </w:r>
      <w:r w:rsidR="003338FE"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MBC, 53 NSCLC and 55 CRPC) enrolled between Se</w:t>
      </w:r>
      <w:r w:rsidR="00200456" w:rsidRPr="00CB7AF6">
        <w:rPr>
          <w:rFonts w:ascii="Arial" w:eastAsia="Arial" w:hAnsi="Arial" w:cs="Arial"/>
          <w:color w:val="000000" w:themeColor="text1"/>
          <w:sz w:val="22"/>
        </w:rPr>
        <w:t>ptember 24, 2015</w:t>
      </w:r>
      <w:r w:rsidR="00FD0224">
        <w:rPr>
          <w:rFonts w:ascii="Arial" w:eastAsia="Arial" w:hAnsi="Arial" w:cs="Arial"/>
          <w:color w:val="000000" w:themeColor="text1"/>
          <w:sz w:val="22"/>
        </w:rPr>
        <w:t>-</w:t>
      </w:r>
      <w:r w:rsidR="00200456" w:rsidRPr="00CB7AF6">
        <w:rPr>
          <w:rFonts w:ascii="Arial" w:eastAsia="Arial" w:hAnsi="Arial" w:cs="Arial"/>
          <w:color w:val="000000" w:themeColor="text1"/>
          <w:sz w:val="22"/>
        </w:rPr>
        <w:t xml:space="preserve">August 01, </w:t>
      </w:r>
      <w:r w:rsidRPr="00CB7AF6">
        <w:rPr>
          <w:rFonts w:ascii="Arial" w:eastAsia="Arial" w:hAnsi="Arial" w:cs="Arial"/>
          <w:color w:val="000000" w:themeColor="text1"/>
          <w:sz w:val="22"/>
        </w:rPr>
        <w:t>2016, 124 (39 MBC, 41 NSCLC</w:t>
      </w:r>
      <w:r w:rsidR="003D3797">
        <w:rPr>
          <w:rFonts w:ascii="Arial" w:eastAsia="Arial" w:hAnsi="Arial" w:cs="Arial"/>
          <w:color w:val="000000" w:themeColor="text1"/>
          <w:sz w:val="22"/>
        </w:rPr>
        <w:t xml:space="preserve"> and </w:t>
      </w:r>
      <w:r w:rsidRPr="00CB7AF6">
        <w:rPr>
          <w:rFonts w:ascii="Arial" w:eastAsia="Arial" w:hAnsi="Arial" w:cs="Arial"/>
          <w:color w:val="000000" w:themeColor="text1"/>
          <w:sz w:val="22"/>
        </w:rPr>
        <w:t xml:space="preserve">44 CRPC) were </w:t>
      </w:r>
      <w:r w:rsidR="003F4C6D" w:rsidRPr="00CB7AF6">
        <w:rPr>
          <w:rFonts w:ascii="Arial" w:eastAsia="Arial" w:hAnsi="Arial" w:cs="Arial"/>
          <w:color w:val="000000" w:themeColor="text1"/>
          <w:sz w:val="22"/>
        </w:rPr>
        <w:t>included in the</w:t>
      </w:r>
      <w:r w:rsidRPr="00CB7AF6">
        <w:rPr>
          <w:rFonts w:ascii="Arial" w:eastAsia="Arial" w:hAnsi="Arial" w:cs="Arial"/>
          <w:color w:val="000000" w:themeColor="text1"/>
          <w:sz w:val="22"/>
        </w:rPr>
        <w:t xml:space="preserve"> concordance subset (evaluable for both tumor tissue and cfDNA analysis, </w:t>
      </w:r>
      <w:r w:rsidR="00303111" w:rsidRPr="00744E26">
        <w:rPr>
          <w:rFonts w:ascii="Arial" w:eastAsia="Arial" w:hAnsi="Arial" w:cs="Arial"/>
          <w:b/>
          <w:color w:val="000000" w:themeColor="text1"/>
          <w:sz w:val="22"/>
          <w:highlight w:val="yellow"/>
          <w:rPrChange w:id="94" w:author="David Brown" w:date="2019-07-17T15:10:00Z">
            <w:rPr>
              <w:rFonts w:ascii="Arial" w:eastAsia="Arial" w:hAnsi="Arial" w:cs="Arial"/>
              <w:b/>
              <w:color w:val="000000" w:themeColor="text1"/>
              <w:sz w:val="22"/>
            </w:rPr>
          </w:rPrChange>
        </w:rPr>
        <w:t xml:space="preserve">Supplementary Fig. </w:t>
      </w:r>
      <w:r w:rsidRPr="00744E26">
        <w:rPr>
          <w:rFonts w:ascii="Arial" w:eastAsia="Arial" w:hAnsi="Arial" w:cs="Arial"/>
          <w:b/>
          <w:color w:val="000000" w:themeColor="text1"/>
          <w:sz w:val="22"/>
          <w:highlight w:val="yellow"/>
          <w:rPrChange w:id="95" w:author="David Brown" w:date="2019-07-17T15:10:00Z">
            <w:rPr>
              <w:rFonts w:ascii="Arial" w:eastAsia="Arial" w:hAnsi="Arial" w:cs="Arial"/>
              <w:b/>
              <w:color w:val="000000" w:themeColor="text1"/>
              <w:sz w:val="22"/>
            </w:rPr>
          </w:rPrChange>
        </w:rPr>
        <w:t>1</w:t>
      </w:r>
      <w:r w:rsidRPr="00CB7AF6">
        <w:rPr>
          <w:rFonts w:ascii="Arial" w:eastAsia="Arial" w:hAnsi="Arial" w:cs="Arial"/>
          <w:color w:val="000000" w:themeColor="text1"/>
          <w:sz w:val="22"/>
        </w:rPr>
        <w:t xml:space="preserve">). Of the 50 non-cancer control samples, </w:t>
      </w:r>
      <w:r w:rsidR="00666274" w:rsidRPr="00CB7AF6">
        <w:rPr>
          <w:rFonts w:ascii="Arial" w:eastAsia="Arial" w:hAnsi="Arial" w:cs="Arial"/>
          <w:color w:val="000000" w:themeColor="text1"/>
          <w:sz w:val="22"/>
        </w:rPr>
        <w:t>three</w:t>
      </w:r>
      <w:r w:rsidRPr="00CB7AF6">
        <w:rPr>
          <w:rFonts w:ascii="Arial" w:eastAsia="Arial" w:hAnsi="Arial" w:cs="Arial"/>
          <w:color w:val="000000" w:themeColor="text1"/>
          <w:sz w:val="22"/>
        </w:rPr>
        <w:t xml:space="preserve"> failed quality control</w:t>
      </w:r>
      <w:r w:rsidR="00666274" w:rsidRPr="00CB7AF6">
        <w:rPr>
          <w:rFonts w:ascii="Arial" w:eastAsia="Arial" w:hAnsi="Arial" w:cs="Arial"/>
          <w:color w:val="000000" w:themeColor="text1"/>
          <w:sz w:val="22"/>
        </w:rPr>
        <w:t xml:space="preserve"> due to </w:t>
      </w:r>
      <w:r w:rsidR="009D4EB4" w:rsidRPr="00CB7AF6">
        <w:rPr>
          <w:rFonts w:ascii="Arial" w:eastAsia="Arial" w:hAnsi="Arial" w:cs="Arial"/>
          <w:color w:val="000000" w:themeColor="text1"/>
          <w:sz w:val="22"/>
          <w:szCs w:val="22"/>
        </w:rPr>
        <w:t>incorrect plasma pooling during cfDNA extraction (n=2) and cross-contamination detected</w:t>
      </w:r>
      <w:r w:rsidR="00666274" w:rsidRPr="00CB7AF6">
        <w:rPr>
          <w:rFonts w:ascii="Arial" w:eastAsia="Arial" w:hAnsi="Arial" w:cs="Arial"/>
          <w:color w:val="000000" w:themeColor="text1"/>
          <w:sz w:val="22"/>
        </w:rPr>
        <w:t xml:space="preserve"> by </w:t>
      </w:r>
      <w:r w:rsidR="009D4EB4" w:rsidRPr="00CB7AF6">
        <w:rPr>
          <w:rFonts w:ascii="Arial" w:eastAsia="Arial" w:hAnsi="Arial" w:cs="Arial"/>
          <w:color w:val="000000" w:themeColor="text1"/>
          <w:sz w:val="22"/>
          <w:szCs w:val="22"/>
        </w:rPr>
        <w:t>the quality control pipeline (n=1),</w:t>
      </w:r>
      <w:r w:rsidRPr="00CB7AF6">
        <w:rPr>
          <w:rFonts w:ascii="Arial" w:eastAsia="Arial" w:hAnsi="Arial" w:cs="Arial"/>
          <w:color w:val="000000" w:themeColor="text1"/>
          <w:sz w:val="22"/>
        </w:rPr>
        <w:t xml:space="preserve"> resulting in 47 evaluable samples. The baseline demographic characteristics of the cohort </w:t>
      </w:r>
      <w:r w:rsidR="00666274" w:rsidRPr="00CB7AF6">
        <w:rPr>
          <w:rFonts w:ascii="Arial" w:eastAsia="Arial" w:hAnsi="Arial" w:cs="Arial"/>
          <w:color w:val="000000" w:themeColor="text1"/>
          <w:sz w:val="22"/>
        </w:rPr>
        <w:t>are</w:t>
      </w:r>
      <w:r w:rsidRPr="00CB7AF6">
        <w:rPr>
          <w:rFonts w:ascii="Arial" w:eastAsia="Arial" w:hAnsi="Arial" w:cs="Arial"/>
          <w:color w:val="000000" w:themeColor="text1"/>
          <w:sz w:val="22"/>
        </w:rPr>
        <w:t xml:space="preserve"> presented in </w:t>
      </w:r>
      <w:r w:rsidR="00303111" w:rsidRPr="00744E26">
        <w:rPr>
          <w:rFonts w:ascii="Arial" w:eastAsia="Arial" w:hAnsi="Arial" w:cs="Arial"/>
          <w:b/>
          <w:color w:val="000000" w:themeColor="text1"/>
          <w:sz w:val="22"/>
          <w:highlight w:val="yellow"/>
          <w:rPrChange w:id="96" w:author="David Brown" w:date="2019-07-17T15:10:00Z">
            <w:rPr>
              <w:rFonts w:ascii="Arial" w:eastAsia="Arial" w:hAnsi="Arial" w:cs="Arial"/>
              <w:b/>
              <w:color w:val="000000" w:themeColor="text1"/>
              <w:sz w:val="22"/>
            </w:rPr>
          </w:rPrChange>
        </w:rPr>
        <w:t xml:space="preserve">Supplementary Table </w:t>
      </w:r>
      <w:r w:rsidRPr="00744E26">
        <w:rPr>
          <w:rFonts w:ascii="Arial" w:eastAsia="Arial" w:hAnsi="Arial" w:cs="Arial"/>
          <w:b/>
          <w:color w:val="000000" w:themeColor="text1"/>
          <w:sz w:val="22"/>
          <w:highlight w:val="yellow"/>
          <w:rPrChange w:id="97" w:author="David Brown" w:date="2019-07-17T15:10:00Z">
            <w:rPr>
              <w:rFonts w:ascii="Arial" w:eastAsia="Arial" w:hAnsi="Arial" w:cs="Arial"/>
              <w:b/>
              <w:color w:val="000000" w:themeColor="text1"/>
              <w:sz w:val="22"/>
            </w:rPr>
          </w:rPrChange>
        </w:rPr>
        <w:t>2</w:t>
      </w:r>
      <w:r w:rsidRPr="00CB7AF6">
        <w:rPr>
          <w:rFonts w:ascii="Arial" w:eastAsia="Arial" w:hAnsi="Arial" w:cs="Arial"/>
          <w:color w:val="000000" w:themeColor="text1"/>
          <w:sz w:val="22"/>
        </w:rPr>
        <w:t>. Among evaluable patients in the MBC cohort, the median age was 60 (range 30-79), 26 (67%) were hormone receptor-positive and HER2-negative, and 32 (82%) had invasive ductal carcinoma. In the</w:t>
      </w:r>
      <w:r w:rsidR="00520797" w:rsidRPr="00CB7AF6">
        <w:rPr>
          <w:rFonts w:ascii="Arial" w:eastAsia="Arial" w:hAnsi="Arial" w:cs="Arial"/>
          <w:color w:val="000000" w:themeColor="text1"/>
          <w:sz w:val="22"/>
        </w:rPr>
        <w:t xml:space="preserve"> evaluable</w:t>
      </w:r>
      <w:r w:rsidRPr="00CB7AF6">
        <w:rPr>
          <w:rFonts w:ascii="Arial" w:eastAsia="Arial" w:hAnsi="Arial" w:cs="Arial"/>
          <w:color w:val="000000" w:themeColor="text1"/>
          <w:sz w:val="22"/>
        </w:rPr>
        <w:t xml:space="preserve"> metastatic NSCLC cohort, the median age was 67 (range 33-83), 28 (68%) were female, 38 (93%) were adenocarcinomas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28 (68.3%) had M1b (extrathoracic metastases) disease. The median age of </w:t>
      </w:r>
      <w:r w:rsidR="00520797" w:rsidRPr="00CB7AF6">
        <w:rPr>
          <w:rFonts w:ascii="Arial" w:eastAsia="Arial" w:hAnsi="Arial" w:cs="Arial"/>
          <w:color w:val="000000" w:themeColor="text1"/>
          <w:sz w:val="22"/>
        </w:rPr>
        <w:t xml:space="preserve">evaluable </w:t>
      </w:r>
      <w:r w:rsidRPr="00CB7AF6">
        <w:rPr>
          <w:rFonts w:ascii="Arial" w:eastAsia="Arial" w:hAnsi="Arial" w:cs="Arial"/>
          <w:color w:val="000000" w:themeColor="text1"/>
          <w:sz w:val="22"/>
        </w:rPr>
        <w:t>CRPC patients was 67 (range 46-87</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39 (89%) </w:t>
      </w:r>
      <w:r w:rsidRPr="00CB7AF6">
        <w:rPr>
          <w:rFonts w:ascii="Arial" w:eastAsia="Arial" w:hAnsi="Arial" w:cs="Arial"/>
          <w:color w:val="000000" w:themeColor="text1"/>
          <w:sz w:val="22"/>
        </w:rPr>
        <w:lastRenderedPageBreak/>
        <w:t>were adenocarcinoma. Overall</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 majority of patients enrolled in the study received prior treatment in the (neo)adjuvant and/or metastatic settings (85% in MBC, 41% in NSCLC, 100% in CRPC): 38% of the MBC patients and 10% of the NSCLC patients had received at least three lines of therapy in the metastatic setting, and all CRPC patients had disease progression after initial castration therapy with or without androgen receptor </w:t>
      </w:r>
      <w:r w:rsidR="00E85448" w:rsidRPr="00CB7AF6">
        <w:rPr>
          <w:rFonts w:ascii="Arial" w:eastAsia="Arial" w:hAnsi="Arial" w:cs="Arial"/>
          <w:color w:val="000000" w:themeColor="text1"/>
          <w:sz w:val="22"/>
        </w:rPr>
        <w:t>antagonists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with 32 (78%) also receiv</w:t>
      </w:r>
      <w:r w:rsidR="00450624" w:rsidRPr="00CB7AF6">
        <w:rPr>
          <w:rFonts w:ascii="Arial" w:eastAsia="Arial" w:hAnsi="Arial" w:cs="Arial"/>
          <w:color w:val="000000" w:themeColor="text1"/>
          <w:sz w:val="22"/>
        </w:rPr>
        <w:t>ing</w:t>
      </w:r>
      <w:r w:rsidRPr="00CB7AF6">
        <w:rPr>
          <w:rFonts w:ascii="Arial" w:eastAsia="Arial" w:hAnsi="Arial" w:cs="Arial"/>
          <w:color w:val="000000" w:themeColor="text1"/>
          <w:sz w:val="22"/>
        </w:rPr>
        <w:t xml:space="preserve"> additional systemic therapy prior to sample collection</w:t>
      </w:r>
      <w:r w:rsidR="0028689D" w:rsidRPr="00CB7AF6">
        <w:rPr>
          <w:rFonts w:ascii="Arial" w:eastAsia="Arial" w:hAnsi="Arial" w:cs="Arial"/>
          <w:color w:val="000000" w:themeColor="text1"/>
          <w:sz w:val="22"/>
        </w:rPr>
        <w:t>.</w:t>
      </w:r>
    </w:p>
    <w:p w14:paraId="2E68B31A" w14:textId="77777777" w:rsidR="007C0779" w:rsidRPr="00CB7AF6" w:rsidRDefault="007C0779" w:rsidP="00AE24DE">
      <w:pPr>
        <w:spacing w:line="480" w:lineRule="auto"/>
        <w:rPr>
          <w:rFonts w:ascii="Arial" w:eastAsia="Arial" w:hAnsi="Arial" w:cs="Arial"/>
          <w:color w:val="000000" w:themeColor="text1"/>
          <w:sz w:val="22"/>
        </w:rPr>
      </w:pPr>
    </w:p>
    <w:p w14:paraId="01ABB548" w14:textId="1B7CD23B" w:rsidR="007C0779" w:rsidRPr="00CB7AF6" w:rsidRDefault="00343F81" w:rsidP="00AE24DE">
      <w:pPr>
        <w:pStyle w:val="Heading2"/>
        <w:jc w:val="left"/>
        <w:rPr>
          <w:color w:val="000000" w:themeColor="text1"/>
        </w:rPr>
      </w:pPr>
      <w:bookmarkStart w:id="98" w:name="_3dy6vkm" w:colFirst="0" w:colLast="0"/>
      <w:bookmarkEnd w:id="98"/>
      <w:r w:rsidRPr="00CB7AF6">
        <w:rPr>
          <w:color w:val="000000" w:themeColor="text1"/>
        </w:rPr>
        <w:t xml:space="preserve">De novo detection of tumor-derived </w:t>
      </w:r>
      <w:r w:rsidR="00C674E3">
        <w:rPr>
          <w:color w:val="000000" w:themeColor="text1"/>
        </w:rPr>
        <w:t xml:space="preserve">cfDNA </w:t>
      </w:r>
      <w:r w:rsidRPr="00CB7AF6">
        <w:rPr>
          <w:color w:val="000000" w:themeColor="text1"/>
        </w:rPr>
        <w:t>mutations</w:t>
      </w:r>
    </w:p>
    <w:p w14:paraId="33562D8D" w14:textId="3F3B25F6" w:rsidR="007C0779" w:rsidRPr="00CB7AF6" w:rsidRDefault="00343F81" w:rsidP="00257A56">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identify the source of somatic variants found in cfDNA, sequencing was performed independently on cfDNA, WBC </w:t>
      </w:r>
      <w:r w:rsidR="00B52CDF" w:rsidRPr="00CB7AF6">
        <w:rPr>
          <w:rFonts w:ascii="Arial" w:eastAsia="Arial" w:hAnsi="Arial" w:cs="Arial"/>
          <w:color w:val="000000" w:themeColor="text1"/>
          <w:sz w:val="22"/>
        </w:rPr>
        <w:t>gDNA</w:t>
      </w:r>
      <w:r w:rsidR="006639AF">
        <w:rPr>
          <w:rFonts w:ascii="Arial" w:eastAsia="Arial" w:hAnsi="Arial" w:cs="Arial"/>
          <w:color w:val="000000" w:themeColor="text1"/>
          <w:sz w:val="22"/>
        </w:rPr>
        <w:t>,</w:t>
      </w:r>
      <w:r w:rsidR="00B52CDF"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w:t>
      </w:r>
      <w:r w:rsidR="00B52CDF" w:rsidRPr="00CB7AF6">
        <w:rPr>
          <w:rFonts w:ascii="Arial" w:eastAsia="Arial" w:hAnsi="Arial" w:cs="Arial"/>
          <w:color w:val="000000" w:themeColor="text1"/>
          <w:sz w:val="22"/>
        </w:rPr>
        <w:t>each cancer patient’s</w:t>
      </w:r>
      <w:r w:rsidRPr="00CB7AF6">
        <w:rPr>
          <w:rFonts w:ascii="Arial" w:eastAsia="Arial" w:hAnsi="Arial" w:cs="Arial"/>
          <w:color w:val="000000" w:themeColor="text1"/>
          <w:sz w:val="22"/>
        </w:rPr>
        <w:t xml:space="preserve"> matched tumor biopsy and </w:t>
      </w:r>
      <w:r w:rsidR="00B52CDF" w:rsidRPr="00CB7AF6">
        <w:rPr>
          <w:rFonts w:ascii="Arial" w:eastAsia="Arial" w:hAnsi="Arial" w:cs="Arial"/>
          <w:color w:val="000000" w:themeColor="text1"/>
          <w:sz w:val="22"/>
        </w:rPr>
        <w:t>WBC</w:t>
      </w:r>
      <w:r w:rsidRPr="00CB7AF6">
        <w:rPr>
          <w:rFonts w:ascii="Arial" w:eastAsia="Arial" w:hAnsi="Arial" w:cs="Arial"/>
          <w:color w:val="000000" w:themeColor="text1"/>
          <w:sz w:val="22"/>
        </w:rPr>
        <w:t xml:space="preserve"> </w:t>
      </w:r>
      <w:r w:rsidRPr="00161E8F">
        <w:rPr>
          <w:rFonts w:ascii="Arial" w:eastAsia="Arial" w:hAnsi="Arial" w:cs="Arial"/>
          <w:color w:val="000000" w:themeColor="text1"/>
          <w:sz w:val="22"/>
          <w:szCs w:val="22"/>
        </w:rPr>
        <w:t xml:space="preserve">gDNA </w:t>
      </w:r>
      <w:r w:rsidR="009D4EB4" w:rsidRPr="00161E8F">
        <w:rPr>
          <w:rFonts w:ascii="Arial" w:eastAsia="Arial" w:hAnsi="Arial" w:cs="Arial"/>
          <w:color w:val="000000" w:themeColor="text1"/>
          <w:sz w:val="22"/>
          <w:szCs w:val="22"/>
        </w:rPr>
        <w:t xml:space="preserve">samples </w:t>
      </w:r>
      <w:r w:rsidRPr="00161E8F">
        <w:rPr>
          <w:rFonts w:ascii="Arial" w:eastAsia="Arial" w:hAnsi="Arial" w:cs="Arial"/>
          <w:color w:val="000000" w:themeColor="text1"/>
          <w:sz w:val="22"/>
          <w:szCs w:val="22"/>
        </w:rPr>
        <w:t>(</w:t>
      </w:r>
      <w:r w:rsidRPr="00161E8F">
        <w:rPr>
          <w:rFonts w:ascii="Arial" w:eastAsia="Arial" w:hAnsi="Arial" w:cs="Arial"/>
          <w:b/>
          <w:color w:val="000000" w:themeColor="text1"/>
          <w:sz w:val="22"/>
          <w:szCs w:val="22"/>
        </w:rPr>
        <w:t>Methods</w:t>
      </w:r>
      <w:del w:id="99" w:author="David Brown" w:date="2019-07-17T16:49:00Z">
        <w:r w:rsidR="006601FB" w:rsidRPr="00161E8F" w:rsidDel="00E25B2A">
          <w:rPr>
            <w:rFonts w:ascii="Arial" w:eastAsia="Arial" w:hAnsi="Arial" w:cs="Arial"/>
            <w:color w:val="000000" w:themeColor="text1"/>
            <w:sz w:val="22"/>
            <w:szCs w:val="22"/>
          </w:rPr>
          <w:delText xml:space="preserve"> and</w:delText>
        </w:r>
      </w:del>
      <w:ins w:id="100" w:author="David Brown" w:date="2019-07-18T01:44:00Z">
        <w:r w:rsidR="00626342">
          <w:rPr>
            <w:rFonts w:ascii="Arial" w:eastAsia="Arial" w:hAnsi="Arial" w:cs="Arial"/>
            <w:b/>
            <w:color w:val="000000" w:themeColor="text1"/>
            <w:sz w:val="22"/>
            <w:szCs w:val="22"/>
          </w:rPr>
          <w:t xml:space="preserve">, </w:t>
        </w:r>
      </w:ins>
      <w:del w:id="101" w:author="David Brown" w:date="2019-07-17T16:49:00Z">
        <w:r w:rsidR="006601FB" w:rsidRPr="00161E8F" w:rsidDel="00E25B2A">
          <w:rPr>
            <w:rFonts w:ascii="Arial" w:eastAsia="Arial" w:hAnsi="Arial" w:cs="Arial"/>
            <w:color w:val="000000" w:themeColor="text1"/>
            <w:sz w:val="22"/>
            <w:szCs w:val="22"/>
          </w:rPr>
          <w:delText xml:space="preserve"> </w:delText>
        </w:r>
      </w:del>
      <w:r w:rsidR="00E669C5" w:rsidRPr="00744E26">
        <w:rPr>
          <w:rFonts w:ascii="Arial" w:eastAsia="Arial" w:hAnsi="Arial" w:cs="Arial"/>
          <w:b/>
          <w:color w:val="000000" w:themeColor="text1"/>
          <w:sz w:val="22"/>
          <w:szCs w:val="22"/>
          <w:highlight w:val="yellow"/>
          <w:rPrChange w:id="102" w:author="David Brown" w:date="2019-07-17T15:10:00Z">
            <w:rPr>
              <w:rFonts w:ascii="Arial" w:eastAsia="Arial" w:hAnsi="Arial" w:cs="Arial"/>
              <w:b/>
              <w:color w:val="000000" w:themeColor="text1"/>
              <w:sz w:val="22"/>
              <w:szCs w:val="22"/>
            </w:rPr>
          </w:rPrChange>
        </w:rPr>
        <w:t xml:space="preserve">Fig. </w:t>
      </w:r>
      <w:r w:rsidR="00755A8A" w:rsidRPr="00744E26">
        <w:rPr>
          <w:rFonts w:ascii="Arial" w:eastAsia="Arial" w:hAnsi="Arial" w:cs="Arial"/>
          <w:b/>
          <w:color w:val="000000" w:themeColor="text1"/>
          <w:sz w:val="22"/>
          <w:szCs w:val="22"/>
          <w:highlight w:val="yellow"/>
          <w:rPrChange w:id="103" w:author="David Brown" w:date="2019-07-17T15:10:00Z">
            <w:rPr>
              <w:rFonts w:ascii="Arial" w:eastAsia="Arial" w:hAnsi="Arial" w:cs="Arial"/>
              <w:b/>
              <w:color w:val="000000" w:themeColor="text1"/>
              <w:sz w:val="22"/>
              <w:szCs w:val="22"/>
            </w:rPr>
          </w:rPrChange>
        </w:rPr>
        <w:t>1a</w:t>
      </w:r>
      <w:r w:rsidRPr="00161E8F">
        <w:rPr>
          <w:rFonts w:ascii="Arial" w:eastAsia="Arial" w:hAnsi="Arial" w:cs="Arial"/>
          <w:color w:val="000000" w:themeColor="text1"/>
          <w:sz w:val="22"/>
          <w:szCs w:val="22"/>
        </w:rPr>
        <w:t xml:space="preserve">). </w:t>
      </w:r>
      <w:r w:rsidR="00520797" w:rsidRPr="00161E8F">
        <w:rPr>
          <w:rFonts w:ascii="Arial" w:eastAsia="Arial" w:hAnsi="Arial" w:cs="Arial"/>
          <w:color w:val="000000" w:themeColor="text1"/>
          <w:sz w:val="22"/>
          <w:szCs w:val="22"/>
        </w:rPr>
        <w:t>Th</w:t>
      </w:r>
      <w:r w:rsidR="00B52CDF" w:rsidRPr="00161E8F">
        <w:rPr>
          <w:rFonts w:ascii="Arial" w:eastAsia="Arial" w:hAnsi="Arial" w:cs="Arial"/>
          <w:color w:val="000000" w:themeColor="text1"/>
          <w:sz w:val="22"/>
          <w:szCs w:val="22"/>
        </w:rPr>
        <w:t>e</w:t>
      </w:r>
      <w:r w:rsidR="00520797" w:rsidRPr="00161E8F">
        <w:rPr>
          <w:rFonts w:ascii="Arial" w:eastAsia="Arial" w:hAnsi="Arial" w:cs="Arial"/>
          <w:color w:val="000000" w:themeColor="text1"/>
          <w:sz w:val="22"/>
          <w:szCs w:val="22"/>
        </w:rPr>
        <w:t xml:space="preserve"> </w:t>
      </w:r>
      <w:r w:rsidR="00B52CDF" w:rsidRPr="00DB608E">
        <w:rPr>
          <w:rFonts w:ascii="Arial" w:eastAsia="Arial" w:hAnsi="Arial" w:cs="Arial"/>
          <w:color w:val="000000" w:themeColor="text1"/>
          <w:sz w:val="22"/>
          <w:szCs w:val="22"/>
        </w:rPr>
        <w:t>high-intensity</w:t>
      </w:r>
      <w:r w:rsidRPr="002646B9">
        <w:rPr>
          <w:rFonts w:ascii="Arial" w:eastAsia="Arial" w:hAnsi="Arial" w:cs="Arial"/>
          <w:color w:val="000000" w:themeColor="text1"/>
          <w:sz w:val="22"/>
          <w:szCs w:val="22"/>
        </w:rPr>
        <w:t xml:space="preserve"> cfDNA sequencing approach simultaneously analyzed plasma cfDNA and WBC gDNA using a targeted DNA assay spanning approximately 2 Mb and utilizing unique molecular identifier (UMI) se</w:t>
      </w:r>
      <w:r w:rsidRPr="00011B3F">
        <w:rPr>
          <w:rFonts w:ascii="Arial" w:eastAsia="Arial" w:hAnsi="Arial" w:cs="Arial"/>
          <w:color w:val="000000" w:themeColor="text1"/>
          <w:sz w:val="22"/>
          <w:szCs w:val="22"/>
        </w:rPr>
        <w:t>quences</w:t>
      </w:r>
      <w:r w:rsidR="00520797" w:rsidRPr="00011B3F">
        <w:rPr>
          <w:rFonts w:ascii="Arial" w:eastAsia="Arial" w:hAnsi="Arial" w:cs="Arial"/>
          <w:color w:val="000000" w:themeColor="text1"/>
          <w:sz w:val="22"/>
          <w:szCs w:val="22"/>
        </w:rPr>
        <w:t xml:space="preserve"> </w:t>
      </w:r>
      <w:r w:rsidRPr="00011B3F">
        <w:rPr>
          <w:rFonts w:ascii="Arial" w:eastAsia="Arial" w:hAnsi="Arial" w:cs="Arial"/>
          <w:color w:val="000000" w:themeColor="text1"/>
          <w:sz w:val="22"/>
          <w:szCs w:val="22"/>
        </w:rPr>
        <w:t>to suppress technical assay errors at a minimum average raw coverage depth of 60,000X</w:t>
      </w:r>
      <w:ins w:id="104" w:author="Reis-Filho, Jorge S./Pathology" w:date="2019-07-13T14:53:00Z">
        <w:r w:rsidR="00161E8F" w:rsidRPr="00011B3F">
          <w:rPr>
            <w:rFonts w:ascii="Arial" w:eastAsia="Arial" w:hAnsi="Arial" w:cs="Arial"/>
            <w:color w:val="000000" w:themeColor="text1"/>
            <w:sz w:val="22"/>
            <w:szCs w:val="22"/>
          </w:rPr>
          <w:t xml:space="preserve"> </w:t>
        </w:r>
        <w:r w:rsidR="00161E8F" w:rsidRPr="0030441E">
          <w:rPr>
            <w:rFonts w:ascii="Arial" w:eastAsia="Arial" w:hAnsi="Arial" w:cs="Arial"/>
            <w:color w:val="0033CC"/>
            <w:sz w:val="22"/>
            <w:szCs w:val="22"/>
            <w:rPrChange w:id="105" w:author="Reis-Filho, Jorge S./Pathology" w:date="2019-07-13T23:20:00Z">
              <w:rPr>
                <w:rFonts w:ascii="Arial" w:eastAsia="Arial" w:hAnsi="Arial" w:cs="Arial"/>
                <w:color w:val="000000" w:themeColor="text1"/>
                <w:sz w:val="22"/>
              </w:rPr>
            </w:rPrChange>
          </w:rPr>
          <w:t>(</w:t>
        </w:r>
        <w:r w:rsidR="00161E8F" w:rsidRPr="00744E26">
          <w:rPr>
            <w:rFonts w:ascii="Arial" w:eastAsia="Arial" w:hAnsi="Arial" w:cs="Arial"/>
            <w:b/>
            <w:color w:val="0033CC"/>
            <w:sz w:val="22"/>
            <w:szCs w:val="22"/>
            <w:highlight w:val="yellow"/>
            <w:rPrChange w:id="106" w:author="David Brown" w:date="2019-07-17T15:11:00Z">
              <w:rPr>
                <w:rFonts w:ascii="Arial" w:eastAsia="Arial" w:hAnsi="Arial" w:cs="Arial"/>
                <w:b/>
                <w:color w:val="0033CC"/>
              </w:rPr>
            </w:rPrChange>
          </w:rPr>
          <w:t xml:space="preserve">Supplementary Fig. </w:t>
        </w:r>
      </w:ins>
      <w:ins w:id="107" w:author="David Brown" w:date="2019-07-18T01:45:00Z">
        <w:r w:rsidR="00626342">
          <w:rPr>
            <w:rFonts w:ascii="Arial" w:eastAsia="Arial" w:hAnsi="Arial" w:cs="Arial"/>
            <w:b/>
            <w:color w:val="0033CC"/>
            <w:sz w:val="22"/>
            <w:szCs w:val="22"/>
            <w:highlight w:val="yellow"/>
          </w:rPr>
          <w:t>2</w:t>
        </w:r>
      </w:ins>
      <w:ins w:id="108" w:author="Reis-Filho, Jorge S./Pathology" w:date="2019-07-13T14:53:00Z">
        <w:del w:id="109" w:author="David Brown" w:date="2019-07-18T01:45:00Z">
          <w:r w:rsidR="00161E8F" w:rsidRPr="00744E26" w:rsidDel="00626342">
            <w:rPr>
              <w:rFonts w:ascii="Arial" w:eastAsia="Arial" w:hAnsi="Arial" w:cs="Arial"/>
              <w:b/>
              <w:color w:val="0033CC"/>
              <w:sz w:val="22"/>
              <w:szCs w:val="22"/>
              <w:highlight w:val="yellow"/>
              <w:rPrChange w:id="110" w:author="David Brown" w:date="2019-07-17T15:11:00Z">
                <w:rPr>
                  <w:rFonts w:ascii="Arial" w:eastAsia="Arial" w:hAnsi="Arial" w:cs="Arial"/>
                  <w:b/>
                  <w:color w:val="0033CC"/>
                </w:rPr>
              </w:rPrChange>
            </w:rPr>
            <w:delText>RR7</w:delText>
          </w:r>
        </w:del>
        <w:r w:rsidR="00161E8F" w:rsidRPr="0030441E">
          <w:rPr>
            <w:rFonts w:ascii="Arial" w:eastAsia="Arial" w:hAnsi="Arial" w:cs="Arial"/>
            <w:color w:val="0033CC"/>
            <w:sz w:val="22"/>
            <w:szCs w:val="22"/>
            <w:rPrChange w:id="111" w:author="Reis-Filho, Jorge S./Pathology" w:date="2019-07-13T23:20:00Z">
              <w:rPr>
                <w:rFonts w:ascii="Arial" w:eastAsia="Arial" w:hAnsi="Arial" w:cs="Arial"/>
                <w:color w:val="000000" w:themeColor="text1"/>
                <w:sz w:val="22"/>
                <w:szCs w:val="22"/>
              </w:rPr>
            </w:rPrChange>
          </w:rPr>
          <w:t>)</w:t>
        </w:r>
      </w:ins>
      <w:r w:rsidR="002A6FD7" w:rsidRPr="00161E8F">
        <w:rPr>
          <w:rFonts w:ascii="Arial" w:eastAsia="Arial" w:hAnsi="Arial" w:cs="Arial"/>
          <w:color w:val="000000" w:themeColor="text1"/>
          <w:sz w:val="22"/>
          <w:szCs w:val="22"/>
        </w:rPr>
        <w:t>. A</w:t>
      </w:r>
      <w:r w:rsidRPr="00161E8F">
        <w:rPr>
          <w:rFonts w:ascii="Arial" w:eastAsia="Arial" w:hAnsi="Arial" w:cs="Arial"/>
          <w:color w:val="000000" w:themeColor="text1"/>
          <w:sz w:val="22"/>
          <w:szCs w:val="22"/>
        </w:rPr>
        <w:t xml:space="preserve"> joint-variant-calling</w:t>
      </w:r>
      <w:r w:rsidRPr="00CB7AF6">
        <w:rPr>
          <w:rFonts w:ascii="Arial" w:eastAsia="Arial" w:hAnsi="Arial" w:cs="Arial"/>
          <w:color w:val="000000" w:themeColor="text1"/>
          <w:sz w:val="22"/>
        </w:rPr>
        <w:t xml:space="preserve"> of plasma cfDNA and WBC gDNA variants </w:t>
      </w:r>
      <w:r w:rsidR="002A6FD7" w:rsidRPr="00CB7AF6">
        <w:rPr>
          <w:rFonts w:ascii="Arial" w:eastAsia="Arial" w:hAnsi="Arial" w:cs="Arial"/>
          <w:color w:val="000000" w:themeColor="text1"/>
          <w:sz w:val="22"/>
        </w:rPr>
        <w:t>was performed utilizing</w:t>
      </w:r>
      <w:r w:rsidRPr="00CB7AF6">
        <w:rPr>
          <w:rFonts w:ascii="Arial" w:eastAsia="Arial" w:hAnsi="Arial" w:cs="Arial"/>
          <w:color w:val="000000" w:themeColor="text1"/>
          <w:sz w:val="22"/>
        </w:rPr>
        <w:t xml:space="preserve"> a machine learning-based noise model (</w:t>
      </w:r>
      <w:r w:rsidR="005A55EC" w:rsidRPr="001C4844">
        <w:rPr>
          <w:rFonts w:ascii="Arial" w:eastAsia="Arial" w:hAnsi="Arial" w:cs="Arial"/>
          <w:b/>
          <w:color w:val="000000" w:themeColor="text1"/>
          <w:sz w:val="22"/>
        </w:rPr>
        <w:t xml:space="preserve">Supplementary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Together, </w:t>
      </w:r>
      <w:r w:rsidR="009D4EB4" w:rsidRPr="00CB7AF6">
        <w:rPr>
          <w:rFonts w:ascii="Arial" w:eastAsia="Arial" w:hAnsi="Arial" w:cs="Arial"/>
          <w:color w:val="000000" w:themeColor="text1"/>
          <w:sz w:val="22"/>
          <w:szCs w:val="22"/>
        </w:rPr>
        <w:t>this</w:t>
      </w:r>
      <w:r w:rsidRPr="00CB7AF6">
        <w:rPr>
          <w:rFonts w:ascii="Arial" w:eastAsia="Arial" w:hAnsi="Arial" w:cs="Arial"/>
          <w:color w:val="000000" w:themeColor="text1"/>
          <w:sz w:val="22"/>
        </w:rPr>
        <w:t xml:space="preserve"> resulted in</w:t>
      </w:r>
      <w:del w:id="112" w:author="David Brown" w:date="2019-07-16T23:01:00Z">
        <w:r w:rsidR="00E247D0" w:rsidDel="005D4282">
          <w:rPr>
            <w:rFonts w:ascii="Arial" w:eastAsia="Arial" w:hAnsi="Arial" w:cs="Arial"/>
            <w:color w:val="000000" w:themeColor="text1"/>
            <w:sz w:val="22"/>
          </w:rPr>
          <w:delText xml:space="preserve"> an</w:delText>
        </w:r>
      </w:del>
      <w:r w:rsidRPr="00CB7AF6">
        <w:rPr>
          <w:rFonts w:ascii="Arial" w:eastAsia="Arial" w:hAnsi="Arial" w:cs="Arial"/>
          <w:color w:val="000000" w:themeColor="text1"/>
          <w:sz w:val="22"/>
        </w:rPr>
        <w:t xml:space="preserve"> </w:t>
      </w:r>
      <w:ins w:id="113" w:author="David Brown" w:date="2019-07-17T12:33:00Z">
        <w:r w:rsidR="00A61925">
          <w:rPr>
            <w:rFonts w:ascii="Arial" w:eastAsia="Arial" w:hAnsi="Arial" w:cs="Arial"/>
            <w:color w:val="000000" w:themeColor="text1"/>
            <w:sz w:val="22"/>
          </w:rPr>
          <w:t xml:space="preserve">an </w:t>
        </w:r>
      </w:ins>
      <w:r w:rsidRPr="00CB7AF6">
        <w:rPr>
          <w:rFonts w:ascii="Arial" w:eastAsia="Arial" w:hAnsi="Arial" w:cs="Arial"/>
          <w:color w:val="000000" w:themeColor="text1"/>
          <w:sz w:val="22"/>
        </w:rPr>
        <w:t xml:space="preserve">assay </w:t>
      </w:r>
      <w:ins w:id="114" w:author="David Brown" w:date="2019-07-16T23:02:00Z">
        <w:r w:rsidR="005D4282">
          <w:rPr>
            <w:rFonts w:ascii="Arial" w:eastAsia="Arial" w:hAnsi="Arial" w:cs="Arial"/>
            <w:color w:val="000000" w:themeColor="text1"/>
            <w:sz w:val="22"/>
          </w:rPr>
          <w:t xml:space="preserve">with </w:t>
        </w:r>
      </w:ins>
      <w:r w:rsidRPr="00CB7AF6">
        <w:rPr>
          <w:rFonts w:ascii="Arial" w:eastAsia="Arial" w:hAnsi="Arial" w:cs="Arial"/>
          <w:color w:val="000000" w:themeColor="text1"/>
          <w:sz w:val="22"/>
        </w:rPr>
        <w:t>performance</w:t>
      </w:r>
      <w:ins w:id="115" w:author="David Brown" w:date="2019-07-16T23:00:00Z">
        <w:r w:rsidR="005D4282">
          <w:rPr>
            <w:rFonts w:ascii="Arial" w:eastAsia="Arial" w:hAnsi="Arial" w:cs="Arial"/>
            <w:color w:val="000000" w:themeColor="text1"/>
            <w:sz w:val="22"/>
          </w:rPr>
          <w:t xml:space="preserve"> </w:t>
        </w:r>
      </w:ins>
      <w:moveToRangeStart w:id="116" w:author="David Brown" w:date="2019-07-16T23:00:00Z" w:name="move14210472"/>
      <w:moveTo w:id="117" w:author="David Brown" w:date="2019-07-16T23:00:00Z">
        <w:r w:rsidR="005D4282" w:rsidRPr="00CB7AF6">
          <w:rPr>
            <w:rFonts w:ascii="Arial" w:eastAsia="Arial" w:hAnsi="Arial" w:cs="Arial"/>
            <w:color w:val="000000" w:themeColor="text1"/>
            <w:sz w:val="22"/>
          </w:rPr>
          <w:t xml:space="preserve">characteristics </w:t>
        </w:r>
        <w:r w:rsidR="005D4282" w:rsidRPr="001847CB">
          <w:rPr>
            <w:rFonts w:ascii="Arial" w:eastAsia="Arial" w:hAnsi="Arial" w:cs="Arial"/>
            <w:color w:val="000000" w:themeColor="text1"/>
            <w:sz w:val="22"/>
            <w:szCs w:val="22"/>
          </w:rPr>
          <w:t>necessary for</w:t>
        </w:r>
      </w:moveTo>
      <w:ins w:id="118" w:author="David Brown" w:date="2019-07-16T23:01:00Z">
        <w:r w:rsidR="005D4282">
          <w:rPr>
            <w:rFonts w:ascii="Arial" w:eastAsia="Arial" w:hAnsi="Arial" w:cs="Arial"/>
            <w:color w:val="000000" w:themeColor="text1"/>
            <w:sz w:val="22"/>
            <w:szCs w:val="22"/>
          </w:rPr>
          <w:t xml:space="preserve"> the</w:t>
        </w:r>
      </w:ins>
      <w:moveTo w:id="119" w:author="David Brown" w:date="2019-07-16T23:00:00Z">
        <w:r w:rsidR="005D4282" w:rsidRPr="001847CB">
          <w:rPr>
            <w:rFonts w:ascii="Arial" w:eastAsia="Arial" w:hAnsi="Arial" w:cs="Arial"/>
            <w:color w:val="000000" w:themeColor="text1"/>
            <w:sz w:val="22"/>
            <w:szCs w:val="22"/>
          </w:rPr>
          <w:t xml:space="preserve"> detection of mutations near the molecular limits (high technical sensitivity</w:t>
        </w:r>
        <w:del w:id="120" w:author="David Brown" w:date="2019-07-16T23:03:00Z">
          <w:r w:rsidR="005D4282" w:rsidRPr="00161E8F" w:rsidDel="005D4282">
            <w:rPr>
              <w:rFonts w:ascii="Arial" w:eastAsia="Arial" w:hAnsi="Arial" w:cs="Arial"/>
              <w:color w:val="000000" w:themeColor="text1"/>
              <w:sz w:val="22"/>
              <w:szCs w:val="22"/>
            </w:rPr>
            <w:delText>, low false positive</w:delText>
          </w:r>
        </w:del>
        <w:del w:id="121" w:author="David Brown" w:date="2019-07-16T23:02:00Z">
          <w:r w:rsidR="005D4282" w:rsidRPr="00161E8F" w:rsidDel="005D4282">
            <w:rPr>
              <w:rFonts w:ascii="Arial" w:eastAsia="Arial" w:hAnsi="Arial" w:cs="Arial"/>
              <w:color w:val="000000" w:themeColor="text1"/>
              <w:sz w:val="22"/>
              <w:szCs w:val="22"/>
            </w:rPr>
            <w:delText xml:space="preserve"> results</w:delText>
          </w:r>
        </w:del>
        <w:r w:rsidR="005D4282" w:rsidRPr="00161E8F">
          <w:rPr>
            <w:rFonts w:ascii="Arial" w:eastAsia="Arial" w:hAnsi="Arial" w:cs="Arial"/>
            <w:color w:val="000000" w:themeColor="text1"/>
            <w:sz w:val="22"/>
            <w:szCs w:val="22"/>
          </w:rPr>
          <w:t xml:space="preserve">; </w:t>
        </w:r>
        <w:del w:id="122" w:author="David Brown" w:date="2019-07-17T13:20:00Z">
          <w:r w:rsidR="005D4282" w:rsidRPr="00FF39FD" w:rsidDel="00FA7FED">
            <w:rPr>
              <w:rFonts w:ascii="Arial" w:eastAsia="Arial" w:hAnsi="Arial" w:cs="Arial"/>
              <w:b/>
              <w:color w:val="000000" w:themeColor="text1"/>
              <w:sz w:val="22"/>
              <w:szCs w:val="22"/>
              <w:highlight w:val="yellow"/>
              <w:rPrChange w:id="123" w:author="David Brown" w:date="2019-07-16T23:08:00Z">
                <w:rPr>
                  <w:rFonts w:ascii="Arial" w:eastAsia="Arial" w:hAnsi="Arial" w:cs="Arial"/>
                  <w:b/>
                  <w:color w:val="000000" w:themeColor="text1"/>
                  <w:sz w:val="22"/>
                  <w:szCs w:val="22"/>
                </w:rPr>
              </w:rPrChange>
            </w:rPr>
            <w:delText xml:space="preserve">Supplementary </w:delText>
          </w:r>
        </w:del>
        <w:r w:rsidR="005D4282" w:rsidRPr="00FF39FD">
          <w:rPr>
            <w:rFonts w:ascii="Arial" w:eastAsia="Arial" w:hAnsi="Arial" w:cs="Arial"/>
            <w:b/>
            <w:color w:val="000000" w:themeColor="text1"/>
            <w:sz w:val="22"/>
            <w:szCs w:val="22"/>
            <w:highlight w:val="yellow"/>
            <w:rPrChange w:id="124" w:author="David Brown" w:date="2019-07-16T23:08:00Z">
              <w:rPr>
                <w:rFonts w:ascii="Arial" w:eastAsia="Arial" w:hAnsi="Arial" w:cs="Arial"/>
                <w:b/>
                <w:color w:val="000000" w:themeColor="text1"/>
                <w:sz w:val="22"/>
                <w:szCs w:val="22"/>
              </w:rPr>
            </w:rPrChange>
          </w:rPr>
          <w:t xml:space="preserve">Fig. </w:t>
        </w:r>
        <w:del w:id="125" w:author="David Brown" w:date="2019-07-17T13:20:00Z">
          <w:r w:rsidR="005D4282" w:rsidRPr="00FF39FD" w:rsidDel="00FA7FED">
            <w:rPr>
              <w:rFonts w:ascii="Arial" w:eastAsia="Arial" w:hAnsi="Arial" w:cs="Arial"/>
              <w:b/>
              <w:color w:val="000000" w:themeColor="text1"/>
              <w:sz w:val="22"/>
              <w:szCs w:val="22"/>
              <w:highlight w:val="yellow"/>
              <w:rPrChange w:id="126" w:author="David Brown" w:date="2019-07-16T23:08:00Z">
                <w:rPr>
                  <w:rFonts w:ascii="Arial" w:eastAsia="Arial" w:hAnsi="Arial" w:cs="Arial"/>
                  <w:b/>
                  <w:color w:val="000000" w:themeColor="text1"/>
                  <w:sz w:val="22"/>
                  <w:szCs w:val="22"/>
                </w:rPr>
              </w:rPrChange>
            </w:rPr>
            <w:delText>2</w:delText>
          </w:r>
        </w:del>
      </w:moveTo>
      <w:ins w:id="127" w:author="David Brown" w:date="2019-07-17T13:20:00Z">
        <w:r w:rsidR="00FA7FED">
          <w:rPr>
            <w:rFonts w:ascii="Arial" w:eastAsia="Arial" w:hAnsi="Arial" w:cs="Arial"/>
            <w:b/>
            <w:color w:val="000000" w:themeColor="text1"/>
            <w:sz w:val="22"/>
            <w:szCs w:val="22"/>
            <w:highlight w:val="yellow"/>
          </w:rPr>
          <w:t>1b</w:t>
        </w:r>
      </w:ins>
      <w:ins w:id="128" w:author="David Brown" w:date="2019-07-17T16:37:00Z">
        <w:r w:rsidR="00B34C2C" w:rsidRPr="00B34C2C">
          <w:rPr>
            <w:rFonts w:ascii="Arial" w:eastAsia="Arial" w:hAnsi="Arial" w:cs="Arial"/>
            <w:b/>
            <w:color w:val="000000" w:themeColor="text1"/>
            <w:sz w:val="22"/>
            <w:szCs w:val="22"/>
            <w:highlight w:val="yellow"/>
            <w:rPrChange w:id="129" w:author="David Brown" w:date="2019-07-17T16:37:00Z">
              <w:rPr>
                <w:rFonts w:ascii="Arial" w:eastAsia="Arial" w:hAnsi="Arial" w:cs="Arial"/>
                <w:color w:val="000000" w:themeColor="text1"/>
                <w:sz w:val="22"/>
                <w:szCs w:val="22"/>
                <w:highlight w:val="yellow"/>
              </w:rPr>
            </w:rPrChange>
          </w:rPr>
          <w:t>-</w:t>
        </w:r>
      </w:ins>
      <w:ins w:id="130" w:author="David Brown" w:date="2019-07-17T13:21:00Z">
        <w:r w:rsidR="00FA7FED">
          <w:rPr>
            <w:rFonts w:ascii="Arial" w:eastAsia="Arial" w:hAnsi="Arial" w:cs="Arial"/>
            <w:b/>
            <w:color w:val="000000" w:themeColor="text1"/>
            <w:sz w:val="22"/>
            <w:szCs w:val="22"/>
            <w:highlight w:val="yellow"/>
          </w:rPr>
          <w:t>c</w:t>
        </w:r>
      </w:ins>
      <w:moveTo w:id="131" w:author="David Brown" w:date="2019-07-16T23:00:00Z">
        <w:r w:rsidR="005D4282" w:rsidRPr="00161E8F">
          <w:rPr>
            <w:rFonts w:ascii="Arial" w:eastAsia="Arial" w:hAnsi="Arial" w:cs="Arial"/>
            <w:color w:val="000000" w:themeColor="text1"/>
            <w:sz w:val="22"/>
            <w:szCs w:val="22"/>
          </w:rPr>
          <w:t xml:space="preserve">), </w:t>
        </w:r>
      </w:moveTo>
      <w:ins w:id="132" w:author="David Brown" w:date="2019-07-16T23:05:00Z">
        <w:r w:rsidR="005D4282">
          <w:rPr>
            <w:rFonts w:ascii="Arial" w:eastAsia="Arial" w:hAnsi="Arial" w:cs="Arial"/>
            <w:color w:val="000000" w:themeColor="text1"/>
            <w:sz w:val="22"/>
            <w:szCs w:val="22"/>
          </w:rPr>
          <w:t xml:space="preserve">low false positive </w:t>
        </w:r>
      </w:ins>
      <w:moveTo w:id="133" w:author="David Brown" w:date="2019-07-16T23:00:00Z">
        <w:del w:id="134" w:author="David Brown" w:date="2019-07-16T23:03:00Z">
          <w:r w:rsidR="005D4282" w:rsidRPr="00161E8F" w:rsidDel="005D4282">
            <w:rPr>
              <w:rFonts w:ascii="Arial" w:eastAsia="Arial" w:hAnsi="Arial" w:cs="Arial"/>
              <w:color w:val="000000" w:themeColor="text1"/>
              <w:sz w:val="22"/>
              <w:szCs w:val="22"/>
            </w:rPr>
            <w:delText xml:space="preserve">with </w:delText>
          </w:r>
        </w:del>
        <w:del w:id="135" w:author="David Brown" w:date="2019-07-16T23:05:00Z">
          <w:r w:rsidR="005D4282" w:rsidRPr="00161E8F" w:rsidDel="005D4282">
            <w:rPr>
              <w:rFonts w:ascii="Arial" w:eastAsia="Arial" w:hAnsi="Arial" w:cs="Arial"/>
              <w:color w:val="000000" w:themeColor="text1"/>
              <w:sz w:val="22"/>
              <w:szCs w:val="22"/>
            </w:rPr>
            <w:delText>a</w:delText>
          </w:r>
        </w:del>
      </w:moveTo>
      <w:ins w:id="136" w:author="David Brown" w:date="2019-07-16T23:05:00Z">
        <w:r w:rsidR="005D4282">
          <w:rPr>
            <w:rFonts w:ascii="Arial" w:eastAsia="Arial" w:hAnsi="Arial" w:cs="Arial"/>
            <w:color w:val="000000" w:themeColor="text1"/>
            <w:sz w:val="22"/>
            <w:szCs w:val="22"/>
          </w:rPr>
          <w:t>(</w:t>
        </w:r>
      </w:ins>
      <w:moveTo w:id="137" w:author="David Brown" w:date="2019-07-16T23:00:00Z">
        <w:del w:id="138" w:author="David Brown" w:date="2019-07-16T23:05:00Z">
          <w:r w:rsidR="005D4282" w:rsidRPr="00161E8F" w:rsidDel="005D4282">
            <w:rPr>
              <w:rFonts w:ascii="Arial" w:eastAsia="Arial" w:hAnsi="Arial" w:cs="Arial"/>
              <w:color w:val="000000" w:themeColor="text1"/>
              <w:sz w:val="22"/>
              <w:szCs w:val="22"/>
            </w:rPr>
            <w:delText xml:space="preserve"> </w:delText>
          </w:r>
        </w:del>
        <w:del w:id="139" w:author="David Brown" w:date="2019-07-16T23:06:00Z">
          <w:r w:rsidR="005D4282" w:rsidRPr="00161E8F" w:rsidDel="005D4282">
            <w:rPr>
              <w:rFonts w:ascii="Arial" w:eastAsia="Arial" w:hAnsi="Arial" w:cs="Arial"/>
              <w:color w:val="000000" w:themeColor="text1"/>
              <w:sz w:val="22"/>
              <w:szCs w:val="22"/>
            </w:rPr>
            <w:delText xml:space="preserve">frequency of </w:delText>
          </w:r>
        </w:del>
        <w:r w:rsidR="005D4282" w:rsidRPr="00161E8F">
          <w:rPr>
            <w:rFonts w:ascii="Arial" w:eastAsia="Arial" w:hAnsi="Arial" w:cs="Arial"/>
            <w:color w:val="000000" w:themeColor="text1"/>
            <w:sz w:val="22"/>
            <w:szCs w:val="22"/>
          </w:rPr>
          <w:t>&lt;1 error in one million bases sequenced</w:t>
        </w:r>
      </w:moveTo>
      <w:ins w:id="140" w:author="David Brown" w:date="2019-07-16T23:05:00Z">
        <w:r w:rsidR="005D4282">
          <w:rPr>
            <w:rFonts w:ascii="Arial" w:eastAsia="Arial" w:hAnsi="Arial" w:cs="Arial"/>
            <w:color w:val="000000" w:themeColor="text1"/>
            <w:sz w:val="22"/>
            <w:szCs w:val="22"/>
          </w:rPr>
          <w:t xml:space="preserve">; </w:t>
        </w:r>
        <w:r w:rsidR="005D4282" w:rsidRPr="00FA7FED">
          <w:rPr>
            <w:rFonts w:ascii="Arial" w:eastAsia="Arial" w:hAnsi="Arial" w:cs="Arial"/>
            <w:b/>
            <w:color w:val="000000" w:themeColor="text1"/>
            <w:sz w:val="22"/>
            <w:szCs w:val="22"/>
            <w:highlight w:val="yellow"/>
            <w:rPrChange w:id="141" w:author="David Brown" w:date="2019-07-17T13:21:00Z">
              <w:rPr>
                <w:rFonts w:ascii="Arial" w:eastAsia="Arial" w:hAnsi="Arial" w:cs="Arial"/>
                <w:color w:val="000000" w:themeColor="text1"/>
                <w:sz w:val="22"/>
                <w:szCs w:val="22"/>
              </w:rPr>
            </w:rPrChange>
          </w:rPr>
          <w:t>Supplementary Fi</w:t>
        </w:r>
      </w:ins>
      <w:ins w:id="142" w:author="David Brown" w:date="2019-07-16T23:06:00Z">
        <w:r w:rsidR="005D4282" w:rsidRPr="00FA7FED">
          <w:rPr>
            <w:rFonts w:ascii="Arial" w:eastAsia="Arial" w:hAnsi="Arial" w:cs="Arial"/>
            <w:b/>
            <w:color w:val="000000" w:themeColor="text1"/>
            <w:sz w:val="22"/>
            <w:szCs w:val="22"/>
            <w:highlight w:val="yellow"/>
            <w:rPrChange w:id="143" w:author="David Brown" w:date="2019-07-17T13:21:00Z">
              <w:rPr>
                <w:rFonts w:ascii="Arial" w:eastAsia="Arial" w:hAnsi="Arial" w:cs="Arial"/>
                <w:color w:val="000000" w:themeColor="text1"/>
                <w:sz w:val="22"/>
                <w:szCs w:val="22"/>
              </w:rPr>
            </w:rPrChange>
          </w:rPr>
          <w:t>g</w:t>
        </w:r>
      </w:ins>
      <w:ins w:id="144" w:author="David Brown" w:date="2019-07-16T23:05:00Z">
        <w:r w:rsidR="005D4282" w:rsidRPr="00FA7FED">
          <w:rPr>
            <w:rFonts w:ascii="Arial" w:eastAsia="Arial" w:hAnsi="Arial" w:cs="Arial"/>
            <w:b/>
            <w:color w:val="000000" w:themeColor="text1"/>
            <w:sz w:val="22"/>
            <w:szCs w:val="22"/>
            <w:highlight w:val="yellow"/>
            <w:rPrChange w:id="145" w:author="David Brown" w:date="2019-07-17T13:21:00Z">
              <w:rPr>
                <w:rFonts w:ascii="Arial" w:eastAsia="Arial" w:hAnsi="Arial" w:cs="Arial"/>
                <w:color w:val="000000" w:themeColor="text1"/>
                <w:sz w:val="22"/>
                <w:szCs w:val="22"/>
              </w:rPr>
            </w:rPrChange>
          </w:rPr>
          <w:t xml:space="preserve">. </w:t>
        </w:r>
      </w:ins>
      <w:ins w:id="146" w:author="David Brown" w:date="2019-07-18T01:46:00Z">
        <w:r w:rsidR="00626342">
          <w:rPr>
            <w:rFonts w:ascii="Arial" w:eastAsia="Arial" w:hAnsi="Arial" w:cs="Arial"/>
            <w:b/>
            <w:color w:val="000000" w:themeColor="text1"/>
            <w:sz w:val="22"/>
            <w:szCs w:val="22"/>
            <w:highlight w:val="yellow"/>
          </w:rPr>
          <w:t>3</w:t>
        </w:r>
      </w:ins>
      <w:ins w:id="147" w:author="David Brown" w:date="2019-07-16T23:05:00Z">
        <w:r w:rsidR="005D4282">
          <w:rPr>
            <w:rFonts w:ascii="Arial" w:eastAsia="Arial" w:hAnsi="Arial" w:cs="Arial"/>
            <w:color w:val="000000" w:themeColor="text1"/>
            <w:sz w:val="22"/>
            <w:szCs w:val="22"/>
          </w:rPr>
          <w:t>)</w:t>
        </w:r>
      </w:ins>
      <w:moveTo w:id="148" w:author="David Brown" w:date="2019-07-16T23:00:00Z">
        <w:r w:rsidR="005D4282" w:rsidRPr="00161E8F">
          <w:rPr>
            <w:rFonts w:ascii="Arial" w:eastAsia="Arial" w:hAnsi="Arial" w:cs="Arial"/>
            <w:color w:val="000000" w:themeColor="text1"/>
            <w:sz w:val="22"/>
            <w:szCs w:val="22"/>
          </w:rPr>
          <w:t xml:space="preserve">, </w:t>
        </w:r>
        <w:del w:id="149" w:author="David Brown" w:date="2019-07-16T23:06:00Z">
          <w:r w:rsidR="005D4282" w:rsidRPr="00161E8F" w:rsidDel="005D4282">
            <w:rPr>
              <w:rFonts w:ascii="Arial" w:eastAsia="Arial" w:hAnsi="Arial" w:cs="Arial"/>
              <w:color w:val="000000" w:themeColor="text1"/>
              <w:sz w:val="22"/>
              <w:szCs w:val="22"/>
            </w:rPr>
            <w:delText>and</w:delText>
          </w:r>
        </w:del>
      </w:moveTo>
      <w:ins w:id="150" w:author="David Brown" w:date="2019-07-16T23:06:00Z">
        <w:r w:rsidR="005D4282">
          <w:rPr>
            <w:rFonts w:ascii="Arial" w:eastAsia="Arial" w:hAnsi="Arial" w:cs="Arial"/>
            <w:color w:val="000000" w:themeColor="text1"/>
            <w:sz w:val="22"/>
            <w:szCs w:val="22"/>
          </w:rPr>
          <w:t>high</w:t>
        </w:r>
      </w:ins>
      <w:moveTo w:id="151" w:author="David Brown" w:date="2019-07-16T23:00:00Z">
        <w:r w:rsidR="005D4282" w:rsidRPr="00161E8F">
          <w:rPr>
            <w:rFonts w:ascii="Arial" w:eastAsia="Arial" w:hAnsi="Arial" w:cs="Arial"/>
            <w:color w:val="000000" w:themeColor="text1"/>
            <w:sz w:val="22"/>
            <w:szCs w:val="22"/>
          </w:rPr>
          <w:t xml:space="preserve"> reproducibility in independent biological replicates (</w:t>
        </w:r>
        <w:r w:rsidR="005D4282" w:rsidRPr="00FF39FD">
          <w:rPr>
            <w:rFonts w:ascii="Arial" w:eastAsia="Arial" w:hAnsi="Arial" w:cs="Arial"/>
            <w:b/>
            <w:color w:val="000000" w:themeColor="text1"/>
            <w:sz w:val="22"/>
            <w:szCs w:val="22"/>
            <w:highlight w:val="yellow"/>
            <w:rPrChange w:id="152" w:author="David Brown" w:date="2019-07-16T23:08:00Z">
              <w:rPr>
                <w:rFonts w:ascii="Arial" w:eastAsia="Arial" w:hAnsi="Arial" w:cs="Arial"/>
                <w:b/>
                <w:color w:val="000000" w:themeColor="text1"/>
                <w:sz w:val="22"/>
                <w:szCs w:val="22"/>
              </w:rPr>
            </w:rPrChange>
          </w:rPr>
          <w:t>Fig. 1</w:t>
        </w:r>
      </w:moveTo>
      <w:ins w:id="153" w:author="David Brown" w:date="2019-07-17T13:21:00Z">
        <w:r w:rsidR="00FA7FED">
          <w:rPr>
            <w:rFonts w:ascii="Arial" w:eastAsia="Arial" w:hAnsi="Arial" w:cs="Arial"/>
            <w:b/>
            <w:color w:val="000000" w:themeColor="text1"/>
            <w:sz w:val="22"/>
            <w:szCs w:val="22"/>
            <w:highlight w:val="yellow"/>
          </w:rPr>
          <w:t>d</w:t>
        </w:r>
      </w:ins>
      <w:ins w:id="154" w:author="David Brown" w:date="2019-07-17T16:37:00Z">
        <w:r w:rsidR="00B34C2C" w:rsidRPr="00B34C2C">
          <w:rPr>
            <w:rFonts w:ascii="Arial" w:eastAsia="Arial" w:hAnsi="Arial" w:cs="Arial"/>
            <w:b/>
            <w:color w:val="000000" w:themeColor="text1"/>
            <w:sz w:val="22"/>
            <w:szCs w:val="22"/>
            <w:highlight w:val="yellow"/>
            <w:rPrChange w:id="155" w:author="David Brown" w:date="2019-07-17T16:37:00Z">
              <w:rPr>
                <w:rFonts w:ascii="Arial" w:eastAsia="Arial" w:hAnsi="Arial" w:cs="Arial"/>
                <w:color w:val="000000" w:themeColor="text1"/>
                <w:sz w:val="22"/>
                <w:szCs w:val="22"/>
                <w:highlight w:val="yellow"/>
              </w:rPr>
            </w:rPrChange>
          </w:rPr>
          <w:t>-</w:t>
        </w:r>
      </w:ins>
      <w:ins w:id="156" w:author="David Brown" w:date="2019-07-17T13:21:00Z">
        <w:r w:rsidR="00FA7FED">
          <w:rPr>
            <w:rFonts w:ascii="Arial" w:eastAsia="Arial" w:hAnsi="Arial" w:cs="Arial"/>
            <w:b/>
            <w:color w:val="000000" w:themeColor="text1"/>
            <w:sz w:val="22"/>
            <w:szCs w:val="22"/>
            <w:highlight w:val="yellow"/>
          </w:rPr>
          <w:t>e</w:t>
        </w:r>
      </w:ins>
      <w:ins w:id="157" w:author="David Brown" w:date="2019-07-18T01:46:00Z">
        <w:r w:rsidR="00626342">
          <w:rPr>
            <w:rFonts w:ascii="Arial" w:eastAsia="Arial" w:hAnsi="Arial" w:cs="Arial"/>
            <w:b/>
            <w:color w:val="000000" w:themeColor="text1"/>
            <w:sz w:val="22"/>
            <w:szCs w:val="22"/>
            <w:highlight w:val="yellow"/>
          </w:rPr>
          <w:t>,</w:t>
        </w:r>
      </w:ins>
      <w:ins w:id="158" w:author="David Brown" w:date="2019-07-17T16:38:00Z">
        <w:r w:rsidR="00B34C2C">
          <w:rPr>
            <w:rFonts w:ascii="Arial" w:eastAsia="Arial" w:hAnsi="Arial" w:cs="Arial"/>
            <w:b/>
            <w:color w:val="000000" w:themeColor="text1"/>
            <w:sz w:val="22"/>
            <w:szCs w:val="22"/>
            <w:highlight w:val="yellow"/>
          </w:rPr>
          <w:t xml:space="preserve"> Supplementary Fig. </w:t>
        </w:r>
      </w:ins>
      <w:ins w:id="159" w:author="David Brown" w:date="2019-07-18T01:46:00Z">
        <w:r w:rsidR="00626342">
          <w:rPr>
            <w:rFonts w:ascii="Arial" w:eastAsia="Arial" w:hAnsi="Arial" w:cs="Arial"/>
            <w:b/>
            <w:color w:val="000000" w:themeColor="text1"/>
            <w:sz w:val="22"/>
            <w:szCs w:val="22"/>
            <w:highlight w:val="yellow"/>
          </w:rPr>
          <w:t>4</w:t>
        </w:r>
      </w:ins>
      <w:moveTo w:id="160" w:author="David Brown" w:date="2019-07-16T23:00:00Z">
        <w:del w:id="161" w:author="David Brown" w:date="2019-07-17T13:21:00Z">
          <w:r w:rsidR="005D4282" w:rsidRPr="00FF39FD" w:rsidDel="00FA7FED">
            <w:rPr>
              <w:rFonts w:ascii="Arial" w:eastAsia="Arial" w:hAnsi="Arial" w:cs="Arial"/>
              <w:b/>
              <w:color w:val="000000" w:themeColor="text1"/>
              <w:sz w:val="22"/>
              <w:szCs w:val="22"/>
              <w:highlight w:val="yellow"/>
              <w:rPrChange w:id="162" w:author="David Brown" w:date="2019-07-16T23:08:00Z">
                <w:rPr>
                  <w:rFonts w:ascii="Arial" w:eastAsia="Arial" w:hAnsi="Arial" w:cs="Arial"/>
                  <w:b/>
                  <w:color w:val="000000" w:themeColor="text1"/>
                  <w:sz w:val="22"/>
                  <w:szCs w:val="22"/>
                </w:rPr>
              </w:rPrChange>
            </w:rPr>
            <w:delText>c</w:delText>
          </w:r>
        </w:del>
        <w:del w:id="163" w:author="David Brown" w:date="2019-07-17T13:22:00Z">
          <w:r w:rsidR="005D4282" w:rsidRPr="00FF39FD" w:rsidDel="00FA7FED">
            <w:rPr>
              <w:rFonts w:ascii="Arial" w:eastAsia="Arial" w:hAnsi="Arial" w:cs="Arial"/>
              <w:color w:val="000000" w:themeColor="text1"/>
              <w:sz w:val="22"/>
              <w:szCs w:val="22"/>
              <w:highlight w:val="yellow"/>
              <w:rPrChange w:id="164" w:author="David Brown" w:date="2019-07-16T23:08:00Z">
                <w:rPr>
                  <w:rFonts w:ascii="Arial" w:eastAsia="Arial" w:hAnsi="Arial" w:cs="Arial"/>
                  <w:color w:val="000000" w:themeColor="text1"/>
                  <w:sz w:val="22"/>
                  <w:szCs w:val="22"/>
                </w:rPr>
              </w:rPrChange>
            </w:rPr>
            <w:delText xml:space="preserve"> and </w:delText>
          </w:r>
          <w:r w:rsidR="005D4282" w:rsidRPr="00FF39FD" w:rsidDel="00FA7FED">
            <w:rPr>
              <w:rFonts w:ascii="Arial" w:eastAsia="Arial" w:hAnsi="Arial" w:cs="Arial"/>
              <w:b/>
              <w:color w:val="000000" w:themeColor="text1"/>
              <w:sz w:val="22"/>
              <w:szCs w:val="22"/>
              <w:highlight w:val="yellow"/>
              <w:rPrChange w:id="165" w:author="David Brown" w:date="2019-07-16T23:08:00Z">
                <w:rPr>
                  <w:rFonts w:ascii="Arial" w:eastAsia="Arial" w:hAnsi="Arial" w:cs="Arial"/>
                  <w:b/>
                  <w:color w:val="000000" w:themeColor="text1"/>
                  <w:sz w:val="22"/>
                  <w:szCs w:val="22"/>
                </w:rPr>
              </w:rPrChange>
            </w:rPr>
            <w:delText>Supplementary Fig. 3</w:delText>
          </w:r>
        </w:del>
      </w:moveTo>
      <w:ins w:id="166" w:author="David Brown" w:date="2019-07-17T13:22:00Z">
        <w:r w:rsidR="00FA7FED">
          <w:rPr>
            <w:rFonts w:ascii="Arial" w:eastAsia="Arial" w:hAnsi="Arial" w:cs="Arial"/>
            <w:color w:val="000000" w:themeColor="text1"/>
            <w:sz w:val="22"/>
            <w:szCs w:val="22"/>
          </w:rPr>
          <w:t>)</w:t>
        </w:r>
      </w:ins>
      <w:moveTo w:id="167" w:author="David Brown" w:date="2019-07-16T23:00:00Z">
        <w:del w:id="168" w:author="David Brown" w:date="2019-07-17T13:22:00Z">
          <w:r w:rsidR="005D4282" w:rsidRPr="00A74B82" w:rsidDel="00FA7FED">
            <w:rPr>
              <w:rFonts w:ascii="Arial" w:eastAsia="Arial" w:hAnsi="Arial" w:cs="Arial"/>
              <w:color w:val="000000" w:themeColor="text1"/>
              <w:sz w:val="22"/>
              <w:szCs w:val="22"/>
            </w:rPr>
            <w:delText>)</w:delText>
          </w:r>
        </w:del>
      </w:moveTo>
      <w:moveToRangeEnd w:id="116"/>
      <w:ins w:id="169" w:author="David Brown" w:date="2019-07-16T23:07:00Z">
        <w:r w:rsidR="00FF39FD">
          <w:rPr>
            <w:rFonts w:ascii="Arial" w:eastAsia="Arial" w:hAnsi="Arial" w:cs="Arial"/>
            <w:color w:val="000000" w:themeColor="text1"/>
            <w:sz w:val="22"/>
            <w:szCs w:val="22"/>
          </w:rPr>
          <w:t xml:space="preserve"> </w:t>
        </w:r>
      </w:ins>
      <w:ins w:id="170" w:author="David Brown" w:date="2019-07-17T13:22:00Z">
        <w:r w:rsidR="00FA7FED">
          <w:rPr>
            <w:rFonts w:ascii="Arial" w:eastAsia="Arial" w:hAnsi="Arial" w:cs="Arial"/>
            <w:color w:val="000000" w:themeColor="text1"/>
            <w:sz w:val="22"/>
            <w:szCs w:val="22"/>
          </w:rPr>
          <w:t xml:space="preserve">and </w:t>
        </w:r>
      </w:ins>
      <w:ins w:id="171" w:author="David Brown" w:date="2019-07-16T23:07:00Z">
        <w:r w:rsidR="00FF39FD">
          <w:rPr>
            <w:rFonts w:ascii="Arial" w:eastAsia="Arial" w:hAnsi="Arial" w:cs="Arial"/>
            <w:color w:val="000000" w:themeColor="text1"/>
            <w:sz w:val="22"/>
            <w:szCs w:val="22"/>
          </w:rPr>
          <w:t xml:space="preserve">a detection performance </w:t>
        </w:r>
      </w:ins>
      <w:del w:id="172" w:author="David Brown" w:date="2019-07-16T22:59:00Z">
        <w:r w:rsidRPr="00CB7AF6" w:rsidDel="005D4282">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 xml:space="preserve">comparable to that of digital droplet PCR (ddPCR; </w:t>
      </w:r>
      <w:r w:rsidR="00E669C5" w:rsidRPr="00FF39FD">
        <w:rPr>
          <w:rFonts w:ascii="Arial" w:eastAsia="Arial" w:hAnsi="Arial" w:cs="Arial"/>
          <w:b/>
          <w:color w:val="000000" w:themeColor="text1"/>
          <w:sz w:val="22"/>
          <w:highlight w:val="yellow"/>
          <w:rPrChange w:id="173" w:author="David Brown" w:date="2019-07-16T23:09:00Z">
            <w:rPr>
              <w:rFonts w:ascii="Arial" w:eastAsia="Arial" w:hAnsi="Arial" w:cs="Arial"/>
              <w:b/>
              <w:color w:val="000000" w:themeColor="text1"/>
              <w:sz w:val="22"/>
            </w:rPr>
          </w:rPrChange>
        </w:rPr>
        <w:t xml:space="preserve">Fig. </w:t>
      </w:r>
      <w:r w:rsidRPr="00FF39FD">
        <w:rPr>
          <w:rFonts w:ascii="Arial" w:eastAsia="Arial" w:hAnsi="Arial" w:cs="Arial"/>
          <w:b/>
          <w:color w:val="000000" w:themeColor="text1"/>
          <w:sz w:val="22"/>
          <w:highlight w:val="yellow"/>
          <w:rPrChange w:id="174" w:author="David Brown" w:date="2019-07-16T23:09:00Z">
            <w:rPr>
              <w:rFonts w:ascii="Arial" w:eastAsia="Arial" w:hAnsi="Arial" w:cs="Arial"/>
              <w:b/>
              <w:color w:val="000000" w:themeColor="text1"/>
              <w:sz w:val="22"/>
            </w:rPr>
          </w:rPrChange>
        </w:rPr>
        <w:t>1</w:t>
      </w:r>
      <w:ins w:id="175" w:author="David Brown" w:date="2019-07-17T13:23:00Z">
        <w:r w:rsidR="00FA7FED">
          <w:rPr>
            <w:rFonts w:ascii="Arial" w:eastAsia="Arial" w:hAnsi="Arial" w:cs="Arial"/>
            <w:b/>
            <w:color w:val="000000" w:themeColor="text1"/>
            <w:sz w:val="22"/>
            <w:highlight w:val="yellow"/>
          </w:rPr>
          <w:t>f</w:t>
        </w:r>
      </w:ins>
      <w:del w:id="176" w:author="David Brown" w:date="2019-07-17T13:23:00Z">
        <w:r w:rsidR="00755A8A" w:rsidRPr="00FF39FD" w:rsidDel="00FA7FED">
          <w:rPr>
            <w:rFonts w:ascii="Arial" w:eastAsia="Arial" w:hAnsi="Arial" w:cs="Arial"/>
            <w:b/>
            <w:color w:val="000000" w:themeColor="text1"/>
            <w:sz w:val="22"/>
            <w:highlight w:val="yellow"/>
            <w:rPrChange w:id="177" w:author="David Brown" w:date="2019-07-16T23:09:00Z">
              <w:rPr>
                <w:rFonts w:ascii="Arial" w:eastAsia="Arial" w:hAnsi="Arial" w:cs="Arial"/>
                <w:b/>
                <w:color w:val="000000" w:themeColor="text1"/>
                <w:sz w:val="22"/>
              </w:rPr>
            </w:rPrChange>
          </w:rPr>
          <w:delText>b</w:delText>
        </w:r>
      </w:del>
      <w:r w:rsidRPr="00CB7AF6">
        <w:rPr>
          <w:rFonts w:ascii="Arial" w:eastAsia="Arial" w:hAnsi="Arial" w:cs="Arial"/>
          <w:color w:val="000000" w:themeColor="text1"/>
          <w:sz w:val="22"/>
        </w:rPr>
        <w:t>)</w:t>
      </w:r>
      <w:del w:id="178" w:author="David Brown" w:date="2019-07-16T23:09:00Z">
        <w:r w:rsidR="006639AF" w:rsidDel="00FF39FD">
          <w:rPr>
            <w:rFonts w:ascii="Arial" w:eastAsia="Arial" w:hAnsi="Arial" w:cs="Arial"/>
            <w:color w:val="000000" w:themeColor="text1"/>
            <w:sz w:val="22"/>
          </w:rPr>
          <w:delText>,</w:delText>
        </w:r>
        <w:r w:rsidRPr="00CB7AF6" w:rsidDel="00FF39FD">
          <w:rPr>
            <w:rFonts w:ascii="Arial" w:eastAsia="Arial" w:hAnsi="Arial" w:cs="Arial"/>
            <w:color w:val="000000" w:themeColor="text1"/>
            <w:sz w:val="22"/>
          </w:rPr>
          <w:delText xml:space="preserve"> with performance</w:delText>
        </w:r>
      </w:del>
      <w:moveFromRangeStart w:id="179" w:author="David Brown" w:date="2019-07-16T23:00:00Z" w:name="move14210472"/>
      <w:moveFrom w:id="180" w:author="David Brown" w:date="2019-07-16T23:00:00Z">
        <w:del w:id="181" w:author="David Brown" w:date="2019-07-16T23:09:00Z">
          <w:r w:rsidRPr="00CB7AF6" w:rsidDel="00FF39FD">
            <w:rPr>
              <w:rFonts w:ascii="Arial" w:eastAsia="Arial" w:hAnsi="Arial" w:cs="Arial"/>
              <w:color w:val="000000" w:themeColor="text1"/>
              <w:sz w:val="22"/>
            </w:rPr>
            <w:delText xml:space="preserve"> </w:delText>
          </w:r>
        </w:del>
        <w:r w:rsidRPr="00CB7AF6" w:rsidDel="005D4282">
          <w:rPr>
            <w:rFonts w:ascii="Arial" w:eastAsia="Arial" w:hAnsi="Arial" w:cs="Arial"/>
            <w:color w:val="000000" w:themeColor="text1"/>
            <w:sz w:val="22"/>
          </w:rPr>
          <w:t xml:space="preserve">characteristics </w:t>
        </w:r>
        <w:r w:rsidRPr="001847CB" w:rsidDel="005D4282">
          <w:rPr>
            <w:rFonts w:ascii="Arial" w:eastAsia="Arial" w:hAnsi="Arial" w:cs="Arial"/>
            <w:color w:val="000000" w:themeColor="text1"/>
            <w:sz w:val="22"/>
            <w:szCs w:val="22"/>
          </w:rPr>
          <w:t>necessary for detection of mutations near the molecular limits (high technical sensitivity</w:t>
        </w:r>
        <w:r w:rsidR="006639AF" w:rsidRPr="00161E8F" w:rsidDel="005D4282">
          <w:rPr>
            <w:rFonts w:ascii="Arial" w:eastAsia="Arial" w:hAnsi="Arial" w:cs="Arial"/>
            <w:color w:val="000000" w:themeColor="text1"/>
            <w:sz w:val="22"/>
            <w:szCs w:val="22"/>
          </w:rPr>
          <w:t>,</w:t>
        </w:r>
        <w:r w:rsidRPr="00161E8F" w:rsidDel="005D4282">
          <w:rPr>
            <w:rFonts w:ascii="Arial" w:eastAsia="Arial" w:hAnsi="Arial" w:cs="Arial"/>
            <w:color w:val="000000" w:themeColor="text1"/>
            <w:sz w:val="22"/>
            <w:szCs w:val="22"/>
          </w:rPr>
          <w:t xml:space="preserve"> low false positive results; </w:t>
        </w:r>
        <w:r w:rsidR="00303111" w:rsidRPr="00161E8F" w:rsidDel="005D4282">
          <w:rPr>
            <w:rFonts w:ascii="Arial" w:eastAsia="Arial" w:hAnsi="Arial" w:cs="Arial"/>
            <w:b/>
            <w:color w:val="000000" w:themeColor="text1"/>
            <w:sz w:val="22"/>
            <w:szCs w:val="22"/>
          </w:rPr>
          <w:t xml:space="preserve">Supplementary Fig. </w:t>
        </w:r>
        <w:r w:rsidRPr="00161E8F" w:rsidDel="005D4282">
          <w:rPr>
            <w:rFonts w:ascii="Arial" w:eastAsia="Arial" w:hAnsi="Arial" w:cs="Arial"/>
            <w:b/>
            <w:color w:val="000000" w:themeColor="text1"/>
            <w:sz w:val="22"/>
            <w:szCs w:val="22"/>
          </w:rPr>
          <w:t>2</w:t>
        </w:r>
        <w:r w:rsidR="00520797" w:rsidRPr="00161E8F" w:rsidDel="005D4282">
          <w:rPr>
            <w:rFonts w:ascii="Arial" w:eastAsia="Arial" w:hAnsi="Arial" w:cs="Arial"/>
            <w:color w:val="000000" w:themeColor="text1"/>
            <w:sz w:val="22"/>
            <w:szCs w:val="22"/>
          </w:rPr>
          <w:t>)</w:t>
        </w:r>
        <w:r w:rsidR="002A6FD7" w:rsidRPr="00161E8F" w:rsidDel="005D4282">
          <w:rPr>
            <w:rFonts w:ascii="Arial" w:eastAsia="Arial" w:hAnsi="Arial" w:cs="Arial"/>
            <w:color w:val="000000" w:themeColor="text1"/>
            <w:sz w:val="22"/>
            <w:szCs w:val="22"/>
          </w:rPr>
          <w:t xml:space="preserve">, with a frequency of &lt;1 error in </w:t>
        </w:r>
        <w:r w:rsidR="009D4EB4" w:rsidRPr="00161E8F" w:rsidDel="005D4282">
          <w:rPr>
            <w:rFonts w:ascii="Arial" w:eastAsia="Arial" w:hAnsi="Arial" w:cs="Arial"/>
            <w:color w:val="000000" w:themeColor="text1"/>
            <w:sz w:val="22"/>
            <w:szCs w:val="22"/>
          </w:rPr>
          <w:t>one</w:t>
        </w:r>
        <w:r w:rsidR="002A6FD7" w:rsidRPr="00161E8F" w:rsidDel="005D4282">
          <w:rPr>
            <w:rFonts w:ascii="Arial" w:eastAsia="Arial" w:hAnsi="Arial" w:cs="Arial"/>
            <w:color w:val="000000" w:themeColor="text1"/>
            <w:sz w:val="22"/>
            <w:szCs w:val="22"/>
          </w:rPr>
          <w:t xml:space="preserve"> million bases sequenced,</w:t>
        </w:r>
        <w:r w:rsidRPr="00161E8F" w:rsidDel="005D4282">
          <w:rPr>
            <w:rFonts w:ascii="Arial" w:eastAsia="Arial" w:hAnsi="Arial" w:cs="Arial"/>
            <w:color w:val="000000" w:themeColor="text1"/>
            <w:sz w:val="22"/>
            <w:szCs w:val="22"/>
          </w:rPr>
          <w:t xml:space="preserve"> and reproducibility in independent biological replicates (</w:t>
        </w:r>
        <w:r w:rsidR="00E669C5" w:rsidRPr="00161E8F" w:rsidDel="005D4282">
          <w:rPr>
            <w:rFonts w:ascii="Arial" w:eastAsia="Arial" w:hAnsi="Arial" w:cs="Arial"/>
            <w:b/>
            <w:color w:val="000000" w:themeColor="text1"/>
            <w:sz w:val="22"/>
            <w:szCs w:val="22"/>
          </w:rPr>
          <w:t xml:space="preserve">Fig. </w:t>
        </w:r>
        <w:r w:rsidRPr="00161E8F" w:rsidDel="005D4282">
          <w:rPr>
            <w:rFonts w:ascii="Arial" w:eastAsia="Arial" w:hAnsi="Arial" w:cs="Arial"/>
            <w:b/>
            <w:color w:val="000000" w:themeColor="text1"/>
            <w:sz w:val="22"/>
            <w:szCs w:val="22"/>
          </w:rPr>
          <w:t>1</w:t>
        </w:r>
        <w:r w:rsidR="00755A8A" w:rsidRPr="00DB608E" w:rsidDel="005D4282">
          <w:rPr>
            <w:rFonts w:ascii="Arial" w:eastAsia="Arial" w:hAnsi="Arial" w:cs="Arial"/>
            <w:b/>
            <w:color w:val="000000" w:themeColor="text1"/>
            <w:sz w:val="22"/>
            <w:szCs w:val="22"/>
          </w:rPr>
          <w:t>c</w:t>
        </w:r>
        <w:r w:rsidR="005A55EC" w:rsidRPr="002646B9" w:rsidDel="005D4282">
          <w:rPr>
            <w:rFonts w:ascii="Arial" w:eastAsia="Arial" w:hAnsi="Arial" w:cs="Arial"/>
            <w:color w:val="000000" w:themeColor="text1"/>
            <w:sz w:val="22"/>
            <w:szCs w:val="22"/>
          </w:rPr>
          <w:t xml:space="preserve"> and</w:t>
        </w:r>
        <w:r w:rsidR="00407686" w:rsidRPr="00804841" w:rsidDel="005D4282">
          <w:rPr>
            <w:rFonts w:ascii="Arial" w:eastAsia="Arial" w:hAnsi="Arial" w:cs="Arial"/>
            <w:color w:val="000000" w:themeColor="text1"/>
            <w:sz w:val="22"/>
            <w:szCs w:val="22"/>
          </w:rPr>
          <w:t xml:space="preserve"> </w:t>
        </w:r>
        <w:r w:rsidR="00303111" w:rsidRPr="00804841" w:rsidDel="005D4282">
          <w:rPr>
            <w:rFonts w:ascii="Arial" w:eastAsia="Arial" w:hAnsi="Arial" w:cs="Arial"/>
            <w:b/>
            <w:color w:val="000000" w:themeColor="text1"/>
            <w:sz w:val="22"/>
            <w:szCs w:val="22"/>
          </w:rPr>
          <w:t xml:space="preserve">Supplementary Fig. </w:t>
        </w:r>
        <w:r w:rsidRPr="00804841" w:rsidDel="005D4282">
          <w:rPr>
            <w:rFonts w:ascii="Arial" w:eastAsia="Arial" w:hAnsi="Arial" w:cs="Arial"/>
            <w:b/>
            <w:color w:val="000000" w:themeColor="text1"/>
            <w:sz w:val="22"/>
            <w:szCs w:val="22"/>
          </w:rPr>
          <w:t>3</w:t>
        </w:r>
        <w:r w:rsidRPr="00A74B82" w:rsidDel="005D4282">
          <w:rPr>
            <w:rFonts w:ascii="Arial" w:eastAsia="Arial" w:hAnsi="Arial" w:cs="Arial"/>
            <w:color w:val="000000" w:themeColor="text1"/>
            <w:sz w:val="22"/>
            <w:szCs w:val="22"/>
          </w:rPr>
          <w:t>)</w:t>
        </w:r>
      </w:moveFrom>
      <w:moveFromRangeEnd w:id="179"/>
      <w:r w:rsidRPr="00A74B82">
        <w:rPr>
          <w:rFonts w:ascii="Arial" w:eastAsia="Arial" w:hAnsi="Arial" w:cs="Arial"/>
          <w:color w:val="000000" w:themeColor="text1"/>
          <w:sz w:val="22"/>
          <w:szCs w:val="22"/>
        </w:rPr>
        <w:t>.</w:t>
      </w:r>
      <w:del w:id="182" w:author="David Brown" w:date="2019-07-17T12:36:00Z">
        <w:r w:rsidRPr="00A74B82" w:rsidDel="00257A56">
          <w:rPr>
            <w:rFonts w:ascii="Arial" w:eastAsia="Arial" w:hAnsi="Arial" w:cs="Arial"/>
            <w:color w:val="000000" w:themeColor="text1"/>
            <w:sz w:val="22"/>
            <w:szCs w:val="22"/>
          </w:rPr>
          <w:delText xml:space="preserve"> </w:delText>
        </w:r>
      </w:del>
      <w:ins w:id="183" w:author="Reis-Filho, Jorge S./Pathology" w:date="2019-07-13T12:45:00Z">
        <w:del w:id="184" w:author="David Brown" w:date="2019-07-16T23:09:00Z">
          <w:r w:rsidR="00B82D4F" w:rsidRPr="0030441E" w:rsidDel="00FF39FD">
            <w:rPr>
              <w:rFonts w:ascii="Arial" w:eastAsia="Arial" w:hAnsi="Arial" w:cs="Arial"/>
              <w:color w:val="0033CC"/>
              <w:sz w:val="22"/>
              <w:szCs w:val="22"/>
              <w:highlight w:val="yellow"/>
              <w:rPrChange w:id="185" w:author="Reis-Filho, Jorge S./Pathology" w:date="2019-07-13T23:20:00Z">
                <w:rPr>
                  <w:rFonts w:ascii="Arial" w:eastAsia="Arial" w:hAnsi="Arial" w:cs="Arial"/>
                  <w:color w:val="0033CC"/>
                  <w:highlight w:val="yellow"/>
                </w:rPr>
              </w:rPrChange>
            </w:rPr>
            <w:delText>Our</w:delText>
          </w:r>
        </w:del>
        <w:del w:id="186" w:author="David Brown" w:date="2019-07-17T12:35:00Z">
          <w:r w:rsidR="00B82D4F" w:rsidRPr="0030441E" w:rsidDel="00257A56">
            <w:rPr>
              <w:rFonts w:ascii="Arial" w:eastAsia="Arial" w:hAnsi="Arial" w:cs="Arial"/>
              <w:color w:val="0033CC"/>
              <w:sz w:val="22"/>
              <w:szCs w:val="22"/>
              <w:highlight w:val="yellow"/>
              <w:rPrChange w:id="187" w:author="Reis-Filho, Jorge S./Pathology" w:date="2019-07-13T23:20:00Z">
                <w:rPr>
                  <w:rFonts w:ascii="Arial" w:eastAsia="Arial" w:hAnsi="Arial" w:cs="Arial"/>
                  <w:color w:val="0033CC"/>
                  <w:highlight w:val="yellow"/>
                </w:rPr>
              </w:rPrChange>
            </w:rPr>
            <w:delText xml:space="preserve"> </w:delText>
          </w:r>
        </w:del>
        <w:del w:id="188" w:author="David Brown" w:date="2019-07-16T23:09:00Z">
          <w:r w:rsidR="00B82D4F" w:rsidRPr="0030441E" w:rsidDel="00FF39FD">
            <w:rPr>
              <w:rFonts w:ascii="Arial" w:eastAsia="Arial" w:hAnsi="Arial" w:cs="Arial"/>
              <w:color w:val="0033CC"/>
              <w:sz w:val="22"/>
              <w:szCs w:val="22"/>
              <w:highlight w:val="yellow"/>
              <w:rPrChange w:id="189" w:author="Reis-Filho, Jorge S./Pathology" w:date="2019-07-13T23:20:00Z">
                <w:rPr>
                  <w:rFonts w:ascii="Arial" w:eastAsia="Arial" w:hAnsi="Arial" w:cs="Arial"/>
                  <w:color w:val="0033CC"/>
                  <w:highlight w:val="yellow"/>
                </w:rPr>
              </w:rPrChange>
            </w:rPr>
            <w:delText>‘</w:delText>
          </w:r>
        </w:del>
      </w:ins>
      <w:ins w:id="190" w:author="Reis-Filho, Jorge S./Pathology" w:date="2019-07-13T22:32:00Z">
        <w:del w:id="191" w:author="David Brown" w:date="2019-07-17T12:35:00Z">
          <w:r w:rsidR="007D1DF9" w:rsidRPr="0030441E" w:rsidDel="00257A56">
            <w:rPr>
              <w:rFonts w:ascii="Arial" w:eastAsia="Arial" w:hAnsi="Arial" w:cs="Arial"/>
              <w:color w:val="0033CC"/>
              <w:sz w:val="22"/>
              <w:szCs w:val="22"/>
              <w:highlight w:val="yellow"/>
            </w:rPr>
            <w:delText>high-intensity</w:delText>
          </w:r>
        </w:del>
      </w:ins>
      <w:ins w:id="192" w:author="Reis-Filho, Jorge S./Pathology" w:date="2019-07-13T12:45:00Z">
        <w:del w:id="193" w:author="David Brown" w:date="2019-07-16T23:09:00Z">
          <w:r w:rsidR="00B82D4F" w:rsidRPr="0030441E" w:rsidDel="00FF39FD">
            <w:rPr>
              <w:rFonts w:ascii="Arial" w:eastAsia="Arial" w:hAnsi="Arial" w:cs="Arial"/>
              <w:color w:val="0033CC"/>
              <w:sz w:val="22"/>
              <w:szCs w:val="22"/>
              <w:highlight w:val="yellow"/>
              <w:rPrChange w:id="194" w:author="Reis-Filho, Jorge S./Pathology" w:date="2019-07-13T23:20:00Z">
                <w:rPr>
                  <w:rFonts w:ascii="Arial" w:eastAsia="Arial" w:hAnsi="Arial" w:cs="Arial"/>
                  <w:color w:val="0033CC"/>
                  <w:highlight w:val="yellow"/>
                </w:rPr>
              </w:rPrChange>
            </w:rPr>
            <w:delText>’</w:delText>
          </w:r>
        </w:del>
        <w:del w:id="195" w:author="David Brown" w:date="2019-07-17T12:35:00Z">
          <w:r w:rsidR="00B82D4F" w:rsidRPr="0030441E" w:rsidDel="00257A56">
            <w:rPr>
              <w:rFonts w:ascii="Arial" w:eastAsia="Arial" w:hAnsi="Arial" w:cs="Arial"/>
              <w:color w:val="0033CC"/>
              <w:sz w:val="22"/>
              <w:szCs w:val="22"/>
              <w:highlight w:val="yellow"/>
              <w:rPrChange w:id="196" w:author="Reis-Filho, Jorge S./Pathology" w:date="2019-07-13T23:20:00Z">
                <w:rPr>
                  <w:rFonts w:ascii="Arial" w:eastAsia="Arial" w:hAnsi="Arial" w:cs="Arial"/>
                  <w:color w:val="0033CC"/>
                  <w:highlight w:val="yellow"/>
                </w:rPr>
              </w:rPrChange>
            </w:rPr>
            <w:delText xml:space="preserve"> sequencing assay was found to have a favorable per base error rate ranging from 1x10</w:delText>
          </w:r>
          <w:r w:rsidR="00B82D4F" w:rsidRPr="0030441E" w:rsidDel="00257A56">
            <w:rPr>
              <w:rFonts w:ascii="Arial" w:eastAsia="Arial" w:hAnsi="Arial" w:cs="Arial"/>
              <w:color w:val="0033CC"/>
              <w:sz w:val="22"/>
              <w:szCs w:val="22"/>
              <w:highlight w:val="yellow"/>
              <w:vertAlign w:val="superscript"/>
              <w:rPrChange w:id="197"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198" w:author="Reis-Filho, Jorge S./Pathology" w:date="2019-07-13T23:20:00Z">
                <w:rPr>
                  <w:rFonts w:ascii="Arial" w:eastAsia="Arial" w:hAnsi="Arial" w:cs="Arial"/>
                  <w:color w:val="0033CC"/>
                  <w:highlight w:val="yellow"/>
                </w:rPr>
              </w:rPrChange>
            </w:rPr>
            <w:delText xml:space="preserve"> to 3x10</w:delText>
          </w:r>
          <w:r w:rsidR="00B82D4F" w:rsidRPr="0030441E" w:rsidDel="00257A56">
            <w:rPr>
              <w:rFonts w:ascii="Arial" w:eastAsia="Arial" w:hAnsi="Arial" w:cs="Arial"/>
              <w:color w:val="0033CC"/>
              <w:sz w:val="22"/>
              <w:szCs w:val="22"/>
              <w:highlight w:val="yellow"/>
              <w:vertAlign w:val="superscript"/>
              <w:rPrChange w:id="199"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00" w:author="Reis-Filho, Jorge S./Pathology" w:date="2019-07-13T23:20:00Z">
                <w:rPr>
                  <w:rFonts w:ascii="Arial" w:eastAsia="Arial" w:hAnsi="Arial" w:cs="Arial"/>
                  <w:color w:val="0033CC"/>
                  <w:highlight w:val="yellow"/>
                </w:rPr>
              </w:rPrChange>
            </w:rPr>
            <w:delText xml:space="preserve"> </w:delText>
          </w:r>
        </w:del>
      </w:ins>
      <w:bookmarkStart w:id="201" w:name="_Hlk13914475"/>
      <w:ins w:id="202" w:author="Reis-Filho, Jorge S./Pathology" w:date="2019-07-13T12:46:00Z">
        <w:del w:id="203" w:author="David Brown" w:date="2019-07-17T12:35:00Z">
          <w:r w:rsidR="00B82D4F" w:rsidRPr="0030441E" w:rsidDel="00257A56">
            <w:rPr>
              <w:rFonts w:ascii="Arial" w:eastAsia="Arial" w:hAnsi="Arial" w:cs="Arial"/>
              <w:color w:val="0033CC"/>
              <w:sz w:val="22"/>
              <w:szCs w:val="22"/>
              <w:highlight w:val="yellow"/>
              <w:rPrChange w:id="204" w:author="Reis-Filho, Jorge S./Pathology" w:date="2019-07-13T23:20:00Z">
                <w:rPr>
                  <w:rFonts w:ascii="Arial" w:eastAsia="Arial" w:hAnsi="Arial" w:cs="Arial"/>
                  <w:color w:val="0033CC"/>
                  <w:highlight w:val="yellow"/>
                </w:rPr>
              </w:rPrChange>
            </w:rPr>
            <w:delText>(</w:delText>
          </w:r>
        </w:del>
      </w:ins>
      <w:ins w:id="205" w:author="Reis-Filho, Jorge S./Pathology" w:date="2019-07-13T12:47:00Z">
        <w:del w:id="206" w:author="David Brown" w:date="2019-07-17T12:35:00Z">
          <w:r w:rsidR="00B82D4F" w:rsidRPr="0030441E" w:rsidDel="00257A56">
            <w:rPr>
              <w:rFonts w:ascii="Arial" w:eastAsia="Arial" w:hAnsi="Arial" w:cs="Arial"/>
              <w:b/>
              <w:color w:val="0033CC"/>
              <w:sz w:val="22"/>
              <w:szCs w:val="22"/>
              <w:highlight w:val="yellow"/>
              <w:rPrChange w:id="207" w:author="Reis-Filho, Jorge S./Pathology" w:date="2019-07-13T23:20:00Z">
                <w:rPr>
                  <w:rFonts w:ascii="Arial" w:eastAsia="Arial" w:hAnsi="Arial" w:cs="Arial"/>
                  <w:color w:val="0033CC"/>
                  <w:highlight w:val="yellow"/>
                </w:rPr>
              </w:rPrChange>
            </w:rPr>
            <w:delText>Supplementary Methods,</w:delText>
          </w:r>
          <w:r w:rsidR="00B82D4F" w:rsidRPr="0030441E" w:rsidDel="00257A56">
            <w:rPr>
              <w:rFonts w:ascii="Arial" w:eastAsia="Arial" w:hAnsi="Arial" w:cs="Arial"/>
              <w:color w:val="0033CC"/>
              <w:sz w:val="22"/>
              <w:szCs w:val="22"/>
              <w:highlight w:val="yellow"/>
              <w:rPrChange w:id="208" w:author="Reis-Filho, Jorge S./Pathology" w:date="2019-07-13T23:20:00Z">
                <w:rPr>
                  <w:rFonts w:ascii="Arial" w:eastAsia="Arial" w:hAnsi="Arial" w:cs="Arial"/>
                  <w:color w:val="0033CC"/>
                  <w:highlight w:val="yellow"/>
                </w:rPr>
              </w:rPrChange>
            </w:rPr>
            <w:delText xml:space="preserve"> </w:delText>
          </w:r>
        </w:del>
      </w:ins>
      <w:ins w:id="209" w:author="Reis-Filho, Jorge S./Pathology" w:date="2019-07-13T12:46:00Z">
        <w:del w:id="210" w:author="David Brown" w:date="2019-07-17T12:35:00Z">
          <w:r w:rsidR="00B82D4F" w:rsidRPr="0030441E" w:rsidDel="00257A56">
            <w:rPr>
              <w:rFonts w:ascii="Arial" w:eastAsia="Arial" w:hAnsi="Arial" w:cs="Arial"/>
              <w:b/>
              <w:color w:val="0033CC"/>
              <w:sz w:val="22"/>
              <w:szCs w:val="22"/>
              <w:highlight w:val="yellow"/>
              <w:rPrChange w:id="211" w:author="Reis-Filho, Jorge S./Pathology" w:date="2019-07-13T23:20:00Z">
                <w:rPr>
                  <w:rFonts w:ascii="Arial" w:eastAsia="Arial" w:hAnsi="Arial" w:cs="Arial"/>
                  <w:b/>
                  <w:color w:val="0033CC"/>
                  <w:highlight w:val="yellow"/>
                </w:rPr>
              </w:rPrChange>
            </w:rPr>
            <w:delText xml:space="preserve">Supplementary Figs. RR2, </w:delText>
          </w:r>
        </w:del>
        <w:del w:id="212" w:author="David Brown" w:date="2019-07-17T00:08:00Z">
          <w:r w:rsidR="00B82D4F" w:rsidRPr="0030441E" w:rsidDel="00E46471">
            <w:rPr>
              <w:rFonts w:ascii="Arial" w:eastAsia="Arial" w:hAnsi="Arial" w:cs="Arial"/>
              <w:b/>
              <w:color w:val="0033CC"/>
              <w:sz w:val="22"/>
              <w:szCs w:val="22"/>
              <w:highlight w:val="yellow"/>
              <w:rPrChange w:id="213" w:author="Reis-Filho, Jorge S./Pathology" w:date="2019-07-13T23:20:00Z">
                <w:rPr>
                  <w:rFonts w:ascii="Arial" w:eastAsia="Arial" w:hAnsi="Arial" w:cs="Arial"/>
                  <w:b/>
                  <w:color w:val="0033CC"/>
                  <w:highlight w:val="yellow"/>
                </w:rPr>
              </w:rPrChange>
            </w:rPr>
            <w:delText>RR3</w:delText>
          </w:r>
        </w:del>
        <w:del w:id="214" w:author="David Brown" w:date="2019-07-17T00:07:00Z">
          <w:r w:rsidR="00B82D4F" w:rsidRPr="0030441E" w:rsidDel="00E46471">
            <w:rPr>
              <w:rFonts w:ascii="Arial" w:eastAsia="Arial" w:hAnsi="Arial" w:cs="Arial"/>
              <w:b/>
              <w:color w:val="0033CC"/>
              <w:sz w:val="22"/>
              <w:szCs w:val="22"/>
              <w:highlight w:val="yellow"/>
              <w:rPrChange w:id="215" w:author="Reis-Filho, Jorge S./Pathology" w:date="2019-07-13T23:20:00Z">
                <w:rPr>
                  <w:rFonts w:ascii="Arial" w:eastAsia="Arial" w:hAnsi="Arial" w:cs="Arial"/>
                  <w:b/>
                  <w:color w:val="0033CC"/>
                  <w:highlight w:val="yellow"/>
                </w:rPr>
              </w:rPrChange>
            </w:rPr>
            <w:delText>, Supplementary RR3</w:delText>
          </w:r>
        </w:del>
      </w:ins>
      <w:ins w:id="216" w:author="Reis-Filho, Jorge S./Pathology" w:date="2019-07-13T12:47:00Z">
        <w:del w:id="217" w:author="David Brown" w:date="2019-07-17T00:08:00Z">
          <w:r w:rsidR="00B82D4F" w:rsidRPr="0030441E" w:rsidDel="00E46471">
            <w:rPr>
              <w:rFonts w:ascii="Arial" w:eastAsia="Arial" w:hAnsi="Arial" w:cs="Arial"/>
              <w:b/>
              <w:color w:val="0033CC"/>
              <w:sz w:val="22"/>
              <w:szCs w:val="22"/>
              <w:highlight w:val="yellow"/>
              <w:rPrChange w:id="218" w:author="Reis-Filho, Jorge S./Pathology" w:date="2019-07-13T23:20:00Z">
                <w:rPr>
                  <w:rFonts w:ascii="Arial" w:eastAsia="Arial" w:hAnsi="Arial" w:cs="Arial"/>
                  <w:b/>
                  <w:color w:val="0033CC"/>
                  <w:highlight w:val="yellow"/>
                </w:rPr>
              </w:rPrChange>
            </w:rPr>
            <w:delText xml:space="preserve">-6, </w:delText>
          </w:r>
        </w:del>
        <w:del w:id="219" w:author="David Brown" w:date="2019-07-17T12:35:00Z">
          <w:r w:rsidR="00B82D4F" w:rsidRPr="0030441E" w:rsidDel="00257A56">
            <w:rPr>
              <w:rFonts w:ascii="Arial" w:eastAsia="Arial" w:hAnsi="Arial" w:cs="Arial"/>
              <w:b/>
              <w:color w:val="0033CC"/>
              <w:sz w:val="22"/>
              <w:szCs w:val="22"/>
              <w:highlight w:val="yellow"/>
              <w:rPrChange w:id="220" w:author="Reis-Filho, Jorge S./Pathology" w:date="2019-07-13T23:20:00Z">
                <w:rPr>
                  <w:rFonts w:ascii="Arial" w:eastAsia="Arial" w:hAnsi="Arial" w:cs="Arial"/>
                  <w:b/>
                  <w:color w:val="0033CC"/>
                  <w:highlight w:val="yellow"/>
                </w:rPr>
              </w:rPrChange>
            </w:rPr>
            <w:delText>Supplementary Table</w:delText>
          </w:r>
        </w:del>
        <w:del w:id="221" w:author="David Brown" w:date="2019-07-17T00:08:00Z">
          <w:r w:rsidR="00B82D4F" w:rsidRPr="0030441E" w:rsidDel="00E46471">
            <w:rPr>
              <w:rFonts w:ascii="Arial" w:eastAsia="Arial" w:hAnsi="Arial" w:cs="Arial"/>
              <w:b/>
              <w:color w:val="0033CC"/>
              <w:sz w:val="22"/>
              <w:szCs w:val="22"/>
              <w:highlight w:val="yellow"/>
              <w:rPrChange w:id="222" w:author="Reis-Filho, Jorge S./Pathology" w:date="2019-07-13T23:20:00Z">
                <w:rPr>
                  <w:rFonts w:ascii="Arial" w:eastAsia="Arial" w:hAnsi="Arial" w:cs="Arial"/>
                  <w:b/>
                  <w:color w:val="0033CC"/>
                  <w:highlight w:val="yellow"/>
                </w:rPr>
              </w:rPrChange>
            </w:rPr>
            <w:delText xml:space="preserve"> 10</w:delText>
          </w:r>
        </w:del>
      </w:ins>
      <w:ins w:id="223" w:author="Reis-Filho, Jorge S./Pathology" w:date="2019-07-13T12:46:00Z">
        <w:del w:id="224" w:author="David Brown" w:date="2019-07-17T12:35:00Z">
          <w:r w:rsidR="00B82D4F" w:rsidRPr="0030441E" w:rsidDel="00257A56">
            <w:rPr>
              <w:rFonts w:ascii="Arial" w:eastAsia="Arial" w:hAnsi="Arial" w:cs="Arial"/>
              <w:color w:val="0033CC"/>
              <w:sz w:val="22"/>
              <w:szCs w:val="22"/>
              <w:highlight w:val="yellow"/>
              <w:rPrChange w:id="225" w:author="Reis-Filho, Jorge S./Pathology" w:date="2019-07-13T23:20:00Z">
                <w:rPr>
                  <w:rFonts w:ascii="Arial" w:eastAsia="Arial" w:hAnsi="Arial" w:cs="Arial"/>
                  <w:color w:val="0033CC"/>
                  <w:highlight w:val="yellow"/>
                </w:rPr>
              </w:rPrChange>
            </w:rPr>
            <w:delText xml:space="preserve">) </w:delText>
          </w:r>
        </w:del>
      </w:ins>
      <w:bookmarkEnd w:id="201"/>
      <w:ins w:id="226" w:author="Reis-Filho, Jorge S./Pathology" w:date="2019-07-13T12:45:00Z">
        <w:del w:id="227" w:author="David Brown" w:date="2019-07-17T12:35:00Z">
          <w:r w:rsidR="00B82D4F" w:rsidRPr="0030441E" w:rsidDel="00257A56">
            <w:rPr>
              <w:rFonts w:ascii="Arial" w:eastAsia="Arial" w:hAnsi="Arial" w:cs="Arial"/>
              <w:color w:val="0033CC"/>
              <w:sz w:val="22"/>
              <w:szCs w:val="22"/>
              <w:highlight w:val="yellow"/>
              <w:rPrChange w:id="228" w:author="Reis-Filho, Jorge S./Pathology" w:date="2019-07-13T23:20:00Z">
                <w:rPr>
                  <w:rFonts w:ascii="Arial" w:eastAsia="Arial" w:hAnsi="Arial" w:cs="Arial"/>
                  <w:color w:val="0033CC"/>
                  <w:highlight w:val="yellow"/>
                </w:rPr>
              </w:rPrChange>
            </w:rPr>
            <w:delText>compared to other high-fidelity cfDNA sequencing assays</w:delText>
          </w:r>
        </w:del>
      </w:ins>
      <w:ins w:id="229" w:author="Reis-Filho, Jorge S./Pathology" w:date="2019-07-13T12:48:00Z">
        <w:del w:id="230" w:author="David Brown" w:date="2019-07-17T12:35:00Z">
          <w:r w:rsidR="00B82D4F" w:rsidRPr="0030441E" w:rsidDel="00257A56">
            <w:rPr>
              <w:rFonts w:ascii="Arial" w:eastAsia="Arial" w:hAnsi="Arial" w:cs="Arial"/>
              <w:color w:val="0033CC"/>
              <w:sz w:val="22"/>
              <w:szCs w:val="22"/>
              <w:highlight w:val="yellow"/>
              <w:rPrChange w:id="231" w:author="Reis-Filho, Jorge S./Pathology" w:date="2019-07-13T23:20:00Z">
                <w:rPr>
                  <w:rFonts w:ascii="Arial" w:eastAsia="Arial" w:hAnsi="Arial" w:cs="Arial"/>
                  <w:color w:val="0033CC"/>
                  <w:highlight w:val="yellow"/>
                </w:rPr>
              </w:rPrChange>
            </w:rPr>
            <w:delText>, such as</w:delText>
          </w:r>
        </w:del>
      </w:ins>
      <w:ins w:id="232" w:author="Reis-Filho, Jorge S./Pathology" w:date="2019-07-13T12:45:00Z">
        <w:del w:id="233" w:author="David Brown" w:date="2019-07-17T12:35:00Z">
          <w:r w:rsidR="00B82D4F" w:rsidRPr="0030441E" w:rsidDel="00257A56">
            <w:rPr>
              <w:rFonts w:ascii="Arial" w:eastAsia="Arial" w:hAnsi="Arial" w:cs="Arial"/>
              <w:color w:val="0033CC"/>
              <w:sz w:val="22"/>
              <w:szCs w:val="22"/>
              <w:highlight w:val="yellow"/>
              <w:rPrChange w:id="234" w:author="Reis-Filho, Jorge S./Pathology" w:date="2019-07-13T23:20:00Z">
                <w:rPr>
                  <w:rFonts w:ascii="Arial" w:eastAsia="Arial" w:hAnsi="Arial" w:cs="Arial"/>
                  <w:color w:val="0033CC"/>
                  <w:highlight w:val="yellow"/>
                </w:rPr>
              </w:rPrChange>
            </w:rPr>
            <w:delText xml:space="preserve"> 2x10</w:delText>
          </w:r>
          <w:r w:rsidR="00B82D4F" w:rsidRPr="0030441E" w:rsidDel="00257A56">
            <w:rPr>
              <w:rFonts w:ascii="Arial" w:eastAsia="Arial" w:hAnsi="Arial" w:cs="Arial"/>
              <w:color w:val="0033CC"/>
              <w:sz w:val="22"/>
              <w:szCs w:val="22"/>
              <w:highlight w:val="yellow"/>
              <w:vertAlign w:val="superscript"/>
              <w:rPrChange w:id="235"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36" w:author="Reis-Filho, Jorge S./Pathology" w:date="2019-07-13T23:20:00Z">
                <w:rPr>
                  <w:rFonts w:ascii="Arial" w:eastAsia="Arial" w:hAnsi="Arial" w:cs="Arial"/>
                  <w:color w:val="0033CC"/>
                  <w:highlight w:val="yellow"/>
                </w:rPr>
              </w:rPrChange>
            </w:rPr>
            <w:delText xml:space="preserve"> for Integrated Digital Error Suppression (iDES), 0.9x10</w:delText>
          </w:r>
          <w:r w:rsidR="00B82D4F" w:rsidRPr="0030441E" w:rsidDel="00257A56">
            <w:rPr>
              <w:rFonts w:ascii="Arial" w:eastAsia="Arial" w:hAnsi="Arial" w:cs="Arial"/>
              <w:color w:val="0033CC"/>
              <w:sz w:val="22"/>
              <w:szCs w:val="22"/>
              <w:highlight w:val="yellow"/>
              <w:vertAlign w:val="superscript"/>
              <w:rPrChange w:id="237" w:author="Reis-Filho, Jorge S./Pathology" w:date="2019-07-13T23:20:00Z">
                <w:rPr>
                  <w:rFonts w:ascii="Arial" w:eastAsia="Arial" w:hAnsi="Arial" w:cs="Arial"/>
                  <w:color w:val="0033CC"/>
                  <w:highlight w:val="yellow"/>
                  <w:vertAlign w:val="superscript"/>
                </w:rPr>
              </w:rPrChange>
            </w:rPr>
            <w:delText>-5</w:delText>
          </w:r>
          <w:r w:rsidR="00B82D4F" w:rsidRPr="0030441E" w:rsidDel="00257A56">
            <w:rPr>
              <w:rFonts w:ascii="Arial" w:eastAsia="Arial" w:hAnsi="Arial" w:cs="Arial"/>
              <w:color w:val="0033CC"/>
              <w:sz w:val="22"/>
              <w:szCs w:val="22"/>
              <w:highlight w:val="yellow"/>
              <w:rPrChange w:id="238" w:author="Reis-Filho, Jorge S./Pathology" w:date="2019-07-13T23:20:00Z">
                <w:rPr>
                  <w:rFonts w:ascii="Arial" w:eastAsia="Arial" w:hAnsi="Arial" w:cs="Arial"/>
                  <w:color w:val="0033CC"/>
                  <w:highlight w:val="yellow"/>
                </w:rPr>
              </w:rPrChange>
            </w:rPr>
            <w:delText xml:space="preserve"> for Safe-Sequencing System (Safe-SeqS), or &lt;1.5 variants detected per age-matched control sample in approximately 1x10</w:delText>
          </w:r>
          <w:r w:rsidR="00B82D4F" w:rsidRPr="0030441E" w:rsidDel="00257A56">
            <w:rPr>
              <w:rFonts w:ascii="Arial" w:eastAsia="Arial" w:hAnsi="Arial" w:cs="Arial"/>
              <w:color w:val="0033CC"/>
              <w:sz w:val="22"/>
              <w:szCs w:val="22"/>
              <w:highlight w:val="yellow"/>
              <w:vertAlign w:val="superscript"/>
              <w:rPrChange w:id="239"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0" w:author="Reis-Filho, Jorge S./Pathology" w:date="2019-07-13T23:20:00Z">
                <w:rPr>
                  <w:rFonts w:ascii="Arial" w:eastAsia="Arial" w:hAnsi="Arial" w:cs="Arial"/>
                  <w:color w:val="0033CC"/>
                  <w:highlight w:val="yellow"/>
                </w:rPr>
              </w:rPrChange>
            </w:rPr>
            <w:delText xml:space="preserve"> bases sequenced per experiment compared to &lt;1 error per 1.56x10</w:delText>
          </w:r>
          <w:r w:rsidR="00B82D4F" w:rsidRPr="0030441E" w:rsidDel="00257A56">
            <w:rPr>
              <w:rFonts w:ascii="Arial" w:eastAsia="Arial" w:hAnsi="Arial" w:cs="Arial"/>
              <w:color w:val="0033CC"/>
              <w:sz w:val="22"/>
              <w:szCs w:val="22"/>
              <w:highlight w:val="yellow"/>
              <w:vertAlign w:val="superscript"/>
              <w:rPrChange w:id="241"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2" w:author="Reis-Filho, Jorge S./Pathology" w:date="2019-07-13T23:20:00Z">
                <w:rPr>
                  <w:rFonts w:ascii="Arial" w:eastAsia="Arial" w:hAnsi="Arial" w:cs="Arial"/>
                  <w:color w:val="0033CC"/>
                  <w:highlight w:val="yellow"/>
                </w:rPr>
              </w:rPrChange>
            </w:rPr>
            <w:delText xml:space="preserve"> bp for Guardant G360 and &lt;1 false positive per 3x10</w:delText>
          </w:r>
          <w:r w:rsidR="00B82D4F" w:rsidRPr="0030441E" w:rsidDel="00257A56">
            <w:rPr>
              <w:rFonts w:ascii="Arial" w:eastAsia="Arial" w:hAnsi="Arial" w:cs="Arial"/>
              <w:color w:val="0033CC"/>
              <w:sz w:val="22"/>
              <w:szCs w:val="22"/>
              <w:highlight w:val="yellow"/>
              <w:vertAlign w:val="superscript"/>
              <w:rPrChange w:id="243" w:author="Reis-Filho, Jorge S./Pathology" w:date="2019-07-13T23:20:00Z">
                <w:rPr>
                  <w:rFonts w:ascii="Arial" w:eastAsia="Arial" w:hAnsi="Arial" w:cs="Arial"/>
                  <w:color w:val="0033CC"/>
                  <w:highlight w:val="yellow"/>
                  <w:vertAlign w:val="superscript"/>
                </w:rPr>
              </w:rPrChange>
            </w:rPr>
            <w:delText>6</w:delText>
          </w:r>
          <w:r w:rsidR="00B82D4F" w:rsidRPr="0030441E" w:rsidDel="00257A56">
            <w:rPr>
              <w:rFonts w:ascii="Arial" w:eastAsia="Arial" w:hAnsi="Arial" w:cs="Arial"/>
              <w:color w:val="0033CC"/>
              <w:sz w:val="22"/>
              <w:szCs w:val="22"/>
              <w:highlight w:val="yellow"/>
              <w:rPrChange w:id="244" w:author="Reis-Filho, Jorge S./Pathology" w:date="2019-07-13T23:20:00Z">
                <w:rPr>
                  <w:rFonts w:ascii="Arial" w:eastAsia="Arial" w:hAnsi="Arial" w:cs="Arial"/>
                  <w:color w:val="0033CC"/>
                  <w:highlight w:val="yellow"/>
                </w:rPr>
              </w:rPrChange>
            </w:rPr>
            <w:delText xml:space="preserve"> bp sequenced for targeted error correction sequencing (TEC-Seq)</w:delText>
          </w:r>
        </w:del>
      </w:ins>
      <w:bookmarkStart w:id="245" w:name="_Hlk13914339"/>
      <w:ins w:id="246" w:author="David Brown" w:date="2019-07-17T12:35:00Z">
        <w:r w:rsidR="00257A56" w:rsidRPr="00257A56">
          <w:rPr>
            <w:rFonts w:ascii="Arial" w:eastAsia="Arial" w:hAnsi="Arial" w:cs="Arial"/>
            <w:color w:val="0033CC"/>
          </w:rPr>
          <w:t xml:space="preserve"> </w:t>
        </w:r>
      </w:ins>
      <w:ins w:id="247" w:author="David Brown" w:date="2019-07-17T13:24:00Z">
        <w:r w:rsidR="00FA7FED">
          <w:rPr>
            <w:rFonts w:ascii="Arial" w:eastAsia="Arial" w:hAnsi="Arial" w:cs="Arial"/>
            <w:color w:val="0033CC"/>
            <w:sz w:val="22"/>
            <w:szCs w:val="22"/>
          </w:rPr>
          <w:t>Our</w:t>
        </w:r>
      </w:ins>
      <w:ins w:id="248" w:author="David Brown" w:date="2019-07-17T12:35:00Z">
        <w:r w:rsidR="00257A56" w:rsidRPr="00257A56">
          <w:rPr>
            <w:rFonts w:ascii="Arial" w:eastAsia="Arial" w:hAnsi="Arial" w:cs="Arial"/>
            <w:color w:val="0033CC"/>
            <w:sz w:val="22"/>
            <w:szCs w:val="22"/>
            <w:rPrChange w:id="249" w:author="David Brown" w:date="2019-07-17T12:36:00Z">
              <w:rPr>
                <w:rFonts w:ascii="Arial" w:eastAsia="Arial" w:hAnsi="Arial" w:cs="Arial"/>
                <w:color w:val="0033CC"/>
              </w:rPr>
            </w:rPrChange>
          </w:rPr>
          <w:t xml:space="preserve"> high-intensity sequencing assay was found to have a favorable per base error rate</w:t>
        </w:r>
      </w:ins>
      <w:ins w:id="250" w:author="David Brown" w:date="2019-07-17T16:50:00Z">
        <w:r w:rsidR="00E25B2A">
          <w:rPr>
            <w:rFonts w:ascii="Arial" w:eastAsia="Arial" w:hAnsi="Arial" w:cs="Arial"/>
            <w:color w:val="0033CC"/>
            <w:sz w:val="22"/>
            <w:szCs w:val="22"/>
          </w:rPr>
          <w:t xml:space="preserve"> </w:t>
        </w:r>
        <w:r w:rsidR="00E25B2A" w:rsidRPr="00B1731B">
          <w:rPr>
            <w:rFonts w:ascii="Arial" w:eastAsia="Arial" w:hAnsi="Arial" w:cs="Arial"/>
            <w:color w:val="0033CC"/>
            <w:sz w:val="22"/>
            <w:szCs w:val="22"/>
          </w:rPr>
          <w:t>(</w:t>
        </w:r>
      </w:ins>
      <w:ins w:id="251" w:author="David Brown" w:date="2019-07-18T02:58:00Z">
        <w:r w:rsidR="005109B0">
          <w:rPr>
            <w:rFonts w:ascii="Arial" w:eastAsia="Arial" w:hAnsi="Arial" w:cs="Arial"/>
            <w:b/>
            <w:color w:val="0033CC"/>
            <w:sz w:val="22"/>
            <w:szCs w:val="22"/>
          </w:rPr>
          <w:t>Supplementary</w:t>
        </w:r>
      </w:ins>
      <w:ins w:id="252" w:author="David Brown" w:date="2019-07-18T02:57:00Z">
        <w:r w:rsidR="005109B0" w:rsidRPr="005109B0">
          <w:rPr>
            <w:rFonts w:ascii="Arial" w:eastAsia="Arial" w:hAnsi="Arial" w:cs="Arial"/>
            <w:b/>
            <w:color w:val="0033CC"/>
            <w:sz w:val="22"/>
            <w:szCs w:val="22"/>
            <w:rPrChange w:id="253" w:author="David Brown" w:date="2019-07-18T02:58:00Z">
              <w:rPr>
                <w:rFonts w:ascii="Arial" w:eastAsia="Arial" w:hAnsi="Arial" w:cs="Arial"/>
                <w:color w:val="0033CC"/>
                <w:sz w:val="22"/>
                <w:szCs w:val="22"/>
              </w:rPr>
            </w:rPrChange>
          </w:rPr>
          <w:t xml:space="preserve"> </w:t>
        </w:r>
      </w:ins>
      <w:ins w:id="254" w:author="David Brown" w:date="2019-07-17T16:50:00Z">
        <w:r w:rsidR="00E25B2A" w:rsidRPr="00B1731B">
          <w:rPr>
            <w:rFonts w:ascii="Arial" w:eastAsia="Arial" w:hAnsi="Arial" w:cs="Arial"/>
            <w:b/>
            <w:color w:val="0033CC"/>
            <w:sz w:val="22"/>
            <w:szCs w:val="22"/>
            <w:highlight w:val="yellow"/>
          </w:rPr>
          <w:t>Methods,</w:t>
        </w:r>
        <w:r w:rsidR="00E25B2A" w:rsidRPr="00B1731B">
          <w:rPr>
            <w:rFonts w:ascii="Arial" w:eastAsia="Arial" w:hAnsi="Arial" w:cs="Arial"/>
            <w:color w:val="0033CC"/>
            <w:sz w:val="22"/>
            <w:szCs w:val="22"/>
            <w:highlight w:val="yellow"/>
          </w:rPr>
          <w:t xml:space="preserve"> </w:t>
        </w:r>
        <w:r w:rsidR="00E25B2A" w:rsidRPr="00B1731B">
          <w:rPr>
            <w:rFonts w:ascii="Arial" w:eastAsia="Arial" w:hAnsi="Arial" w:cs="Arial"/>
            <w:b/>
            <w:color w:val="0033CC"/>
            <w:sz w:val="22"/>
            <w:szCs w:val="22"/>
            <w:highlight w:val="yellow"/>
          </w:rPr>
          <w:t>Supplementary Fig</w:t>
        </w:r>
      </w:ins>
      <w:ins w:id="255" w:author="David Brown" w:date="2019-07-18T01:53:00Z">
        <w:r w:rsidR="00626342">
          <w:rPr>
            <w:rFonts w:ascii="Arial" w:eastAsia="Arial" w:hAnsi="Arial" w:cs="Arial"/>
            <w:b/>
            <w:color w:val="0033CC"/>
            <w:sz w:val="22"/>
            <w:szCs w:val="22"/>
            <w:highlight w:val="yellow"/>
          </w:rPr>
          <w:t>s</w:t>
        </w:r>
      </w:ins>
      <w:ins w:id="256" w:author="David Brown" w:date="2019-07-17T16:50:00Z">
        <w:r w:rsidR="00E25B2A" w:rsidRPr="00B1731B">
          <w:rPr>
            <w:rFonts w:ascii="Arial" w:eastAsia="Arial" w:hAnsi="Arial" w:cs="Arial"/>
            <w:b/>
            <w:color w:val="0033CC"/>
            <w:sz w:val="22"/>
            <w:szCs w:val="22"/>
            <w:highlight w:val="yellow"/>
          </w:rPr>
          <w:t xml:space="preserve">. </w:t>
        </w:r>
      </w:ins>
      <w:ins w:id="257" w:author="David Brown" w:date="2019-07-18T01:56:00Z">
        <w:r w:rsidR="000F119B">
          <w:rPr>
            <w:rFonts w:ascii="Arial" w:eastAsia="Arial" w:hAnsi="Arial" w:cs="Arial"/>
            <w:b/>
            <w:color w:val="0033CC"/>
            <w:sz w:val="22"/>
            <w:szCs w:val="22"/>
            <w:highlight w:val="yellow"/>
          </w:rPr>
          <w:t>2</w:t>
        </w:r>
      </w:ins>
      <w:ins w:id="258" w:author="David Brown" w:date="2019-07-18T01:53:00Z">
        <w:r w:rsidR="00626342">
          <w:rPr>
            <w:rFonts w:ascii="Arial" w:eastAsia="Arial" w:hAnsi="Arial" w:cs="Arial"/>
            <w:b/>
            <w:color w:val="0033CC"/>
            <w:sz w:val="22"/>
            <w:szCs w:val="22"/>
            <w:highlight w:val="yellow"/>
          </w:rPr>
          <w:t>-</w:t>
        </w:r>
      </w:ins>
      <w:ins w:id="259" w:author="David Brown" w:date="2019-07-18T01:56:00Z">
        <w:r w:rsidR="000F119B">
          <w:rPr>
            <w:rFonts w:ascii="Arial" w:eastAsia="Arial" w:hAnsi="Arial" w:cs="Arial"/>
            <w:b/>
            <w:color w:val="0033CC"/>
            <w:sz w:val="22"/>
            <w:szCs w:val="22"/>
            <w:highlight w:val="yellow"/>
          </w:rPr>
          <w:t>3</w:t>
        </w:r>
      </w:ins>
      <w:ins w:id="260" w:author="David Brown" w:date="2019-07-17T16:50:00Z">
        <w:r w:rsidR="00E25B2A" w:rsidRPr="00B1731B">
          <w:rPr>
            <w:rFonts w:ascii="Arial" w:eastAsia="Arial" w:hAnsi="Arial" w:cs="Arial"/>
            <w:b/>
            <w:color w:val="0033CC"/>
            <w:sz w:val="22"/>
            <w:szCs w:val="22"/>
            <w:highlight w:val="yellow"/>
          </w:rPr>
          <w:t xml:space="preserve">, Supplementary Tables </w:t>
        </w:r>
      </w:ins>
      <w:ins w:id="261" w:author="David Brown" w:date="2019-07-18T01:53:00Z">
        <w:r w:rsidR="00626342">
          <w:rPr>
            <w:rFonts w:ascii="Arial" w:eastAsia="Arial" w:hAnsi="Arial" w:cs="Arial"/>
            <w:b/>
            <w:color w:val="0033CC"/>
            <w:sz w:val="22"/>
            <w:szCs w:val="22"/>
            <w:highlight w:val="yellow"/>
          </w:rPr>
          <w:t>3</w:t>
        </w:r>
      </w:ins>
      <w:ins w:id="262" w:author="David Brown" w:date="2019-07-17T16:50:00Z">
        <w:r w:rsidR="00E25B2A" w:rsidRPr="00B1731B">
          <w:rPr>
            <w:rFonts w:ascii="Arial" w:eastAsia="Arial" w:hAnsi="Arial" w:cs="Arial"/>
            <w:b/>
            <w:color w:val="0033CC"/>
            <w:sz w:val="22"/>
            <w:szCs w:val="22"/>
            <w:highlight w:val="yellow"/>
          </w:rPr>
          <w:t>-</w:t>
        </w:r>
      </w:ins>
      <w:ins w:id="263" w:author="David Brown" w:date="2019-07-18T01:53:00Z">
        <w:r w:rsidR="00626342">
          <w:rPr>
            <w:rFonts w:ascii="Arial" w:eastAsia="Arial" w:hAnsi="Arial" w:cs="Arial"/>
            <w:b/>
            <w:color w:val="0033CC"/>
            <w:sz w:val="22"/>
            <w:szCs w:val="22"/>
            <w:highlight w:val="yellow"/>
          </w:rPr>
          <w:t>5</w:t>
        </w:r>
      </w:ins>
      <w:ins w:id="264" w:author="David Brown" w:date="2019-07-17T16:50:00Z">
        <w:r w:rsidR="00E25B2A" w:rsidRPr="00B1731B">
          <w:rPr>
            <w:rFonts w:ascii="Arial" w:eastAsia="Arial" w:hAnsi="Arial" w:cs="Arial"/>
            <w:color w:val="0033CC"/>
            <w:sz w:val="22"/>
            <w:szCs w:val="22"/>
          </w:rPr>
          <w:t>)</w:t>
        </w:r>
      </w:ins>
      <w:ins w:id="265" w:author="David Brown" w:date="2019-07-17T12:35:00Z">
        <w:r w:rsidR="00257A56" w:rsidRPr="00257A56">
          <w:rPr>
            <w:rFonts w:ascii="Arial" w:eastAsia="Arial" w:hAnsi="Arial" w:cs="Arial"/>
            <w:color w:val="0033CC"/>
            <w:sz w:val="22"/>
            <w:szCs w:val="22"/>
            <w:rPrChange w:id="266" w:author="David Brown" w:date="2019-07-17T12:36:00Z">
              <w:rPr>
                <w:rFonts w:ascii="Arial" w:eastAsia="Arial" w:hAnsi="Arial" w:cs="Arial"/>
                <w:color w:val="0033CC"/>
              </w:rPr>
            </w:rPrChange>
          </w:rPr>
          <w:t xml:space="preserve"> ranging from 1x10</w:t>
        </w:r>
        <w:r w:rsidR="00257A56" w:rsidRPr="00257A56">
          <w:rPr>
            <w:rFonts w:ascii="Arial" w:eastAsia="Arial" w:hAnsi="Arial" w:cs="Arial"/>
            <w:color w:val="0033CC"/>
            <w:sz w:val="22"/>
            <w:szCs w:val="22"/>
            <w:vertAlign w:val="superscript"/>
            <w:rPrChange w:id="267"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68" w:author="David Brown" w:date="2019-07-17T12:36:00Z">
              <w:rPr>
                <w:rFonts w:ascii="Arial" w:eastAsia="Arial" w:hAnsi="Arial" w:cs="Arial"/>
                <w:color w:val="0033CC"/>
              </w:rPr>
            </w:rPrChange>
          </w:rPr>
          <w:t xml:space="preserve"> to 3x10</w:t>
        </w:r>
        <w:r w:rsidR="00257A56" w:rsidRPr="00257A56">
          <w:rPr>
            <w:rFonts w:ascii="Arial" w:eastAsia="Arial" w:hAnsi="Arial" w:cs="Arial"/>
            <w:color w:val="0033CC"/>
            <w:sz w:val="22"/>
            <w:szCs w:val="22"/>
            <w:vertAlign w:val="superscript"/>
            <w:rPrChange w:id="269"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70" w:author="David Brown" w:date="2019-07-17T12:36:00Z">
              <w:rPr>
                <w:rFonts w:ascii="Arial" w:eastAsia="Arial" w:hAnsi="Arial" w:cs="Arial"/>
                <w:color w:val="0033CC"/>
              </w:rPr>
            </w:rPrChange>
          </w:rPr>
          <w:t xml:space="preserve"> compared to other high-fidelity cfDNA sequencing assays, such as 2x10</w:t>
        </w:r>
        <w:r w:rsidR="00257A56" w:rsidRPr="00257A56">
          <w:rPr>
            <w:rFonts w:ascii="Arial" w:eastAsia="Arial" w:hAnsi="Arial" w:cs="Arial"/>
            <w:color w:val="0033CC"/>
            <w:sz w:val="22"/>
            <w:szCs w:val="22"/>
            <w:vertAlign w:val="superscript"/>
            <w:rPrChange w:id="271"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72" w:author="David Brown" w:date="2019-07-17T12:36:00Z">
              <w:rPr>
                <w:rFonts w:ascii="Arial" w:eastAsia="Arial" w:hAnsi="Arial" w:cs="Arial"/>
                <w:color w:val="0033CC"/>
              </w:rPr>
            </w:rPrChange>
          </w:rPr>
          <w:t xml:space="preserve"> for Integrated Digital Error Suppression (</w:t>
        </w:r>
        <w:proofErr w:type="spellStart"/>
        <w:r w:rsidR="00257A56" w:rsidRPr="00257A56">
          <w:rPr>
            <w:rFonts w:ascii="Arial" w:eastAsia="Arial" w:hAnsi="Arial" w:cs="Arial"/>
            <w:color w:val="0033CC"/>
            <w:sz w:val="22"/>
            <w:szCs w:val="22"/>
            <w:rPrChange w:id="273" w:author="David Brown" w:date="2019-07-17T12:36:00Z">
              <w:rPr>
                <w:rFonts w:ascii="Arial" w:eastAsia="Arial" w:hAnsi="Arial" w:cs="Arial"/>
                <w:color w:val="0033CC"/>
              </w:rPr>
            </w:rPrChange>
          </w:rPr>
          <w:t>iDES</w:t>
        </w:r>
        <w:proofErr w:type="spellEnd"/>
        <w:r w:rsidR="00257A56" w:rsidRPr="00257A56">
          <w:rPr>
            <w:rFonts w:ascii="Arial" w:eastAsia="Arial" w:hAnsi="Arial" w:cs="Arial"/>
            <w:color w:val="0033CC"/>
            <w:sz w:val="22"/>
            <w:szCs w:val="22"/>
            <w:rPrChange w:id="274" w:author="David Brown" w:date="2019-07-17T12:36:00Z">
              <w:rPr>
                <w:rFonts w:ascii="Arial" w:eastAsia="Arial" w:hAnsi="Arial" w:cs="Arial"/>
                <w:color w:val="0033CC"/>
              </w:rPr>
            </w:rPrChange>
          </w:rPr>
          <w:t>)</w:t>
        </w:r>
      </w:ins>
      <w:ins w:id="275" w:author="David Brown" w:date="2019-07-17T13:24:00Z">
        <w:r w:rsidR="00FA7FED">
          <w:rPr>
            <w:rFonts w:ascii="Arial" w:eastAsia="Arial" w:hAnsi="Arial" w:cs="Arial"/>
            <w:color w:val="0033CC"/>
            <w:sz w:val="22"/>
            <w:szCs w:val="22"/>
          </w:rPr>
          <w:t xml:space="preserve"> (</w:t>
        </w:r>
      </w:ins>
      <w:ins w:id="276" w:author="David Brown" w:date="2019-07-17T13:25:00Z">
        <w:r w:rsidR="00FA7FED">
          <w:rPr>
            <w:rFonts w:ascii="Arial" w:eastAsia="Arial" w:hAnsi="Arial" w:cs="Arial"/>
            <w:color w:val="0033CC"/>
            <w:sz w:val="22"/>
            <w:szCs w:val="22"/>
          </w:rPr>
          <w:t>PMID:</w:t>
        </w:r>
      </w:ins>
      <w:ins w:id="277" w:author="David Brown" w:date="2019-07-17T13:27:00Z">
        <w:r w:rsidR="004D553C" w:rsidRPr="004D553C">
          <w:t xml:space="preserve"> </w:t>
        </w:r>
        <w:r w:rsidR="004D553C" w:rsidRPr="004D553C">
          <w:rPr>
            <w:rFonts w:ascii="Arial" w:eastAsia="Arial" w:hAnsi="Arial" w:cs="Arial"/>
            <w:color w:val="0033CC"/>
            <w:sz w:val="22"/>
            <w:szCs w:val="22"/>
          </w:rPr>
          <w:t>27018799</w:t>
        </w:r>
      </w:ins>
      <w:ins w:id="278" w:author="David Brown" w:date="2019-07-17T13:24:00Z">
        <w:r w:rsidR="00FA7FED">
          <w:rPr>
            <w:rFonts w:ascii="Arial" w:eastAsia="Arial" w:hAnsi="Arial" w:cs="Arial"/>
            <w:color w:val="0033CC"/>
            <w:sz w:val="22"/>
            <w:szCs w:val="22"/>
          </w:rPr>
          <w:t>)</w:t>
        </w:r>
      </w:ins>
      <w:ins w:id="279" w:author="David Brown" w:date="2019-07-17T12:35:00Z">
        <w:r w:rsidR="00257A56" w:rsidRPr="00257A56">
          <w:rPr>
            <w:rFonts w:ascii="Arial" w:eastAsia="Arial" w:hAnsi="Arial" w:cs="Arial"/>
            <w:color w:val="0033CC"/>
            <w:sz w:val="22"/>
            <w:szCs w:val="22"/>
            <w:rPrChange w:id="280" w:author="David Brown" w:date="2019-07-17T12:36:00Z">
              <w:rPr>
                <w:rFonts w:ascii="Arial" w:eastAsia="Arial" w:hAnsi="Arial" w:cs="Arial"/>
                <w:color w:val="0033CC"/>
              </w:rPr>
            </w:rPrChange>
          </w:rPr>
          <w:t>, 0.9x10</w:t>
        </w:r>
        <w:r w:rsidR="00257A56" w:rsidRPr="00257A56">
          <w:rPr>
            <w:rFonts w:ascii="Arial" w:eastAsia="Arial" w:hAnsi="Arial" w:cs="Arial"/>
            <w:color w:val="0033CC"/>
            <w:sz w:val="22"/>
            <w:szCs w:val="22"/>
            <w:vertAlign w:val="superscript"/>
            <w:rPrChange w:id="281" w:author="David Brown" w:date="2019-07-17T12:36:00Z">
              <w:rPr>
                <w:rFonts w:ascii="Arial" w:eastAsia="Arial" w:hAnsi="Arial" w:cs="Arial"/>
                <w:color w:val="0033CC"/>
                <w:vertAlign w:val="superscript"/>
              </w:rPr>
            </w:rPrChange>
          </w:rPr>
          <w:t>-5</w:t>
        </w:r>
        <w:r w:rsidR="00257A56" w:rsidRPr="00257A56">
          <w:rPr>
            <w:rFonts w:ascii="Arial" w:eastAsia="Arial" w:hAnsi="Arial" w:cs="Arial"/>
            <w:color w:val="0033CC"/>
            <w:sz w:val="22"/>
            <w:szCs w:val="22"/>
            <w:rPrChange w:id="282" w:author="David Brown" w:date="2019-07-17T12:36:00Z">
              <w:rPr>
                <w:rFonts w:ascii="Arial" w:eastAsia="Arial" w:hAnsi="Arial" w:cs="Arial"/>
                <w:color w:val="0033CC"/>
              </w:rPr>
            </w:rPrChange>
          </w:rPr>
          <w:t xml:space="preserve"> for Safe-Sequencing System (Safe-</w:t>
        </w:r>
        <w:proofErr w:type="spellStart"/>
        <w:r w:rsidR="00257A56" w:rsidRPr="00257A56">
          <w:rPr>
            <w:rFonts w:ascii="Arial" w:eastAsia="Arial" w:hAnsi="Arial" w:cs="Arial"/>
            <w:color w:val="0033CC"/>
            <w:sz w:val="22"/>
            <w:szCs w:val="22"/>
            <w:rPrChange w:id="283" w:author="David Brown" w:date="2019-07-17T12:36:00Z">
              <w:rPr>
                <w:rFonts w:ascii="Arial" w:eastAsia="Arial" w:hAnsi="Arial" w:cs="Arial"/>
                <w:color w:val="0033CC"/>
              </w:rPr>
            </w:rPrChange>
          </w:rPr>
          <w:t>SeqS</w:t>
        </w:r>
        <w:proofErr w:type="spellEnd"/>
        <w:r w:rsidR="00257A56" w:rsidRPr="00257A56">
          <w:rPr>
            <w:rFonts w:ascii="Arial" w:eastAsia="Arial" w:hAnsi="Arial" w:cs="Arial"/>
            <w:color w:val="0033CC"/>
            <w:sz w:val="22"/>
            <w:szCs w:val="22"/>
            <w:rPrChange w:id="284" w:author="David Brown" w:date="2019-07-17T12:36:00Z">
              <w:rPr>
                <w:rFonts w:ascii="Arial" w:eastAsia="Arial" w:hAnsi="Arial" w:cs="Arial"/>
                <w:color w:val="0033CC"/>
              </w:rPr>
            </w:rPrChange>
          </w:rPr>
          <w:t>)</w:t>
        </w:r>
      </w:ins>
      <w:ins w:id="285" w:author="David Brown" w:date="2019-07-17T13:25:00Z">
        <w:r w:rsidR="00FA7FED">
          <w:rPr>
            <w:rFonts w:ascii="Arial" w:eastAsia="Arial" w:hAnsi="Arial" w:cs="Arial"/>
            <w:color w:val="0033CC"/>
            <w:sz w:val="22"/>
            <w:szCs w:val="22"/>
          </w:rPr>
          <w:t xml:space="preserve"> (PMID:</w:t>
        </w:r>
      </w:ins>
      <w:ins w:id="286" w:author="David Brown" w:date="2019-07-17T13:28:00Z">
        <w:r w:rsidR="004D553C" w:rsidRPr="004D553C">
          <w:t xml:space="preserve"> </w:t>
        </w:r>
        <w:r w:rsidR="004D553C" w:rsidRPr="004D553C">
          <w:rPr>
            <w:rFonts w:ascii="Arial" w:eastAsia="Arial" w:hAnsi="Arial" w:cs="Arial"/>
            <w:color w:val="0033CC"/>
            <w:sz w:val="22"/>
            <w:szCs w:val="22"/>
          </w:rPr>
          <w:t>21586637</w:t>
        </w:r>
      </w:ins>
      <w:ins w:id="287" w:author="David Brown" w:date="2019-07-17T13:25:00Z">
        <w:r w:rsidR="00FA7FED">
          <w:rPr>
            <w:rFonts w:ascii="Arial" w:eastAsia="Arial" w:hAnsi="Arial" w:cs="Arial"/>
            <w:color w:val="0033CC"/>
            <w:sz w:val="22"/>
            <w:szCs w:val="22"/>
          </w:rPr>
          <w:t>)</w:t>
        </w:r>
      </w:ins>
      <w:ins w:id="288" w:author="David Brown" w:date="2019-07-17T12:35:00Z">
        <w:r w:rsidR="00257A56" w:rsidRPr="00257A56">
          <w:rPr>
            <w:rFonts w:ascii="Arial" w:eastAsia="Arial" w:hAnsi="Arial" w:cs="Arial"/>
            <w:color w:val="0033CC"/>
            <w:sz w:val="22"/>
            <w:szCs w:val="22"/>
            <w:rPrChange w:id="289" w:author="David Brown" w:date="2019-07-17T12:36:00Z">
              <w:rPr>
                <w:rFonts w:ascii="Arial" w:eastAsia="Arial" w:hAnsi="Arial" w:cs="Arial"/>
                <w:color w:val="0033CC"/>
              </w:rPr>
            </w:rPrChange>
          </w:rPr>
          <w:t>, or &lt;1.5 variants detected per age-matched control sample in approximately 1x10</w:t>
        </w:r>
        <w:r w:rsidR="00257A56" w:rsidRPr="00257A56">
          <w:rPr>
            <w:rFonts w:ascii="Arial" w:eastAsia="Arial" w:hAnsi="Arial" w:cs="Arial"/>
            <w:color w:val="0033CC"/>
            <w:sz w:val="22"/>
            <w:szCs w:val="22"/>
            <w:vertAlign w:val="superscript"/>
            <w:rPrChange w:id="290"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291" w:author="David Brown" w:date="2019-07-17T12:36:00Z">
              <w:rPr>
                <w:rFonts w:ascii="Arial" w:eastAsia="Arial" w:hAnsi="Arial" w:cs="Arial"/>
                <w:color w:val="0033CC"/>
              </w:rPr>
            </w:rPrChange>
          </w:rPr>
          <w:t xml:space="preserve"> bases </w:t>
        </w:r>
        <w:r w:rsidR="00257A56" w:rsidRPr="00257A56">
          <w:rPr>
            <w:rFonts w:ascii="Arial" w:eastAsia="Arial" w:hAnsi="Arial" w:cs="Arial"/>
            <w:color w:val="0033CC"/>
            <w:sz w:val="22"/>
            <w:szCs w:val="22"/>
            <w:rPrChange w:id="292" w:author="David Brown" w:date="2019-07-17T12:36:00Z">
              <w:rPr>
                <w:rFonts w:ascii="Arial" w:eastAsia="Arial" w:hAnsi="Arial" w:cs="Arial"/>
                <w:color w:val="0033CC"/>
              </w:rPr>
            </w:rPrChange>
          </w:rPr>
          <w:lastRenderedPageBreak/>
          <w:t>sequenced per experiment compared to &lt;1 error per 1.56x10</w:t>
        </w:r>
        <w:r w:rsidR="00257A56" w:rsidRPr="00257A56">
          <w:rPr>
            <w:rFonts w:ascii="Arial" w:eastAsia="Arial" w:hAnsi="Arial" w:cs="Arial"/>
            <w:color w:val="0033CC"/>
            <w:sz w:val="22"/>
            <w:szCs w:val="22"/>
            <w:vertAlign w:val="superscript"/>
            <w:rPrChange w:id="293"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294" w:author="David Brown" w:date="2019-07-17T12:36:00Z">
              <w:rPr>
                <w:rFonts w:ascii="Arial" w:eastAsia="Arial" w:hAnsi="Arial" w:cs="Arial"/>
                <w:color w:val="0033CC"/>
              </w:rPr>
            </w:rPrChange>
          </w:rPr>
          <w:t xml:space="preserve"> </w:t>
        </w:r>
        <w:proofErr w:type="spellStart"/>
        <w:r w:rsidR="00257A56" w:rsidRPr="00257A56">
          <w:rPr>
            <w:rFonts w:ascii="Arial" w:eastAsia="Arial" w:hAnsi="Arial" w:cs="Arial"/>
            <w:color w:val="0033CC"/>
            <w:sz w:val="22"/>
            <w:szCs w:val="22"/>
            <w:rPrChange w:id="295" w:author="David Brown" w:date="2019-07-17T12:36:00Z">
              <w:rPr>
                <w:rFonts w:ascii="Arial" w:eastAsia="Arial" w:hAnsi="Arial" w:cs="Arial"/>
                <w:color w:val="0033CC"/>
              </w:rPr>
            </w:rPrChange>
          </w:rPr>
          <w:t>bp</w:t>
        </w:r>
        <w:proofErr w:type="spellEnd"/>
        <w:r w:rsidR="00257A56" w:rsidRPr="00257A56">
          <w:rPr>
            <w:rFonts w:ascii="Arial" w:eastAsia="Arial" w:hAnsi="Arial" w:cs="Arial"/>
            <w:color w:val="0033CC"/>
            <w:sz w:val="22"/>
            <w:szCs w:val="22"/>
            <w:rPrChange w:id="296" w:author="David Brown" w:date="2019-07-17T12:36:00Z">
              <w:rPr>
                <w:rFonts w:ascii="Arial" w:eastAsia="Arial" w:hAnsi="Arial" w:cs="Arial"/>
                <w:color w:val="0033CC"/>
              </w:rPr>
            </w:rPrChange>
          </w:rPr>
          <w:t xml:space="preserve"> for Guardant G360 </w:t>
        </w:r>
      </w:ins>
      <w:ins w:id="297" w:author="David Brown" w:date="2019-07-17T13:25:00Z">
        <w:r w:rsidR="00FA7FED">
          <w:rPr>
            <w:rFonts w:ascii="Arial" w:eastAsia="Arial" w:hAnsi="Arial" w:cs="Arial"/>
            <w:color w:val="0033CC"/>
            <w:sz w:val="22"/>
            <w:szCs w:val="22"/>
          </w:rPr>
          <w:t>(PMID:</w:t>
        </w:r>
      </w:ins>
      <w:ins w:id="298" w:author="David Brown" w:date="2019-07-17T13:29:00Z">
        <w:r w:rsidR="004D553C" w:rsidRPr="004D553C">
          <w:t xml:space="preserve"> </w:t>
        </w:r>
        <w:r w:rsidR="004D553C" w:rsidRPr="004D553C">
          <w:rPr>
            <w:rFonts w:ascii="Arial" w:eastAsia="Arial" w:hAnsi="Arial" w:cs="Arial"/>
            <w:color w:val="0033CC"/>
            <w:sz w:val="22"/>
            <w:szCs w:val="22"/>
          </w:rPr>
          <w:t>26474073</w:t>
        </w:r>
      </w:ins>
      <w:ins w:id="299" w:author="David Brown" w:date="2019-07-17T13:25:00Z">
        <w:r w:rsidR="00FA7FED">
          <w:rPr>
            <w:rFonts w:ascii="Arial" w:eastAsia="Arial" w:hAnsi="Arial" w:cs="Arial"/>
            <w:color w:val="0033CC"/>
            <w:sz w:val="22"/>
            <w:szCs w:val="22"/>
          </w:rPr>
          <w:t xml:space="preserve">) </w:t>
        </w:r>
      </w:ins>
      <w:ins w:id="300" w:author="David Brown" w:date="2019-07-17T12:35:00Z">
        <w:r w:rsidR="00257A56" w:rsidRPr="00257A56">
          <w:rPr>
            <w:rFonts w:ascii="Arial" w:eastAsia="Arial" w:hAnsi="Arial" w:cs="Arial"/>
            <w:color w:val="0033CC"/>
            <w:sz w:val="22"/>
            <w:szCs w:val="22"/>
            <w:rPrChange w:id="301" w:author="David Brown" w:date="2019-07-17T12:36:00Z">
              <w:rPr>
                <w:rFonts w:ascii="Arial" w:eastAsia="Arial" w:hAnsi="Arial" w:cs="Arial"/>
                <w:color w:val="0033CC"/>
              </w:rPr>
            </w:rPrChange>
          </w:rPr>
          <w:t>and &lt;1 false positive per 3x10</w:t>
        </w:r>
        <w:r w:rsidR="00257A56" w:rsidRPr="00257A56">
          <w:rPr>
            <w:rFonts w:ascii="Arial" w:eastAsia="Arial" w:hAnsi="Arial" w:cs="Arial"/>
            <w:color w:val="0033CC"/>
            <w:sz w:val="22"/>
            <w:szCs w:val="22"/>
            <w:vertAlign w:val="superscript"/>
            <w:rPrChange w:id="302" w:author="David Brown" w:date="2019-07-17T12:36:00Z">
              <w:rPr>
                <w:rFonts w:ascii="Arial" w:eastAsia="Arial" w:hAnsi="Arial" w:cs="Arial"/>
                <w:color w:val="0033CC"/>
                <w:vertAlign w:val="superscript"/>
              </w:rPr>
            </w:rPrChange>
          </w:rPr>
          <w:t>6</w:t>
        </w:r>
        <w:r w:rsidR="00257A56" w:rsidRPr="00257A56">
          <w:rPr>
            <w:rFonts w:ascii="Arial" w:eastAsia="Arial" w:hAnsi="Arial" w:cs="Arial"/>
            <w:color w:val="0033CC"/>
            <w:sz w:val="22"/>
            <w:szCs w:val="22"/>
            <w:rPrChange w:id="303" w:author="David Brown" w:date="2019-07-17T12:36:00Z">
              <w:rPr>
                <w:rFonts w:ascii="Arial" w:eastAsia="Arial" w:hAnsi="Arial" w:cs="Arial"/>
                <w:color w:val="0033CC"/>
              </w:rPr>
            </w:rPrChange>
          </w:rPr>
          <w:t xml:space="preserve"> </w:t>
        </w:r>
        <w:proofErr w:type="spellStart"/>
        <w:r w:rsidR="00257A56" w:rsidRPr="00257A56">
          <w:rPr>
            <w:rFonts w:ascii="Arial" w:eastAsia="Arial" w:hAnsi="Arial" w:cs="Arial"/>
            <w:color w:val="0033CC"/>
            <w:sz w:val="22"/>
            <w:szCs w:val="22"/>
            <w:rPrChange w:id="304" w:author="David Brown" w:date="2019-07-17T12:36:00Z">
              <w:rPr>
                <w:rFonts w:ascii="Arial" w:eastAsia="Arial" w:hAnsi="Arial" w:cs="Arial"/>
                <w:color w:val="0033CC"/>
              </w:rPr>
            </w:rPrChange>
          </w:rPr>
          <w:t>bp</w:t>
        </w:r>
        <w:proofErr w:type="spellEnd"/>
        <w:r w:rsidR="00257A56" w:rsidRPr="00257A56">
          <w:rPr>
            <w:rFonts w:ascii="Arial" w:eastAsia="Arial" w:hAnsi="Arial" w:cs="Arial"/>
            <w:color w:val="0033CC"/>
            <w:sz w:val="22"/>
            <w:szCs w:val="22"/>
            <w:rPrChange w:id="305" w:author="David Brown" w:date="2019-07-17T12:36:00Z">
              <w:rPr>
                <w:rFonts w:ascii="Arial" w:eastAsia="Arial" w:hAnsi="Arial" w:cs="Arial"/>
                <w:color w:val="0033CC"/>
              </w:rPr>
            </w:rPrChange>
          </w:rPr>
          <w:t xml:space="preserve"> sequenced for targeted error correction sequencing (TEC-</w:t>
        </w:r>
        <w:proofErr w:type="spellStart"/>
        <w:r w:rsidR="00257A56" w:rsidRPr="00257A56">
          <w:rPr>
            <w:rFonts w:ascii="Arial" w:eastAsia="Arial" w:hAnsi="Arial" w:cs="Arial"/>
            <w:color w:val="0033CC"/>
            <w:sz w:val="22"/>
            <w:szCs w:val="22"/>
            <w:rPrChange w:id="306" w:author="David Brown" w:date="2019-07-17T12:36:00Z">
              <w:rPr>
                <w:rFonts w:ascii="Arial" w:eastAsia="Arial" w:hAnsi="Arial" w:cs="Arial"/>
                <w:color w:val="0033CC"/>
              </w:rPr>
            </w:rPrChange>
          </w:rPr>
          <w:t>Seq</w:t>
        </w:r>
        <w:proofErr w:type="spellEnd"/>
        <w:r w:rsidR="00257A56" w:rsidRPr="00257A56">
          <w:rPr>
            <w:rFonts w:ascii="Arial" w:eastAsia="Arial" w:hAnsi="Arial" w:cs="Arial"/>
            <w:color w:val="0033CC"/>
            <w:sz w:val="22"/>
            <w:szCs w:val="22"/>
            <w:rPrChange w:id="307" w:author="David Brown" w:date="2019-07-17T12:36:00Z">
              <w:rPr>
                <w:rFonts w:ascii="Arial" w:eastAsia="Arial" w:hAnsi="Arial" w:cs="Arial"/>
                <w:color w:val="0033CC"/>
              </w:rPr>
            </w:rPrChange>
          </w:rPr>
          <w:t>)</w:t>
        </w:r>
      </w:ins>
      <w:bookmarkEnd w:id="245"/>
      <w:ins w:id="308" w:author="David Brown" w:date="2019-07-17T13:25:00Z">
        <w:r w:rsidR="004D553C">
          <w:rPr>
            <w:rFonts w:ascii="Arial" w:eastAsia="Arial" w:hAnsi="Arial" w:cs="Arial"/>
            <w:color w:val="0033CC"/>
            <w:sz w:val="22"/>
            <w:szCs w:val="22"/>
          </w:rPr>
          <w:t xml:space="preserve"> (PMID:</w:t>
        </w:r>
      </w:ins>
      <w:ins w:id="309" w:author="David Brown" w:date="2019-07-17T13:29:00Z">
        <w:r w:rsidR="004D553C" w:rsidRPr="004D553C">
          <w:t xml:space="preserve"> </w:t>
        </w:r>
        <w:r w:rsidR="004D553C" w:rsidRPr="004D553C">
          <w:rPr>
            <w:rFonts w:ascii="Arial" w:eastAsia="Arial" w:hAnsi="Arial" w:cs="Arial"/>
            <w:color w:val="0033CC"/>
            <w:sz w:val="22"/>
            <w:szCs w:val="22"/>
          </w:rPr>
          <w:t>28814544</w:t>
        </w:r>
      </w:ins>
      <w:ins w:id="310" w:author="David Brown" w:date="2019-07-17T13:25:00Z">
        <w:r w:rsidR="004D553C">
          <w:rPr>
            <w:rFonts w:ascii="Arial" w:eastAsia="Arial" w:hAnsi="Arial" w:cs="Arial"/>
            <w:color w:val="0033CC"/>
            <w:sz w:val="22"/>
            <w:szCs w:val="22"/>
          </w:rPr>
          <w:t>)</w:t>
        </w:r>
      </w:ins>
      <w:ins w:id="311" w:author="Reis-Filho, Jorge S./Pathology" w:date="2019-07-13T12:45:00Z">
        <w:r w:rsidR="00B82D4F" w:rsidRPr="004D553C">
          <w:rPr>
            <w:rFonts w:ascii="Arial" w:eastAsia="Arial" w:hAnsi="Arial" w:cs="Arial"/>
            <w:color w:val="0033CC"/>
            <w:sz w:val="22"/>
            <w:szCs w:val="22"/>
            <w:rPrChange w:id="312" w:author="David Brown" w:date="2019-07-17T13:25:00Z">
              <w:rPr>
                <w:rFonts w:ascii="Arial" w:eastAsia="Arial" w:hAnsi="Arial" w:cs="Arial"/>
                <w:color w:val="0033CC"/>
                <w:highlight w:val="yellow"/>
              </w:rPr>
            </w:rPrChange>
          </w:rPr>
          <w:t>.</w:t>
        </w:r>
      </w:ins>
    </w:p>
    <w:p w14:paraId="0C1E3C04" w14:textId="77777777" w:rsidR="007C0779" w:rsidRPr="00CB7AF6" w:rsidRDefault="007C0779" w:rsidP="00AE24DE">
      <w:pPr>
        <w:spacing w:line="480" w:lineRule="auto"/>
        <w:rPr>
          <w:rFonts w:ascii="Arial" w:eastAsia="Arial" w:hAnsi="Arial" w:cs="Arial"/>
          <w:color w:val="000000" w:themeColor="text1"/>
          <w:sz w:val="22"/>
        </w:rPr>
      </w:pPr>
    </w:p>
    <w:p w14:paraId="7EF11BFF" w14:textId="02A17D4F"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first sought to define the performance of the cfDNA sequencing assay for the detection of tumor-derived biopsy-matched somatic mutations without prior knowledge of the somatic alterations in the tumor cfDNA sequencing analysis</w:t>
      </w:r>
      <w:r w:rsidR="00520797" w:rsidRPr="00CB7AF6">
        <w:rPr>
          <w:rFonts w:ascii="Arial" w:eastAsia="Arial" w:hAnsi="Arial" w:cs="Arial"/>
          <w:color w:val="000000" w:themeColor="text1"/>
          <w:sz w:val="22"/>
        </w:rPr>
        <w:t xml:space="preserve"> (henceforth referred to as </w:t>
      </w:r>
      <w:r w:rsidR="00520797" w:rsidRPr="00CB7AF6">
        <w:rPr>
          <w:rFonts w:ascii="Arial" w:eastAsia="Arial" w:hAnsi="Arial" w:cs="Arial"/>
          <w:i/>
          <w:color w:val="000000" w:themeColor="text1"/>
          <w:sz w:val="22"/>
        </w:rPr>
        <w:t>de novo</w:t>
      </w:r>
      <w:r w:rsidR="00520797" w:rsidRPr="00CB7AF6">
        <w:rPr>
          <w:rFonts w:ascii="Arial" w:eastAsia="Arial" w:hAnsi="Arial" w:cs="Arial"/>
          <w:color w:val="000000" w:themeColor="text1"/>
          <w:sz w:val="22"/>
        </w:rPr>
        <w:t xml:space="preserve"> detection).</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at least one tumor</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derived mutation, as defined by MSK-IMPACT sequencing of the tumor biopsy, was observed in 104 of the</w:t>
      </w:r>
      <w:r w:rsidR="00711F7B" w:rsidRPr="00CB7AF6">
        <w:rPr>
          <w:rFonts w:ascii="Arial" w:eastAsia="Arial" w:hAnsi="Arial" w:cs="Arial"/>
          <w:color w:val="000000" w:themeColor="text1"/>
          <w:sz w:val="22"/>
        </w:rPr>
        <w:t xml:space="preserve"> 124</w:t>
      </w:r>
      <w:r w:rsidRPr="00CB7AF6">
        <w:rPr>
          <w:rFonts w:ascii="Arial" w:eastAsia="Arial" w:hAnsi="Arial" w:cs="Arial"/>
          <w:color w:val="000000" w:themeColor="text1"/>
          <w:sz w:val="22"/>
        </w:rPr>
        <w:t xml:space="preserve"> evaluable patients (84%, 95% confidence interval [CI]: 76%-90%</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sidRPr="007269F8">
        <w:rPr>
          <w:rFonts w:ascii="Arial" w:eastAsia="Arial" w:hAnsi="Arial" w:cs="Arial"/>
          <w:b/>
          <w:color w:val="000000" w:themeColor="text1"/>
          <w:sz w:val="22"/>
          <w:highlight w:val="yellow"/>
          <w:rPrChange w:id="313" w:author="David Brown" w:date="2019-07-17T16:32:00Z">
            <w:rPr>
              <w:rFonts w:ascii="Arial" w:eastAsia="Arial" w:hAnsi="Arial" w:cs="Arial"/>
              <w:b/>
              <w:color w:val="000000" w:themeColor="text1"/>
              <w:sz w:val="22"/>
            </w:rPr>
          </w:rPrChange>
        </w:rPr>
        <w:t xml:space="preserve">Fig. </w:t>
      </w:r>
      <w:r w:rsidRPr="007269F8">
        <w:rPr>
          <w:rFonts w:ascii="Arial" w:eastAsia="Arial" w:hAnsi="Arial" w:cs="Arial"/>
          <w:b/>
          <w:color w:val="000000" w:themeColor="text1"/>
          <w:sz w:val="22"/>
          <w:highlight w:val="yellow"/>
          <w:rPrChange w:id="314" w:author="David Brown" w:date="2019-07-17T16:32:00Z">
            <w:rPr>
              <w:rFonts w:ascii="Arial" w:eastAsia="Arial" w:hAnsi="Arial" w:cs="Arial"/>
              <w:b/>
              <w:color w:val="000000" w:themeColor="text1"/>
              <w:sz w:val="22"/>
            </w:rPr>
          </w:rPrChange>
        </w:rPr>
        <w:t>2</w:t>
      </w:r>
      <w:r w:rsidR="00755A8A" w:rsidRPr="007269F8">
        <w:rPr>
          <w:rFonts w:ascii="Arial" w:eastAsia="Arial" w:hAnsi="Arial" w:cs="Arial"/>
          <w:b/>
          <w:color w:val="000000" w:themeColor="text1"/>
          <w:sz w:val="22"/>
          <w:highlight w:val="yellow"/>
          <w:rPrChange w:id="315" w:author="David Brown" w:date="2019-07-17T16:32:00Z">
            <w:rPr>
              <w:rFonts w:ascii="Arial" w:eastAsia="Arial" w:hAnsi="Arial" w:cs="Arial"/>
              <w:b/>
              <w:color w:val="000000" w:themeColor="text1"/>
              <w:sz w:val="22"/>
            </w:rPr>
          </w:rPrChange>
        </w:rPr>
        <w:t>a</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 xml:space="preserve">. The </w:t>
      </w:r>
      <w:r w:rsidRPr="00CB7AF6">
        <w:rPr>
          <w:rFonts w:ascii="Arial" w:eastAsia="Arial" w:hAnsi="Arial" w:cs="Arial"/>
          <w:color w:val="000000" w:themeColor="text1"/>
          <w:sz w:val="22"/>
        </w:rPr>
        <w:t xml:space="preserve">detection </w:t>
      </w:r>
      <w:r w:rsidR="00CA35C5" w:rsidRPr="00CB7AF6">
        <w:rPr>
          <w:rFonts w:ascii="Arial" w:eastAsia="Arial" w:hAnsi="Arial" w:cs="Arial"/>
          <w:color w:val="000000" w:themeColor="text1"/>
          <w:sz w:val="22"/>
        </w:rPr>
        <w:t>rate</w:t>
      </w:r>
      <w:r w:rsidRPr="00CB7AF6">
        <w:rPr>
          <w:rFonts w:ascii="Arial" w:eastAsia="Arial" w:hAnsi="Arial" w:cs="Arial"/>
          <w:color w:val="000000" w:themeColor="text1"/>
          <w:sz w:val="22"/>
        </w:rPr>
        <w:t xml:space="preserve"> in MBCs (95%, 95% CI: 83%-99</w:t>
      </w:r>
      <w:r w:rsidR="00520797" w:rsidRPr="00CB7AF6">
        <w:rPr>
          <w:rFonts w:ascii="Arial" w:eastAsia="Arial" w:hAnsi="Arial" w:cs="Arial"/>
          <w:color w:val="000000" w:themeColor="text1"/>
          <w:sz w:val="22"/>
        </w:rPr>
        <w:t xml:space="preserve">%) </w:t>
      </w:r>
      <w:r w:rsidR="00CA35C5" w:rsidRPr="00CB7AF6">
        <w:rPr>
          <w:rFonts w:ascii="Arial" w:eastAsia="Arial" w:hAnsi="Arial" w:cs="Arial"/>
          <w:color w:val="000000" w:themeColor="text1"/>
          <w:sz w:val="22"/>
        </w:rPr>
        <w:t>was significantly higher than in</w:t>
      </w:r>
      <w:r w:rsidRPr="00CB7AF6">
        <w:rPr>
          <w:rFonts w:ascii="Arial" w:eastAsia="Arial" w:hAnsi="Arial" w:cs="Arial"/>
          <w:color w:val="000000" w:themeColor="text1"/>
          <w:sz w:val="22"/>
        </w:rPr>
        <w:t xml:space="preserve"> NSCLCs (76%, 95% CI: 60%-80</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rPr>
        <w:t xml:space="preserve"> p = 0.0258</w:t>
      </w:r>
      <w:r w:rsidR="00520797" w:rsidRPr="00CB7AF6">
        <w:rPr>
          <w:rFonts w:ascii="Arial" w:eastAsia="Arial" w:hAnsi="Arial" w:cs="Arial"/>
          <w:color w:val="000000" w:themeColor="text1"/>
          <w:sz w:val="22"/>
        </w:rPr>
        <w:t xml:space="preserve">), and </w:t>
      </w:r>
      <w:r w:rsidR="00CA35C5" w:rsidRPr="00CB7AF6">
        <w:rPr>
          <w:rFonts w:ascii="Arial" w:eastAsia="Arial" w:hAnsi="Arial" w:cs="Arial"/>
          <w:color w:val="000000" w:themeColor="text1"/>
          <w:sz w:val="22"/>
        </w:rPr>
        <w:t xml:space="preserve">comparable to that of </w:t>
      </w:r>
      <w:r w:rsidRPr="00CB7AF6">
        <w:rPr>
          <w:rFonts w:ascii="Arial" w:eastAsia="Arial" w:hAnsi="Arial" w:cs="Arial"/>
          <w:color w:val="000000" w:themeColor="text1"/>
          <w:sz w:val="22"/>
        </w:rPr>
        <w:t>CRPCs (82%, 95% CI: 67%-92%). Th</w:t>
      </w:r>
      <w:r w:rsidR="006639AF">
        <w:rPr>
          <w:rFonts w:ascii="Arial" w:eastAsia="Arial" w:hAnsi="Arial" w:cs="Arial"/>
          <w:color w:val="000000" w:themeColor="text1"/>
          <w:sz w:val="22"/>
        </w:rPr>
        <w:t>is assay’s</w:t>
      </w:r>
      <w:r w:rsidRPr="00CB7AF6">
        <w:rPr>
          <w:rFonts w:ascii="Arial" w:eastAsia="Arial" w:hAnsi="Arial" w:cs="Arial"/>
          <w:color w:val="000000" w:themeColor="text1"/>
          <w:sz w:val="22"/>
        </w:rPr>
        <w:t xml:space="preserve"> large genomic footprint further allowed </w:t>
      </w:r>
      <w:r w:rsidRPr="00CB7AF6">
        <w:rPr>
          <w:rFonts w:ascii="Arial" w:eastAsia="Arial" w:hAnsi="Arial" w:cs="Arial"/>
          <w:i/>
          <w:color w:val="000000" w:themeColor="text1"/>
          <w:sz w:val="22"/>
        </w:rPr>
        <w:t xml:space="preserve">de novo </w:t>
      </w:r>
      <w:r w:rsidR="006639AF">
        <w:rPr>
          <w:rFonts w:ascii="Arial" w:eastAsia="Arial" w:hAnsi="Arial" w:cs="Arial"/>
          <w:color w:val="000000" w:themeColor="text1"/>
          <w:sz w:val="22"/>
        </w:rPr>
        <w:t xml:space="preserve">cfDNA </w:t>
      </w:r>
      <w:r w:rsidRPr="00CB7AF6">
        <w:rPr>
          <w:rFonts w:ascii="Arial" w:eastAsia="Arial" w:hAnsi="Arial" w:cs="Arial"/>
          <w:color w:val="000000" w:themeColor="text1"/>
          <w:sz w:val="22"/>
        </w:rPr>
        <w:t>detection of 530 of 740 mutations detected by MSK-IMPACT in tumor biopsies (72%, 95% CI: 66%-75%</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sidRPr="007269F8">
        <w:rPr>
          <w:rFonts w:ascii="Arial" w:eastAsia="Arial" w:hAnsi="Arial" w:cs="Arial"/>
          <w:b/>
          <w:color w:val="000000" w:themeColor="text1"/>
          <w:sz w:val="22"/>
          <w:highlight w:val="yellow"/>
          <w:rPrChange w:id="316" w:author="David Brown" w:date="2019-07-17T16:32:00Z">
            <w:rPr>
              <w:rFonts w:ascii="Arial" w:eastAsia="Arial" w:hAnsi="Arial" w:cs="Arial"/>
              <w:b/>
              <w:color w:val="000000" w:themeColor="text1"/>
              <w:sz w:val="22"/>
            </w:rPr>
          </w:rPrChange>
        </w:rPr>
        <w:t xml:space="preserve">Fig. </w:t>
      </w:r>
      <w:r w:rsidRPr="007269F8">
        <w:rPr>
          <w:rFonts w:ascii="Arial" w:eastAsia="Arial" w:hAnsi="Arial" w:cs="Arial"/>
          <w:b/>
          <w:color w:val="000000" w:themeColor="text1"/>
          <w:sz w:val="22"/>
          <w:highlight w:val="yellow"/>
          <w:rPrChange w:id="317" w:author="David Brown" w:date="2019-07-17T16:32:00Z">
            <w:rPr>
              <w:rFonts w:ascii="Arial" w:eastAsia="Arial" w:hAnsi="Arial" w:cs="Arial"/>
              <w:b/>
              <w:color w:val="000000" w:themeColor="text1"/>
              <w:sz w:val="22"/>
            </w:rPr>
          </w:rPrChange>
        </w:rPr>
        <w:t>2</w:t>
      </w:r>
      <w:r w:rsidR="00755A8A" w:rsidRPr="007269F8">
        <w:rPr>
          <w:rFonts w:ascii="Arial" w:eastAsia="Arial" w:hAnsi="Arial" w:cs="Arial"/>
          <w:b/>
          <w:color w:val="000000" w:themeColor="text1"/>
          <w:sz w:val="22"/>
          <w:highlight w:val="yellow"/>
          <w:rPrChange w:id="318" w:author="David Brown" w:date="2019-07-17T16:32:00Z">
            <w:rPr>
              <w:rFonts w:ascii="Arial" w:eastAsia="Arial" w:hAnsi="Arial" w:cs="Arial"/>
              <w:b/>
              <w:color w:val="000000" w:themeColor="text1"/>
              <w:sz w:val="22"/>
            </w:rPr>
          </w:rPrChange>
        </w:rPr>
        <w:t>a</w:t>
      </w:r>
      <w:r w:rsidRPr="00CB7AF6">
        <w:rPr>
          <w:rFonts w:ascii="Arial" w:eastAsia="Arial" w:hAnsi="Arial" w:cs="Arial"/>
          <w:color w:val="000000" w:themeColor="text1"/>
          <w:sz w:val="22"/>
        </w:rPr>
        <w:t>), with similar percentages of tumor-derived mutations detected in MBCs (73%, 95% CI: 67%-79%), NSCLCs (71%, 95% CI: 65%-76%), and CRPCs (71%, 95% CI: 63%-78%).</w:t>
      </w:r>
    </w:p>
    <w:p w14:paraId="02CC0ED6" w14:textId="77777777" w:rsidR="007C0779" w:rsidRPr="00CB7AF6" w:rsidRDefault="007C0779" w:rsidP="00AE24DE">
      <w:pPr>
        <w:spacing w:line="480" w:lineRule="auto"/>
        <w:rPr>
          <w:rFonts w:ascii="Arial" w:eastAsia="Arial" w:hAnsi="Arial" w:cs="Arial"/>
          <w:color w:val="000000" w:themeColor="text1"/>
          <w:sz w:val="22"/>
        </w:rPr>
      </w:pPr>
    </w:p>
    <w:p w14:paraId="6961CB55" w14:textId="66B6795C"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sought to define the genes targeted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detected somatic mutations in cfDNA. </w:t>
      </w:r>
      <w:r w:rsidRPr="00CB7AF6">
        <w:rPr>
          <w:rFonts w:ascii="Arial" w:eastAsia="Arial" w:hAnsi="Arial" w:cs="Arial"/>
          <w:color w:val="000000" w:themeColor="text1"/>
          <w:sz w:val="22"/>
          <w:highlight w:val="white"/>
        </w:rPr>
        <w:t xml:space="preserve">Our analysis of genes recurrently mutated in cfDNA as defined by the </w:t>
      </w:r>
      <w:r w:rsidRPr="00CB7AF6">
        <w:rPr>
          <w:rFonts w:ascii="Arial" w:eastAsia="Arial" w:hAnsi="Arial" w:cs="Arial"/>
          <w:i/>
          <w:color w:val="000000" w:themeColor="text1"/>
          <w:sz w:val="22"/>
          <w:highlight w:val="white"/>
        </w:rPr>
        <w:t>de novo</w:t>
      </w:r>
      <w:r w:rsidRPr="00CB7AF6">
        <w:rPr>
          <w:rFonts w:ascii="Arial" w:eastAsia="Arial" w:hAnsi="Arial" w:cs="Arial"/>
          <w:color w:val="000000" w:themeColor="text1"/>
          <w:sz w:val="22"/>
          <w:highlight w:val="white"/>
        </w:rPr>
        <w:t>-detected somatic mutations revealed that they consisted mostly of the same genes found to be mutated in the respective tumor samples</w:t>
      </w:r>
      <w:r w:rsidRPr="00CB7AF6">
        <w:rPr>
          <w:rFonts w:ascii="Arial" w:eastAsia="Arial" w:hAnsi="Arial" w:cs="Arial"/>
          <w:color w:val="000000" w:themeColor="text1"/>
          <w:sz w:val="22"/>
        </w:rPr>
        <w:t xml:space="preserve"> (</w:t>
      </w:r>
      <w:r w:rsidR="00E669C5" w:rsidRPr="00B34C2C">
        <w:rPr>
          <w:rFonts w:ascii="Arial" w:eastAsia="Arial" w:hAnsi="Arial" w:cs="Arial"/>
          <w:b/>
          <w:color w:val="000000" w:themeColor="text1"/>
          <w:sz w:val="22"/>
          <w:highlight w:val="yellow"/>
          <w:rPrChange w:id="319" w:author="David Brown" w:date="2019-07-17T16:33:00Z">
            <w:rPr>
              <w:rFonts w:ascii="Arial" w:eastAsia="Arial" w:hAnsi="Arial" w:cs="Arial"/>
              <w:b/>
              <w:color w:val="000000" w:themeColor="text1"/>
              <w:sz w:val="22"/>
            </w:rPr>
          </w:rPrChange>
        </w:rPr>
        <w:t xml:space="preserve">Fig. </w:t>
      </w:r>
      <w:r w:rsidRPr="00B34C2C">
        <w:rPr>
          <w:rFonts w:ascii="Arial" w:eastAsia="Arial" w:hAnsi="Arial" w:cs="Arial"/>
          <w:b/>
          <w:color w:val="000000" w:themeColor="text1"/>
          <w:sz w:val="22"/>
          <w:highlight w:val="yellow"/>
          <w:rPrChange w:id="320" w:author="David Brown" w:date="2019-07-17T16:33:00Z">
            <w:rPr>
              <w:rFonts w:ascii="Arial" w:eastAsia="Arial" w:hAnsi="Arial" w:cs="Arial"/>
              <w:b/>
              <w:color w:val="000000" w:themeColor="text1"/>
              <w:sz w:val="22"/>
            </w:rPr>
          </w:rPrChange>
        </w:rPr>
        <w:t>2</w:t>
      </w:r>
      <w:r w:rsidR="00755A8A" w:rsidRPr="00B34C2C">
        <w:rPr>
          <w:rFonts w:ascii="Arial" w:eastAsia="Arial" w:hAnsi="Arial" w:cs="Arial"/>
          <w:b/>
          <w:color w:val="000000" w:themeColor="text1"/>
          <w:sz w:val="22"/>
          <w:highlight w:val="yellow"/>
          <w:rPrChange w:id="321" w:author="David Brown" w:date="2019-07-17T16:33:00Z">
            <w:rPr>
              <w:rFonts w:ascii="Arial" w:eastAsia="Arial" w:hAnsi="Arial" w:cs="Arial"/>
              <w:b/>
              <w:color w:val="000000" w:themeColor="text1"/>
              <w:sz w:val="22"/>
            </w:rPr>
          </w:rPrChange>
        </w:rPr>
        <w:t>b</w:t>
      </w:r>
      <w:r w:rsidR="005A55EC" w:rsidRPr="001C4844">
        <w:rPr>
          <w:rFonts w:ascii="Arial" w:eastAsia="Arial" w:hAnsi="Arial" w:cs="Arial"/>
          <w:color w:val="000000" w:themeColor="text1"/>
          <w:sz w:val="22"/>
        </w:rPr>
        <w:t xml:space="preserve"> and </w:t>
      </w:r>
      <w:r w:rsidR="00303111" w:rsidRPr="00FF39FD">
        <w:rPr>
          <w:rFonts w:ascii="Arial" w:eastAsia="Arial" w:hAnsi="Arial" w:cs="Arial"/>
          <w:b/>
          <w:color w:val="000000" w:themeColor="text1"/>
          <w:sz w:val="22"/>
          <w:highlight w:val="yellow"/>
          <w:rPrChange w:id="322" w:author="David Brown" w:date="2019-07-16T23:11:00Z">
            <w:rPr>
              <w:rFonts w:ascii="Arial" w:eastAsia="Arial" w:hAnsi="Arial" w:cs="Arial"/>
              <w:b/>
              <w:color w:val="000000" w:themeColor="text1"/>
              <w:sz w:val="22"/>
            </w:rPr>
          </w:rPrChange>
        </w:rPr>
        <w:t xml:space="preserve">Supplementary Fig. </w:t>
      </w:r>
      <w:del w:id="323" w:author="David Brown" w:date="2019-07-17T16:51:00Z">
        <w:r w:rsidRPr="00FF39FD" w:rsidDel="00E25B2A">
          <w:rPr>
            <w:rFonts w:ascii="Arial" w:eastAsia="Arial" w:hAnsi="Arial" w:cs="Arial"/>
            <w:b/>
            <w:color w:val="000000" w:themeColor="text1"/>
            <w:sz w:val="22"/>
            <w:highlight w:val="yellow"/>
            <w:rPrChange w:id="324" w:author="David Brown" w:date="2019-07-16T23:11:00Z">
              <w:rPr>
                <w:rFonts w:ascii="Arial" w:eastAsia="Arial" w:hAnsi="Arial" w:cs="Arial"/>
                <w:b/>
                <w:color w:val="000000" w:themeColor="text1"/>
                <w:sz w:val="22"/>
              </w:rPr>
            </w:rPrChange>
          </w:rPr>
          <w:delText>4</w:delText>
        </w:r>
      </w:del>
      <w:ins w:id="325" w:author="David Brown" w:date="2019-07-17T16:51:00Z">
        <w:r w:rsidR="00E25B2A">
          <w:rPr>
            <w:rFonts w:ascii="Arial" w:eastAsia="Arial" w:hAnsi="Arial" w:cs="Arial"/>
            <w:b/>
            <w:color w:val="000000" w:themeColor="text1"/>
            <w:sz w:val="22"/>
            <w:highlight w:val="yellow"/>
          </w:rPr>
          <w:t>5</w:t>
        </w:r>
      </w:ins>
      <w:r w:rsidRPr="00CB7AF6">
        <w:rPr>
          <w:rFonts w:ascii="Arial" w:eastAsia="Arial" w:hAnsi="Arial" w:cs="Arial"/>
          <w:color w:val="000000" w:themeColor="text1"/>
          <w:sz w:val="22"/>
        </w:rPr>
        <w:t xml:space="preserve">). Most importantly, this led to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 xml:space="preserve">detection of somatic mutations in cfDNA that were </w:t>
      </w:r>
      <w:del w:id="326" w:author="David Brown" w:date="2019-07-17T16:52:00Z">
        <w:r w:rsidRPr="00CB7AF6" w:rsidDel="00E25B2A">
          <w:rPr>
            <w:rFonts w:ascii="Arial" w:eastAsia="Arial" w:hAnsi="Arial" w:cs="Arial"/>
            <w:color w:val="000000" w:themeColor="text1"/>
            <w:sz w:val="22"/>
          </w:rPr>
          <w:delText xml:space="preserve">either </w:delText>
        </w:r>
      </w:del>
      <w:r w:rsidRPr="00CB7AF6">
        <w:rPr>
          <w:rFonts w:ascii="Arial" w:eastAsia="Arial" w:hAnsi="Arial" w:cs="Arial"/>
          <w:color w:val="000000" w:themeColor="text1"/>
          <w:sz w:val="22"/>
        </w:rPr>
        <w:t>present in tumor biopsies but below the MSK-IMPACT assay limit of detection (</w:t>
      </w:r>
      <w:r w:rsidR="00520797" w:rsidRPr="00CB7AF6">
        <w:rPr>
          <w:rFonts w:ascii="Arial" w:eastAsia="Arial" w:hAnsi="Arial" w:cs="Arial"/>
          <w:color w:val="000000" w:themeColor="text1"/>
          <w:sz w:val="22"/>
        </w:rPr>
        <w:t>subthreshold</w:t>
      </w:r>
      <w:r w:rsidR="0039497E" w:rsidRPr="00CB7AF6">
        <w:rPr>
          <w:rFonts w:ascii="Arial" w:eastAsia="Arial" w:hAnsi="Arial" w:cs="Arial"/>
          <w:color w:val="000000" w:themeColor="text1"/>
          <w:sz w:val="22"/>
        </w:rPr>
        <w:t xml:space="preserve"> for previously established clinical variant calling cut-offs</w:t>
      </w:r>
      <w:r w:rsidR="00520797" w:rsidRPr="00CB7AF6">
        <w:rPr>
          <w:rFonts w:ascii="Arial" w:eastAsia="Arial" w:hAnsi="Arial" w:cs="Arial"/>
          <w:color w:val="000000" w:themeColor="text1"/>
          <w:sz w:val="22"/>
        </w:rPr>
        <w:t>)</w:t>
      </w:r>
      <w:r w:rsidR="000354E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0354EE" w:rsidRPr="00CB7AF6">
        <w:rPr>
          <w:rFonts w:ascii="Arial" w:eastAsia="Arial" w:hAnsi="Arial" w:cs="Arial"/>
          <w:color w:val="000000" w:themeColor="text1"/>
          <w:sz w:val="22"/>
          <w:szCs w:val="22"/>
        </w:rPr>
      </w:r>
      <w:r w:rsidR="000354E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32,34</w:t>
      </w:r>
      <w:r w:rsidR="000354E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were neither detected in the tumor biopsy nor WBCs (variants of unknown source; </w:t>
      </w:r>
      <w:proofErr w:type="spellStart"/>
      <w:r w:rsidRPr="00CB7AF6">
        <w:rPr>
          <w:rFonts w:ascii="Arial" w:eastAsia="Arial" w:hAnsi="Arial" w:cs="Arial"/>
          <w:color w:val="000000" w:themeColor="text1"/>
          <w:sz w:val="22"/>
        </w:rPr>
        <w:t>VUSo</w:t>
      </w:r>
      <w:proofErr w:type="spellEnd"/>
      <w:r w:rsidRPr="00CB7AF6">
        <w:rPr>
          <w:rFonts w:ascii="Arial" w:eastAsia="Arial" w:hAnsi="Arial" w:cs="Arial"/>
          <w:color w:val="000000" w:themeColor="text1"/>
          <w:sz w:val="22"/>
        </w:rPr>
        <w:t>).</w:t>
      </w:r>
      <w:del w:id="327" w:author="David Brown" w:date="2019-07-17T16:35:00Z">
        <w:r w:rsidRPr="00CB7AF6" w:rsidDel="00B34C2C">
          <w:rPr>
            <w:rFonts w:ascii="Arial" w:eastAsia="Arial" w:hAnsi="Arial" w:cs="Arial"/>
            <w:color w:val="000000" w:themeColor="text1"/>
            <w:sz w:val="22"/>
          </w:rPr>
          <w:delText xml:space="preserve"> </w:delText>
        </w:r>
      </w:del>
    </w:p>
    <w:p w14:paraId="67C2606F" w14:textId="77777777" w:rsidR="007C0779" w:rsidRPr="00CB7AF6" w:rsidRDefault="007C0779" w:rsidP="00AE24DE">
      <w:pPr>
        <w:spacing w:line="480" w:lineRule="auto"/>
        <w:rPr>
          <w:rFonts w:ascii="Arial" w:eastAsia="Arial" w:hAnsi="Arial" w:cs="Arial"/>
          <w:color w:val="000000" w:themeColor="text1"/>
          <w:sz w:val="22"/>
        </w:rPr>
      </w:pPr>
    </w:p>
    <w:p w14:paraId="6FC25100" w14:textId="3C812C83" w:rsidR="007C0779" w:rsidRPr="00CB7AF6" w:rsidRDefault="00C52E5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lastRenderedPageBreak/>
        <w:t xml:space="preserve">Given the low false positive rates </w:t>
      </w:r>
      <w:r w:rsidR="0039497E" w:rsidRPr="00CB7AF6">
        <w:rPr>
          <w:rFonts w:ascii="Arial" w:eastAsia="Arial" w:hAnsi="Arial" w:cs="Arial"/>
          <w:color w:val="000000" w:themeColor="text1"/>
          <w:sz w:val="22"/>
        </w:rPr>
        <w:t>(</w:t>
      </w:r>
      <w:r w:rsidR="0024538E" w:rsidRPr="00FF39FD">
        <w:rPr>
          <w:rFonts w:ascii="Arial" w:eastAsia="Arial" w:hAnsi="Arial" w:cs="Arial"/>
          <w:b/>
          <w:color w:val="000000" w:themeColor="text1"/>
          <w:sz w:val="22"/>
          <w:highlight w:val="yellow"/>
          <w:rPrChange w:id="328" w:author="David Brown" w:date="2019-07-16T23:11:00Z">
            <w:rPr>
              <w:rFonts w:ascii="Arial" w:eastAsia="Arial" w:hAnsi="Arial" w:cs="Arial"/>
              <w:b/>
              <w:color w:val="000000" w:themeColor="text1"/>
              <w:sz w:val="22"/>
            </w:rPr>
          </w:rPrChange>
        </w:rPr>
        <w:t>Fig. 1</w:t>
      </w:r>
      <w:del w:id="329" w:author="David Brown" w:date="2019-07-16T23:11:00Z">
        <w:r w:rsidR="0024538E" w:rsidRPr="00FF39FD" w:rsidDel="00FF39FD">
          <w:rPr>
            <w:rFonts w:ascii="Arial" w:eastAsia="Arial" w:hAnsi="Arial" w:cs="Arial"/>
            <w:b/>
            <w:color w:val="000000" w:themeColor="text1"/>
            <w:sz w:val="22"/>
            <w:highlight w:val="yellow"/>
            <w:rPrChange w:id="330" w:author="David Brown" w:date="2019-07-16T23:11:00Z">
              <w:rPr>
                <w:rFonts w:ascii="Arial" w:eastAsia="Arial" w:hAnsi="Arial" w:cs="Arial"/>
                <w:b/>
                <w:color w:val="000000" w:themeColor="text1"/>
                <w:sz w:val="22"/>
              </w:rPr>
            </w:rPrChange>
          </w:rPr>
          <w:delText>c</w:delText>
        </w:r>
      </w:del>
      <w:ins w:id="331" w:author="David Brown" w:date="2019-07-16T23:11:00Z">
        <w:r w:rsidR="00FF39FD" w:rsidRPr="00FF39FD">
          <w:rPr>
            <w:rFonts w:ascii="Arial" w:eastAsia="Arial" w:hAnsi="Arial" w:cs="Arial"/>
            <w:b/>
            <w:color w:val="000000" w:themeColor="text1"/>
            <w:sz w:val="22"/>
            <w:highlight w:val="yellow"/>
            <w:rPrChange w:id="332" w:author="David Brown" w:date="2019-07-16T23:11:00Z">
              <w:rPr>
                <w:rFonts w:ascii="Arial" w:eastAsia="Arial" w:hAnsi="Arial" w:cs="Arial"/>
                <w:b/>
                <w:color w:val="000000" w:themeColor="text1"/>
                <w:sz w:val="22"/>
              </w:rPr>
            </w:rPrChange>
          </w:rPr>
          <w:t>d-</w:t>
        </w:r>
      </w:ins>
      <w:ins w:id="333" w:author="David Brown" w:date="2019-07-17T16:36:00Z">
        <w:r w:rsidR="00B34C2C">
          <w:rPr>
            <w:rFonts w:ascii="Arial" w:eastAsia="Arial" w:hAnsi="Arial" w:cs="Arial"/>
            <w:b/>
            <w:color w:val="000000" w:themeColor="text1"/>
            <w:sz w:val="22"/>
            <w:highlight w:val="yellow"/>
          </w:rPr>
          <w:t>e</w:t>
        </w:r>
      </w:ins>
      <w:del w:id="334" w:author="David Brown" w:date="2019-07-16T23:11:00Z">
        <w:r w:rsidR="005A55EC" w:rsidDel="00FF39FD">
          <w:rPr>
            <w:rFonts w:ascii="Arial" w:eastAsia="Arial" w:hAnsi="Arial" w:cs="Arial"/>
            <w:b/>
            <w:color w:val="000000" w:themeColor="text1"/>
            <w:sz w:val="22"/>
          </w:rPr>
          <w:delText xml:space="preserve"> </w:delText>
        </w:r>
        <w:r w:rsidR="005A55EC" w:rsidRPr="001C4844" w:rsidDel="00FF39FD">
          <w:rPr>
            <w:rFonts w:ascii="Arial" w:eastAsia="Arial" w:hAnsi="Arial" w:cs="Arial"/>
            <w:color w:val="000000" w:themeColor="text1"/>
            <w:sz w:val="22"/>
          </w:rPr>
          <w:delText xml:space="preserve">and </w:delText>
        </w:r>
        <w:r w:rsidR="0024538E" w:rsidDel="00FF39FD">
          <w:rPr>
            <w:rFonts w:ascii="Arial" w:eastAsia="Arial" w:hAnsi="Arial" w:cs="Arial"/>
            <w:b/>
            <w:color w:val="000000" w:themeColor="text1"/>
            <w:sz w:val="22"/>
          </w:rPr>
          <w:delText>Supplementary Figs. 2-</w:delText>
        </w:r>
        <w:r w:rsidR="0024538E" w:rsidRPr="00CB7AF6" w:rsidDel="00FF39FD">
          <w:rPr>
            <w:rFonts w:ascii="Arial" w:eastAsia="Arial" w:hAnsi="Arial" w:cs="Arial"/>
            <w:b/>
            <w:color w:val="000000" w:themeColor="text1"/>
            <w:sz w:val="22"/>
          </w:rPr>
          <w:delText>3</w:delText>
        </w:r>
      </w:del>
      <w:r w:rsidR="0039497E"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the </w:t>
      </w:r>
      <w:r w:rsidR="00402FD2">
        <w:rPr>
          <w:rFonts w:ascii="Arial" w:eastAsia="Arial" w:hAnsi="Arial" w:cs="Arial"/>
          <w:color w:val="000000" w:themeColor="text1"/>
          <w:sz w:val="22"/>
        </w:rPr>
        <w:t xml:space="preserve">assay’s </w:t>
      </w:r>
      <w:r w:rsidRPr="00CB7AF6">
        <w:rPr>
          <w:rFonts w:ascii="Arial" w:eastAsia="Arial" w:hAnsi="Arial" w:cs="Arial"/>
          <w:color w:val="000000" w:themeColor="text1"/>
          <w:sz w:val="22"/>
        </w:rPr>
        <w:t xml:space="preserve">accuracy for measuring variant allele fractions </w:t>
      </w:r>
      <w:r w:rsidR="00343F81" w:rsidRPr="00CB7AF6">
        <w:rPr>
          <w:rFonts w:ascii="Arial" w:eastAsia="Arial" w:hAnsi="Arial" w:cs="Arial"/>
          <w:color w:val="000000" w:themeColor="text1"/>
          <w:sz w:val="22"/>
        </w:rPr>
        <w:t xml:space="preserve">(VAFs; </w:t>
      </w:r>
      <w:r w:rsidR="00E669C5" w:rsidRPr="00B34C2C">
        <w:rPr>
          <w:rFonts w:ascii="Arial" w:eastAsia="Arial" w:hAnsi="Arial" w:cs="Arial"/>
          <w:b/>
          <w:color w:val="000000" w:themeColor="text1"/>
          <w:sz w:val="22"/>
          <w:highlight w:val="yellow"/>
          <w:rPrChange w:id="335" w:author="David Brown" w:date="2019-07-17T16:37:00Z">
            <w:rPr>
              <w:rFonts w:ascii="Arial" w:eastAsia="Arial" w:hAnsi="Arial" w:cs="Arial"/>
              <w:b/>
              <w:color w:val="000000" w:themeColor="text1"/>
              <w:sz w:val="22"/>
            </w:rPr>
          </w:rPrChange>
        </w:rPr>
        <w:t xml:space="preserve">Fig. </w:t>
      </w:r>
      <w:r w:rsidR="00343F81" w:rsidRPr="00B34C2C">
        <w:rPr>
          <w:rFonts w:ascii="Arial" w:eastAsia="Arial" w:hAnsi="Arial" w:cs="Arial"/>
          <w:b/>
          <w:color w:val="000000" w:themeColor="text1"/>
          <w:sz w:val="22"/>
          <w:highlight w:val="yellow"/>
          <w:rPrChange w:id="336" w:author="David Brown" w:date="2019-07-17T16:37:00Z">
            <w:rPr>
              <w:rFonts w:ascii="Arial" w:eastAsia="Arial" w:hAnsi="Arial" w:cs="Arial"/>
              <w:b/>
              <w:color w:val="000000" w:themeColor="text1"/>
              <w:sz w:val="22"/>
            </w:rPr>
          </w:rPrChange>
        </w:rPr>
        <w:t>1</w:t>
      </w:r>
      <w:ins w:id="337" w:author="David Brown" w:date="2019-07-16T23:12:00Z">
        <w:r w:rsidR="00FF39FD" w:rsidRPr="00B34C2C">
          <w:rPr>
            <w:rFonts w:ascii="Arial" w:eastAsia="Arial" w:hAnsi="Arial" w:cs="Arial"/>
            <w:b/>
            <w:color w:val="000000" w:themeColor="text1"/>
            <w:sz w:val="22"/>
            <w:highlight w:val="yellow"/>
            <w:rPrChange w:id="338" w:author="David Brown" w:date="2019-07-17T16:37:00Z">
              <w:rPr>
                <w:rFonts w:ascii="Arial" w:eastAsia="Arial" w:hAnsi="Arial" w:cs="Arial"/>
                <w:b/>
                <w:color w:val="000000" w:themeColor="text1"/>
                <w:sz w:val="22"/>
              </w:rPr>
            </w:rPrChange>
          </w:rPr>
          <w:t>d</w:t>
        </w:r>
      </w:ins>
      <w:ins w:id="339" w:author="David Brown" w:date="2019-07-17T16:37:00Z">
        <w:r w:rsidR="00B34C2C" w:rsidRPr="00B34C2C">
          <w:rPr>
            <w:rFonts w:ascii="Arial" w:eastAsia="Arial" w:hAnsi="Arial" w:cs="Arial"/>
            <w:b/>
            <w:color w:val="000000" w:themeColor="text1"/>
            <w:sz w:val="22"/>
            <w:highlight w:val="yellow"/>
            <w:rPrChange w:id="340" w:author="David Brown" w:date="2019-07-17T16:37:00Z">
              <w:rPr>
                <w:rFonts w:ascii="Arial" w:eastAsia="Arial" w:hAnsi="Arial" w:cs="Arial"/>
                <w:b/>
                <w:color w:val="000000" w:themeColor="text1"/>
                <w:sz w:val="22"/>
              </w:rPr>
            </w:rPrChange>
          </w:rPr>
          <w:t>-f</w:t>
        </w:r>
      </w:ins>
      <w:del w:id="341" w:author="David Brown" w:date="2019-07-16T23:12:00Z">
        <w:r w:rsidR="00755A8A" w:rsidDel="00FF39FD">
          <w:rPr>
            <w:rFonts w:ascii="Arial" w:eastAsia="Arial" w:hAnsi="Arial" w:cs="Arial"/>
            <w:b/>
            <w:color w:val="000000" w:themeColor="text1"/>
            <w:sz w:val="22"/>
          </w:rPr>
          <w:delText>b</w:delText>
        </w:r>
      </w:del>
      <w:r w:rsidR="00343F81" w:rsidRPr="00CB7AF6">
        <w:rPr>
          <w:rFonts w:ascii="Arial" w:eastAsia="Arial" w:hAnsi="Arial" w:cs="Arial"/>
          <w:color w:val="000000" w:themeColor="text1"/>
          <w:sz w:val="22"/>
        </w:rPr>
        <w:t>)</w:t>
      </w:r>
      <w:del w:id="342" w:author="David Brown" w:date="2019-07-17T16:53:00Z">
        <w:r w:rsidR="00343F81" w:rsidRPr="00CB7AF6" w:rsidDel="00E25B2A">
          <w:rPr>
            <w:rFonts w:ascii="Arial" w:eastAsia="Arial" w:hAnsi="Arial" w:cs="Arial"/>
            <w:color w:val="000000" w:themeColor="text1"/>
            <w:sz w:val="22"/>
          </w:rPr>
          <w:delText xml:space="preserve"> and its low false positive levels</w:delText>
        </w:r>
      </w:del>
      <w:r w:rsidR="00343F81" w:rsidRPr="00CB7AF6">
        <w:rPr>
          <w:rFonts w:ascii="Arial" w:eastAsia="Arial" w:hAnsi="Arial" w:cs="Arial"/>
          <w:color w:val="000000" w:themeColor="text1"/>
          <w:sz w:val="22"/>
        </w:rPr>
        <w:t>, we quantified the VAFs of somatic mutations not present in the WBCs in controls and cancer patients. All but two of the 67 mutations (97%) detected in controls were detected at VAFs of &lt;1% (</w:t>
      </w:r>
      <w:r w:rsidR="00E669C5" w:rsidRPr="00E25B2A">
        <w:rPr>
          <w:rFonts w:ascii="Arial" w:eastAsia="Arial" w:hAnsi="Arial" w:cs="Arial"/>
          <w:b/>
          <w:color w:val="000000" w:themeColor="text1"/>
          <w:sz w:val="22"/>
          <w:highlight w:val="yellow"/>
          <w:rPrChange w:id="343" w:author="David Brown" w:date="2019-07-17T16:53:00Z">
            <w:rPr>
              <w:rFonts w:ascii="Arial" w:eastAsia="Arial" w:hAnsi="Arial" w:cs="Arial"/>
              <w:b/>
              <w:color w:val="000000" w:themeColor="text1"/>
              <w:sz w:val="22"/>
            </w:rPr>
          </w:rPrChange>
        </w:rPr>
        <w:t xml:space="preserve">Fig. </w:t>
      </w:r>
      <w:r w:rsidR="00343F81" w:rsidRPr="00E25B2A">
        <w:rPr>
          <w:rFonts w:ascii="Arial" w:eastAsia="Arial" w:hAnsi="Arial" w:cs="Arial"/>
          <w:b/>
          <w:color w:val="000000" w:themeColor="text1"/>
          <w:sz w:val="22"/>
          <w:highlight w:val="yellow"/>
          <w:rPrChange w:id="344" w:author="David Brown" w:date="2019-07-17T16:53:00Z">
            <w:rPr>
              <w:rFonts w:ascii="Arial" w:eastAsia="Arial" w:hAnsi="Arial" w:cs="Arial"/>
              <w:b/>
              <w:color w:val="000000" w:themeColor="text1"/>
              <w:sz w:val="22"/>
            </w:rPr>
          </w:rPrChange>
        </w:rPr>
        <w:t>2</w:t>
      </w:r>
      <w:r w:rsidR="00755A8A" w:rsidRPr="00E25B2A">
        <w:rPr>
          <w:rFonts w:ascii="Arial" w:eastAsia="Arial" w:hAnsi="Arial" w:cs="Arial"/>
          <w:b/>
          <w:color w:val="000000" w:themeColor="text1"/>
          <w:sz w:val="22"/>
          <w:highlight w:val="yellow"/>
          <w:rPrChange w:id="345" w:author="David Brown" w:date="2019-07-17T16:53:00Z">
            <w:rPr>
              <w:rFonts w:ascii="Arial" w:eastAsia="Arial" w:hAnsi="Arial" w:cs="Arial"/>
              <w:b/>
              <w:color w:val="000000" w:themeColor="text1"/>
              <w:sz w:val="22"/>
            </w:rPr>
          </w:rPrChange>
        </w:rPr>
        <w:t>c</w:t>
      </w:r>
      <w:r w:rsidR="00343F81" w:rsidRPr="00CB7AF6">
        <w:rPr>
          <w:rFonts w:ascii="Arial" w:eastAsia="Arial" w:hAnsi="Arial" w:cs="Arial"/>
          <w:color w:val="000000" w:themeColor="text1"/>
          <w:sz w:val="22"/>
        </w:rPr>
        <w:t xml:space="preserve">), whereas </w:t>
      </w:r>
      <w:r w:rsidR="0039497E" w:rsidRPr="00CB7AF6">
        <w:rPr>
          <w:rFonts w:ascii="Arial" w:eastAsia="Arial" w:hAnsi="Arial" w:cs="Arial"/>
          <w:color w:val="000000" w:themeColor="text1"/>
          <w:sz w:val="22"/>
        </w:rPr>
        <w:t>51.1%, 56.6</w:t>
      </w:r>
      <w:r w:rsidR="00343F81" w:rsidRPr="00CB7AF6">
        <w:rPr>
          <w:rFonts w:ascii="Arial" w:eastAsia="Arial" w:hAnsi="Arial" w:cs="Arial"/>
          <w:color w:val="000000" w:themeColor="text1"/>
          <w:sz w:val="22"/>
        </w:rPr>
        <w:t xml:space="preserve">%, and </w:t>
      </w:r>
      <w:r w:rsidR="0039497E" w:rsidRPr="00CB7AF6">
        <w:rPr>
          <w:rFonts w:ascii="Arial" w:eastAsia="Arial" w:hAnsi="Arial" w:cs="Arial"/>
          <w:color w:val="000000" w:themeColor="text1"/>
          <w:sz w:val="22"/>
        </w:rPr>
        <w:t>54</w:t>
      </w:r>
      <w:r w:rsidR="00343F81" w:rsidRPr="00CB7AF6">
        <w:rPr>
          <w:rFonts w:ascii="Arial" w:eastAsia="Arial" w:hAnsi="Arial" w:cs="Arial"/>
          <w:color w:val="000000" w:themeColor="text1"/>
          <w:sz w:val="22"/>
        </w:rPr>
        <w:t>.5% of the variants detected in MBCs, NSCLCs, and CRPCs, respectively, were detected at VAFs of</w:t>
      </w:r>
      <w:r w:rsidR="00343F81" w:rsidRPr="00CB7AF6">
        <w:rPr>
          <w:rFonts w:ascii="Arial" w:eastAsia="Arial Unicode MS" w:hAnsi="Arial" w:cs="Arial"/>
          <w:color w:val="000000" w:themeColor="text1"/>
          <w:sz w:val="22"/>
        </w:rPr>
        <w:t xml:space="preserve"> </w:t>
      </w:r>
      <w:r w:rsidR="0039497E" w:rsidRPr="00CB7AF6">
        <w:rPr>
          <w:rFonts w:ascii="Arial" w:eastAsia="Arial" w:hAnsi="Arial" w:cs="Arial"/>
          <w:color w:val="000000" w:themeColor="text1"/>
          <w:sz w:val="22"/>
        </w:rPr>
        <w:t>&lt;</w:t>
      </w:r>
      <w:r w:rsidR="00343F81" w:rsidRPr="00CB7AF6">
        <w:rPr>
          <w:rFonts w:ascii="Arial" w:eastAsia="Arial" w:hAnsi="Arial" w:cs="Arial"/>
          <w:color w:val="000000" w:themeColor="text1"/>
          <w:sz w:val="22"/>
        </w:rPr>
        <w:t>1</w:t>
      </w:r>
      <w:r w:rsidR="0039497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the v</w:t>
      </w:r>
      <w:r w:rsidR="00CA274E" w:rsidRPr="00CB7AF6">
        <w:rPr>
          <w:rFonts w:ascii="Arial" w:eastAsia="Arial" w:hAnsi="Arial" w:cs="Arial"/>
          <w:color w:val="000000" w:themeColor="text1"/>
          <w:sz w:val="22"/>
        </w:rPr>
        <w:t xml:space="preserve">ast majority of patients (88%), </w:t>
      </w:r>
      <w:r w:rsidR="00343F81" w:rsidRPr="00CB7AF6">
        <w:rPr>
          <w:rFonts w:ascii="Arial" w:eastAsia="Arial" w:hAnsi="Arial" w:cs="Arial"/>
          <w:color w:val="000000" w:themeColor="text1"/>
          <w:sz w:val="22"/>
        </w:rPr>
        <w:t>somatic mutations with the highest VAF</w:t>
      </w:r>
      <w:ins w:id="346" w:author="Reis-Filho, Jorge S./Pathology" w:date="2019-07-13T21:24:00Z">
        <w:r w:rsidR="00322882">
          <w:rPr>
            <w:rFonts w:ascii="Arial" w:eastAsia="Arial" w:hAnsi="Arial" w:cs="Arial"/>
            <w:color w:val="000000" w:themeColor="text1"/>
            <w:sz w:val="22"/>
          </w:rPr>
          <w:t xml:space="preserve"> </w:t>
        </w:r>
        <w:r w:rsidR="006F1F91" w:rsidRPr="0030441E">
          <w:rPr>
            <w:rFonts w:ascii="Arial" w:eastAsia="Arial" w:hAnsi="Arial" w:cs="Arial"/>
            <w:color w:val="0033CC"/>
            <w:sz w:val="22"/>
            <w:rPrChange w:id="347" w:author="Reis-Filho, Jorge S./Pathology" w:date="2019-07-13T23:20:00Z">
              <w:rPr>
                <w:rFonts w:ascii="Arial" w:eastAsia="Arial" w:hAnsi="Arial" w:cs="Arial"/>
                <w:color w:val="000000" w:themeColor="text1"/>
                <w:sz w:val="22"/>
              </w:rPr>
            </w:rPrChange>
          </w:rPr>
          <w:t>(</w:t>
        </w:r>
      </w:ins>
      <w:ins w:id="348" w:author="Reis-Filho, Jorge S./Pathology" w:date="2019-07-13T21:25:00Z">
        <w:r w:rsidR="006F1F91" w:rsidRPr="0030441E">
          <w:rPr>
            <w:rFonts w:ascii="Arial" w:eastAsia="Arial" w:hAnsi="Arial" w:cs="Arial"/>
            <w:color w:val="0033CC"/>
            <w:sz w:val="22"/>
            <w:rPrChange w:id="349" w:author="Reis-Filho, Jorge S./Pathology" w:date="2019-07-13T23:20:00Z">
              <w:rPr>
                <w:rFonts w:ascii="Arial" w:eastAsia="Arial" w:hAnsi="Arial" w:cs="Arial"/>
                <w:color w:val="000000" w:themeColor="text1"/>
                <w:sz w:val="22"/>
              </w:rPr>
            </w:rPrChange>
          </w:rPr>
          <w:t>mean highest VAF 15.10%; median highest VAF 9.18%)</w:t>
        </w:r>
      </w:ins>
      <w:r w:rsidR="00343F81" w:rsidRPr="00CB7AF6">
        <w:rPr>
          <w:rFonts w:ascii="Arial" w:eastAsia="Arial" w:hAnsi="Arial" w:cs="Arial"/>
          <w:color w:val="000000" w:themeColor="text1"/>
          <w:sz w:val="22"/>
        </w:rPr>
        <w:t xml:space="preserve"> were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(biopsy-matched or biopsy-subthreshold; </w:t>
      </w:r>
      <w:r w:rsidR="00E669C5" w:rsidRPr="00E25B2A">
        <w:rPr>
          <w:rFonts w:ascii="Arial" w:eastAsia="Arial" w:hAnsi="Arial" w:cs="Arial"/>
          <w:b/>
          <w:color w:val="000000" w:themeColor="text1"/>
          <w:sz w:val="22"/>
          <w:highlight w:val="yellow"/>
          <w:rPrChange w:id="350" w:author="David Brown" w:date="2019-07-17T16:54:00Z">
            <w:rPr>
              <w:rFonts w:ascii="Arial" w:eastAsia="Arial" w:hAnsi="Arial" w:cs="Arial"/>
              <w:b/>
              <w:color w:val="000000" w:themeColor="text1"/>
              <w:sz w:val="22"/>
            </w:rPr>
          </w:rPrChange>
        </w:rPr>
        <w:t xml:space="preserve">Fig. </w:t>
      </w:r>
      <w:r w:rsidR="00343F81" w:rsidRPr="00E25B2A">
        <w:rPr>
          <w:rFonts w:ascii="Arial" w:eastAsia="Arial" w:hAnsi="Arial" w:cs="Arial"/>
          <w:b/>
          <w:color w:val="000000" w:themeColor="text1"/>
          <w:sz w:val="22"/>
          <w:highlight w:val="yellow"/>
          <w:rPrChange w:id="351" w:author="David Brown" w:date="2019-07-17T16:54:00Z">
            <w:rPr>
              <w:rFonts w:ascii="Arial" w:eastAsia="Arial" w:hAnsi="Arial" w:cs="Arial"/>
              <w:b/>
              <w:color w:val="000000" w:themeColor="text1"/>
              <w:sz w:val="22"/>
            </w:rPr>
          </w:rPrChange>
        </w:rPr>
        <w:t>2</w:t>
      </w:r>
      <w:r w:rsidR="00755A8A" w:rsidRPr="00E25B2A">
        <w:rPr>
          <w:rFonts w:ascii="Arial" w:eastAsia="Arial" w:hAnsi="Arial" w:cs="Arial"/>
          <w:b/>
          <w:color w:val="000000" w:themeColor="text1"/>
          <w:sz w:val="22"/>
          <w:highlight w:val="yellow"/>
          <w:rPrChange w:id="352" w:author="David Brown" w:date="2019-07-17T16:54:00Z">
            <w:rPr>
              <w:rFonts w:ascii="Arial" w:eastAsia="Arial" w:hAnsi="Arial" w:cs="Arial"/>
              <w:b/>
              <w:color w:val="000000" w:themeColor="text1"/>
              <w:sz w:val="22"/>
            </w:rPr>
          </w:rPrChange>
        </w:rPr>
        <w:t>d</w:t>
      </w:r>
      <w:r w:rsidR="00343F81" w:rsidRPr="00CB7AF6">
        <w:rPr>
          <w:rFonts w:ascii="Arial" w:eastAsia="Arial" w:hAnsi="Arial" w:cs="Arial"/>
          <w:color w:val="000000" w:themeColor="text1"/>
          <w:sz w:val="22"/>
        </w:rPr>
        <w:t>).</w:t>
      </w:r>
    </w:p>
    <w:p w14:paraId="21079543" w14:textId="77777777" w:rsidR="00E636B6" w:rsidRPr="00CB7AF6" w:rsidRDefault="00E636B6" w:rsidP="00AE24DE">
      <w:pPr>
        <w:spacing w:line="480" w:lineRule="auto"/>
        <w:rPr>
          <w:rFonts w:ascii="Arial" w:eastAsia="Arial" w:hAnsi="Arial" w:cs="Arial"/>
          <w:color w:val="000000" w:themeColor="text1"/>
          <w:sz w:val="22"/>
        </w:rPr>
      </w:pPr>
    </w:p>
    <w:p w14:paraId="0CAA71A0" w14:textId="730092F0" w:rsidR="007C0779" w:rsidRPr="00CB7AF6" w:rsidRDefault="00343F81" w:rsidP="009E2F97">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investigated whether the sensitivity of the assay would vary according to the prevalence of a given mutation within the tumor biopsy. The detection rate of mutations in cfDNA was significantly correlated </w:t>
      </w:r>
      <w:del w:id="353" w:author="David Brown" w:date="2019-07-18T02:21:00Z">
        <w:r w:rsidR="00F849AA" w:rsidRPr="00CB7AF6" w:rsidDel="00EE5200">
          <w:rPr>
            <w:rFonts w:ascii="Arial" w:eastAsia="Arial" w:hAnsi="Arial" w:cs="Arial"/>
            <w:color w:val="000000" w:themeColor="text1"/>
            <w:sz w:val="22"/>
          </w:rPr>
          <w:delText xml:space="preserve">(p &lt; </w:delText>
        </w:r>
      </w:del>
      <w:del w:id="354" w:author="David Brown" w:date="2019-07-18T02:20:00Z">
        <w:r w:rsidR="00F849AA" w:rsidRPr="00CB7AF6" w:rsidDel="00EE5200">
          <w:rPr>
            <w:rFonts w:ascii="Arial" w:eastAsia="Arial" w:hAnsi="Arial" w:cs="Arial"/>
            <w:color w:val="000000" w:themeColor="text1"/>
            <w:sz w:val="22"/>
          </w:rPr>
          <w:delText>0.000</w:delText>
        </w:r>
      </w:del>
      <w:del w:id="355" w:author="David Brown" w:date="2019-07-18T02:21:00Z">
        <w:r w:rsidR="00F849AA" w:rsidRPr="00CB7AF6" w:rsidDel="00EE5200">
          <w:rPr>
            <w:rFonts w:ascii="Arial" w:eastAsia="Arial" w:hAnsi="Arial" w:cs="Arial"/>
            <w:color w:val="000000" w:themeColor="text1"/>
            <w:sz w:val="22"/>
          </w:rPr>
          <w:delText xml:space="preserve">1) </w:delText>
        </w:r>
      </w:del>
      <w:r w:rsidRPr="00CB7AF6">
        <w:rPr>
          <w:rFonts w:ascii="Arial" w:eastAsia="Arial" w:hAnsi="Arial" w:cs="Arial"/>
          <w:color w:val="000000" w:themeColor="text1"/>
          <w:sz w:val="22"/>
        </w:rPr>
        <w:t xml:space="preserve">with their cancer cell fractions in the tumor biopsies (the percentage of cancer cells within a biopsy inferred to harbor a given mutation in a </w:t>
      </w:r>
      <w:r w:rsidRPr="00C23ACC">
        <w:rPr>
          <w:rFonts w:ascii="Arial" w:eastAsia="Arial" w:hAnsi="Arial" w:cs="Arial"/>
          <w:color w:val="000000" w:themeColor="text1"/>
          <w:sz w:val="22"/>
          <w:szCs w:val="22"/>
        </w:rPr>
        <w:t xml:space="preserve">particular patient; </w:t>
      </w:r>
      <w:ins w:id="356" w:author="David Brown" w:date="2019-07-18T02:57:00Z">
        <w:r w:rsidR="005109B0" w:rsidRPr="005109B0">
          <w:rPr>
            <w:rFonts w:ascii="Arial" w:eastAsia="Arial" w:hAnsi="Arial" w:cs="Arial"/>
            <w:b/>
            <w:color w:val="000000" w:themeColor="text1"/>
            <w:sz w:val="22"/>
            <w:szCs w:val="22"/>
            <w:rPrChange w:id="357" w:author="David Brown" w:date="2019-07-18T02:57:00Z">
              <w:rPr>
                <w:rFonts w:ascii="Arial" w:eastAsia="Arial" w:hAnsi="Arial" w:cs="Arial"/>
                <w:color w:val="000000" w:themeColor="text1"/>
                <w:sz w:val="22"/>
                <w:szCs w:val="22"/>
              </w:rPr>
            </w:rPrChange>
          </w:rPr>
          <w:t xml:space="preserve">Online </w:t>
        </w:r>
      </w:ins>
      <w:r w:rsidRPr="009E2F97">
        <w:rPr>
          <w:rFonts w:ascii="Arial" w:eastAsia="Arial" w:hAnsi="Arial" w:cs="Arial"/>
          <w:b/>
          <w:sz w:val="22"/>
          <w:szCs w:val="22"/>
          <w:rPrChange w:id="358" w:author="Reis-Filho, Jorge S./Pathology" w:date="2019-07-13T13:49:00Z">
            <w:rPr>
              <w:rFonts w:ascii="Arial" w:eastAsia="Arial" w:hAnsi="Arial" w:cs="Arial"/>
              <w:b/>
              <w:color w:val="000000" w:themeColor="text1"/>
              <w:sz w:val="22"/>
              <w:szCs w:val="22"/>
            </w:rPr>
          </w:rPrChange>
        </w:rPr>
        <w:t>Methods</w:t>
      </w:r>
      <w:r w:rsidRPr="009E2F97">
        <w:rPr>
          <w:rFonts w:ascii="Arial" w:eastAsia="Arial" w:hAnsi="Arial" w:cs="Arial"/>
          <w:sz w:val="22"/>
          <w:szCs w:val="22"/>
          <w:rPrChange w:id="359" w:author="Reis-Filho, Jorge S./Pathology" w:date="2019-07-13T13:49:00Z">
            <w:rPr>
              <w:rFonts w:ascii="Arial" w:eastAsia="Arial" w:hAnsi="Arial" w:cs="Arial"/>
              <w:color w:val="000000" w:themeColor="text1"/>
              <w:sz w:val="22"/>
              <w:szCs w:val="22"/>
            </w:rPr>
          </w:rPrChange>
        </w:rPr>
        <w:t xml:space="preserve">), with mutations defined as clonal being significantly more frequently </w:t>
      </w:r>
      <w:r w:rsidRPr="009E2F97">
        <w:rPr>
          <w:rFonts w:ascii="Arial" w:eastAsia="Arial" w:hAnsi="Arial" w:cs="Arial"/>
          <w:sz w:val="22"/>
          <w:szCs w:val="22"/>
          <w:rPrChange w:id="360" w:author="Reis-Filho, Jorge S./Pathology" w:date="2019-07-13T13:49:00Z">
            <w:rPr>
              <w:rFonts w:ascii="Arial" w:eastAsia="Arial" w:hAnsi="Arial" w:cs="Arial"/>
              <w:color w:val="0033CC"/>
              <w:sz w:val="22"/>
              <w:szCs w:val="22"/>
            </w:rPr>
          </w:rPrChange>
        </w:rPr>
        <w:t xml:space="preserve">detected than </w:t>
      </w:r>
      <w:proofErr w:type="spellStart"/>
      <w:r w:rsidRPr="009E2F97">
        <w:rPr>
          <w:rFonts w:ascii="Arial" w:eastAsia="Arial" w:hAnsi="Arial" w:cs="Arial"/>
          <w:sz w:val="22"/>
          <w:szCs w:val="22"/>
          <w:rPrChange w:id="361" w:author="Reis-Filho, Jorge S./Pathology" w:date="2019-07-13T13:49:00Z">
            <w:rPr>
              <w:rFonts w:ascii="Arial" w:eastAsia="Arial" w:hAnsi="Arial" w:cs="Arial"/>
              <w:color w:val="0033CC"/>
              <w:sz w:val="22"/>
              <w:szCs w:val="22"/>
            </w:rPr>
          </w:rPrChange>
        </w:rPr>
        <w:t>subclonal</w:t>
      </w:r>
      <w:proofErr w:type="spellEnd"/>
      <w:r w:rsidRPr="009E2F97">
        <w:rPr>
          <w:rFonts w:ascii="Arial" w:eastAsia="Arial" w:hAnsi="Arial" w:cs="Arial"/>
          <w:sz w:val="22"/>
          <w:szCs w:val="22"/>
          <w:rPrChange w:id="362" w:author="Reis-Filho, Jorge S./Pathology" w:date="2019-07-13T13:49:00Z">
            <w:rPr>
              <w:rFonts w:ascii="Arial" w:eastAsia="Arial" w:hAnsi="Arial" w:cs="Arial"/>
              <w:color w:val="0033CC"/>
              <w:sz w:val="22"/>
              <w:szCs w:val="22"/>
            </w:rPr>
          </w:rPrChange>
        </w:rPr>
        <w:t xml:space="preserve"> </w:t>
      </w:r>
      <w:del w:id="363" w:author="David Brown" w:date="2019-07-17T16:55:00Z">
        <w:r w:rsidRPr="009E2F97" w:rsidDel="00E25B2A">
          <w:rPr>
            <w:rFonts w:ascii="Arial" w:eastAsia="Arial" w:hAnsi="Arial" w:cs="Arial"/>
            <w:sz w:val="22"/>
            <w:szCs w:val="22"/>
            <w:rPrChange w:id="364" w:author="Reis-Filho, Jorge S./Pathology" w:date="2019-07-13T13:49:00Z">
              <w:rPr>
                <w:rFonts w:ascii="Arial" w:eastAsia="Arial" w:hAnsi="Arial" w:cs="Arial"/>
                <w:color w:val="0033CC"/>
                <w:sz w:val="22"/>
                <w:szCs w:val="22"/>
              </w:rPr>
            </w:rPrChange>
          </w:rPr>
          <w:delText xml:space="preserve">mutations </w:delText>
        </w:r>
      </w:del>
      <w:ins w:id="365" w:author="David Brown" w:date="2019-07-17T16:55:00Z">
        <w:r w:rsidR="00E25B2A">
          <w:rPr>
            <w:rFonts w:ascii="Arial" w:eastAsia="Arial" w:hAnsi="Arial" w:cs="Arial"/>
            <w:sz w:val="22"/>
            <w:szCs w:val="22"/>
          </w:rPr>
          <w:t>ones</w:t>
        </w:r>
        <w:r w:rsidR="00E25B2A" w:rsidRPr="009E2F97">
          <w:rPr>
            <w:rFonts w:ascii="Arial" w:eastAsia="Arial" w:hAnsi="Arial" w:cs="Arial"/>
            <w:sz w:val="22"/>
            <w:szCs w:val="22"/>
            <w:rPrChange w:id="366" w:author="Reis-Filho, Jorge S./Pathology" w:date="2019-07-13T13:49:00Z">
              <w:rPr>
                <w:rFonts w:ascii="Arial" w:eastAsia="Arial" w:hAnsi="Arial" w:cs="Arial"/>
                <w:color w:val="0033CC"/>
                <w:sz w:val="22"/>
                <w:szCs w:val="22"/>
              </w:rPr>
            </w:rPrChange>
          </w:rPr>
          <w:t xml:space="preserve"> </w:t>
        </w:r>
      </w:ins>
      <w:r w:rsidRPr="009E2F97">
        <w:rPr>
          <w:rFonts w:ascii="Arial" w:eastAsia="Arial" w:hAnsi="Arial" w:cs="Arial"/>
          <w:sz w:val="22"/>
          <w:szCs w:val="22"/>
          <w:rPrChange w:id="367" w:author="Reis-Filho, Jorge S./Pathology" w:date="2019-07-13T13:49:00Z">
            <w:rPr>
              <w:rFonts w:ascii="Arial" w:eastAsia="Arial" w:hAnsi="Arial" w:cs="Arial"/>
              <w:color w:val="0033CC"/>
              <w:sz w:val="22"/>
              <w:szCs w:val="22"/>
            </w:rPr>
          </w:rPrChange>
        </w:rPr>
        <w:t>(</w:t>
      </w:r>
      <w:r w:rsidR="00F849AA" w:rsidRPr="009E2F97">
        <w:rPr>
          <w:rFonts w:ascii="Arial" w:eastAsia="Arial" w:hAnsi="Arial" w:cs="Arial"/>
          <w:sz w:val="22"/>
          <w:szCs w:val="22"/>
          <w:rPrChange w:id="368" w:author="Reis-Filho, Jorge S./Pathology" w:date="2019-07-13T13:49:00Z">
            <w:rPr>
              <w:rFonts w:ascii="Arial" w:eastAsia="Arial" w:hAnsi="Arial" w:cs="Arial"/>
              <w:color w:val="0033CC"/>
              <w:sz w:val="22"/>
              <w:szCs w:val="22"/>
            </w:rPr>
          </w:rPrChange>
        </w:rPr>
        <w:t>p</w:t>
      </w:r>
      <w:del w:id="369" w:author="David Brown" w:date="2019-07-18T02:21:00Z">
        <w:r w:rsidR="00F849AA" w:rsidRPr="009E2F97" w:rsidDel="00EE5200">
          <w:rPr>
            <w:rFonts w:ascii="Arial" w:eastAsia="Arial" w:hAnsi="Arial" w:cs="Arial"/>
            <w:sz w:val="22"/>
            <w:szCs w:val="22"/>
            <w:rPrChange w:id="370" w:author="Reis-Filho, Jorge S./Pathology" w:date="2019-07-13T13:49:00Z">
              <w:rPr>
                <w:rFonts w:ascii="Arial" w:eastAsia="Arial" w:hAnsi="Arial" w:cs="Arial"/>
                <w:color w:val="0033CC"/>
                <w:sz w:val="22"/>
                <w:szCs w:val="22"/>
              </w:rPr>
            </w:rPrChange>
          </w:rPr>
          <w:delText xml:space="preserve"> </w:delText>
        </w:r>
      </w:del>
      <w:ins w:id="371" w:author="David Brown" w:date="2019-07-18T02:21:00Z">
        <w:r w:rsidR="00EE5200">
          <w:rPr>
            <w:rFonts w:ascii="Arial" w:eastAsia="Arial" w:hAnsi="Arial" w:cs="Arial"/>
            <w:sz w:val="22"/>
            <w:szCs w:val="22"/>
          </w:rPr>
          <w:t>&lt;</w:t>
        </w:r>
      </w:ins>
      <w:del w:id="372" w:author="David Brown" w:date="2019-07-18T02:21:00Z">
        <w:r w:rsidR="00F849AA" w:rsidRPr="009E2F97" w:rsidDel="00EE5200">
          <w:rPr>
            <w:rFonts w:ascii="Arial" w:eastAsia="Arial" w:hAnsi="Arial" w:cs="Arial"/>
            <w:sz w:val="22"/>
            <w:szCs w:val="22"/>
            <w:rPrChange w:id="373" w:author="Reis-Filho, Jorge S./Pathology" w:date="2019-07-13T13:49:00Z">
              <w:rPr>
                <w:rFonts w:ascii="Arial" w:eastAsia="Arial" w:hAnsi="Arial" w:cs="Arial"/>
                <w:color w:val="0033CC"/>
                <w:sz w:val="22"/>
                <w:szCs w:val="22"/>
              </w:rPr>
            </w:rPrChange>
          </w:rPr>
          <w:delText>&lt; 0</w:delText>
        </w:r>
      </w:del>
      <w:ins w:id="374" w:author="David Brown" w:date="2019-07-18T02:21:00Z">
        <w:r w:rsidR="00EE5200">
          <w:rPr>
            <w:rFonts w:ascii="Arial" w:eastAsia="Arial" w:hAnsi="Arial" w:cs="Arial"/>
            <w:sz w:val="22"/>
            <w:szCs w:val="22"/>
          </w:rPr>
          <w:t>1e-4</w:t>
        </w:r>
      </w:ins>
      <w:del w:id="375" w:author="David Brown" w:date="2019-07-18T02:21:00Z">
        <w:r w:rsidR="00F849AA" w:rsidRPr="009E2F97" w:rsidDel="00EE5200">
          <w:rPr>
            <w:rFonts w:ascii="Arial" w:eastAsia="Arial" w:hAnsi="Arial" w:cs="Arial"/>
            <w:sz w:val="22"/>
            <w:szCs w:val="22"/>
            <w:rPrChange w:id="376" w:author="Reis-Filho, Jorge S./Pathology" w:date="2019-07-13T13:49:00Z">
              <w:rPr>
                <w:rFonts w:ascii="Arial" w:eastAsia="Arial" w:hAnsi="Arial" w:cs="Arial"/>
                <w:color w:val="0033CC"/>
                <w:sz w:val="22"/>
                <w:szCs w:val="22"/>
              </w:rPr>
            </w:rPrChange>
          </w:rPr>
          <w:delText>.0001</w:delText>
        </w:r>
      </w:del>
      <w:r w:rsidR="007D236F" w:rsidRPr="009E2F97">
        <w:rPr>
          <w:rFonts w:ascii="Arial" w:eastAsia="Arial" w:hAnsi="Arial" w:cs="Arial"/>
          <w:sz w:val="22"/>
          <w:szCs w:val="22"/>
          <w:rPrChange w:id="377" w:author="Reis-Filho, Jorge S./Pathology" w:date="2019-07-13T13:49:00Z">
            <w:rPr>
              <w:rFonts w:ascii="Arial" w:eastAsia="Arial" w:hAnsi="Arial" w:cs="Arial"/>
              <w:color w:val="0033CC"/>
              <w:sz w:val="22"/>
              <w:szCs w:val="22"/>
            </w:rPr>
          </w:rPrChange>
        </w:rPr>
        <w:t>;</w:t>
      </w:r>
      <w:r w:rsidR="00F849AA" w:rsidRPr="009E2F97">
        <w:rPr>
          <w:rFonts w:ascii="Arial" w:eastAsia="Arial" w:hAnsi="Arial" w:cs="Arial"/>
          <w:sz w:val="22"/>
          <w:szCs w:val="22"/>
          <w:rPrChange w:id="378" w:author="Reis-Filho, Jorge S./Pathology" w:date="2019-07-13T13:49:00Z">
            <w:rPr>
              <w:rFonts w:ascii="Arial" w:eastAsia="Arial" w:hAnsi="Arial" w:cs="Arial"/>
              <w:color w:val="0033CC"/>
              <w:sz w:val="22"/>
              <w:szCs w:val="22"/>
            </w:rPr>
          </w:rPrChange>
        </w:rPr>
        <w:t xml:space="preserve"> </w:t>
      </w:r>
      <w:r w:rsidR="00E669C5" w:rsidRPr="002F7EF8">
        <w:rPr>
          <w:rFonts w:ascii="Arial" w:eastAsia="Arial" w:hAnsi="Arial" w:cs="Arial"/>
          <w:b/>
          <w:sz w:val="22"/>
          <w:szCs w:val="22"/>
          <w:highlight w:val="yellow"/>
          <w:rPrChange w:id="379" w:author="David Brown" w:date="2019-07-17T16:55:00Z">
            <w:rPr>
              <w:rFonts w:ascii="Arial" w:eastAsia="Arial" w:hAnsi="Arial" w:cs="Arial"/>
              <w:b/>
              <w:color w:val="0033CC"/>
              <w:sz w:val="22"/>
              <w:szCs w:val="22"/>
            </w:rPr>
          </w:rPrChange>
        </w:rPr>
        <w:t xml:space="preserve">Fig. </w:t>
      </w:r>
      <w:r w:rsidRPr="002F7EF8">
        <w:rPr>
          <w:rFonts w:ascii="Arial" w:eastAsia="Arial" w:hAnsi="Arial" w:cs="Arial"/>
          <w:b/>
          <w:sz w:val="22"/>
          <w:szCs w:val="22"/>
          <w:highlight w:val="yellow"/>
          <w:rPrChange w:id="380" w:author="David Brown" w:date="2019-07-17T16:55:00Z">
            <w:rPr>
              <w:rFonts w:ascii="Arial" w:eastAsia="Arial" w:hAnsi="Arial" w:cs="Arial"/>
              <w:b/>
              <w:color w:val="0033CC"/>
              <w:sz w:val="22"/>
              <w:szCs w:val="22"/>
            </w:rPr>
          </w:rPrChange>
        </w:rPr>
        <w:t>2</w:t>
      </w:r>
      <w:r w:rsidR="00755A8A" w:rsidRPr="002F7EF8">
        <w:rPr>
          <w:rFonts w:ascii="Arial" w:eastAsia="Arial" w:hAnsi="Arial" w:cs="Arial"/>
          <w:b/>
          <w:sz w:val="22"/>
          <w:szCs w:val="22"/>
          <w:highlight w:val="yellow"/>
          <w:rPrChange w:id="381" w:author="David Brown" w:date="2019-07-17T16:55:00Z">
            <w:rPr>
              <w:rFonts w:ascii="Arial" w:eastAsia="Arial" w:hAnsi="Arial" w:cs="Arial"/>
              <w:b/>
              <w:color w:val="0033CC"/>
              <w:sz w:val="22"/>
              <w:szCs w:val="22"/>
            </w:rPr>
          </w:rPrChange>
        </w:rPr>
        <w:t>e</w:t>
      </w:r>
      <w:r w:rsidRPr="009E2F97">
        <w:rPr>
          <w:rFonts w:ascii="Arial" w:eastAsia="Arial" w:hAnsi="Arial" w:cs="Arial"/>
          <w:sz w:val="22"/>
          <w:szCs w:val="22"/>
          <w:rPrChange w:id="382" w:author="Reis-Filho, Jorge S./Pathology" w:date="2019-07-13T13:49:00Z">
            <w:rPr>
              <w:rFonts w:ascii="Arial" w:eastAsia="Arial" w:hAnsi="Arial" w:cs="Arial"/>
              <w:color w:val="0033CC"/>
              <w:sz w:val="22"/>
              <w:szCs w:val="22"/>
            </w:rPr>
          </w:rPrChange>
        </w:rPr>
        <w:t xml:space="preserve">). </w:t>
      </w:r>
      <w:bookmarkStart w:id="383" w:name="_Hlk13918225"/>
      <w:r w:rsidRPr="0030441E">
        <w:rPr>
          <w:rFonts w:ascii="Arial" w:eastAsia="Arial" w:hAnsi="Arial" w:cs="Arial"/>
          <w:color w:val="0033CC"/>
          <w:sz w:val="22"/>
          <w:szCs w:val="22"/>
        </w:rPr>
        <w:t xml:space="preserve">Additionally, the </w:t>
      </w:r>
      <w:r w:rsidR="00520797" w:rsidRPr="0030441E">
        <w:rPr>
          <w:rFonts w:ascii="Arial" w:eastAsia="Arial" w:hAnsi="Arial" w:cs="Arial"/>
          <w:color w:val="0033CC"/>
          <w:sz w:val="22"/>
          <w:szCs w:val="22"/>
        </w:rPr>
        <w:t xml:space="preserve">ctDNA </w:t>
      </w:r>
      <w:r w:rsidR="0039497E" w:rsidRPr="0030441E">
        <w:rPr>
          <w:rFonts w:ascii="Arial" w:eastAsia="Arial" w:hAnsi="Arial" w:cs="Arial"/>
          <w:color w:val="0033CC"/>
          <w:sz w:val="22"/>
          <w:szCs w:val="22"/>
        </w:rPr>
        <w:t>fraction</w:t>
      </w:r>
      <w:r w:rsidR="00A02F6F" w:rsidRPr="0030441E">
        <w:rPr>
          <w:rFonts w:ascii="Arial" w:eastAsia="Arial" w:hAnsi="Arial" w:cs="Arial"/>
          <w:color w:val="0033CC"/>
          <w:sz w:val="22"/>
          <w:szCs w:val="22"/>
        </w:rPr>
        <w:t xml:space="preserve"> (the </w:t>
      </w:r>
      <w:r w:rsidRPr="0030441E">
        <w:rPr>
          <w:rFonts w:ascii="Arial" w:eastAsia="Arial" w:hAnsi="Arial" w:cs="Arial"/>
          <w:color w:val="0033CC"/>
          <w:sz w:val="22"/>
          <w:szCs w:val="22"/>
        </w:rPr>
        <w:t xml:space="preserve">fraction of </w:t>
      </w:r>
      <w:r w:rsidR="00A02F6F" w:rsidRPr="0030441E">
        <w:rPr>
          <w:rFonts w:ascii="Arial" w:eastAsia="Arial" w:hAnsi="Arial" w:cs="Arial"/>
          <w:color w:val="0033CC"/>
          <w:sz w:val="22"/>
          <w:szCs w:val="22"/>
        </w:rPr>
        <w:t>tumor-derived cfDNA)</w:t>
      </w:r>
      <w:r w:rsidRPr="0030441E">
        <w:rPr>
          <w:rFonts w:ascii="Arial" w:eastAsia="Arial" w:hAnsi="Arial" w:cs="Arial"/>
          <w:color w:val="0033CC"/>
          <w:sz w:val="22"/>
          <w:szCs w:val="22"/>
        </w:rPr>
        <w:t xml:space="preserve"> in metastatic cancer patients </w:t>
      </w:r>
      <w:ins w:id="384" w:author="David Brown" w:date="2019-07-17T16:56:00Z">
        <w:r w:rsidR="002F7EF8">
          <w:rPr>
            <w:rFonts w:ascii="Arial" w:eastAsia="Arial" w:hAnsi="Arial" w:cs="Arial"/>
            <w:color w:val="0033CC"/>
            <w:sz w:val="22"/>
            <w:szCs w:val="22"/>
          </w:rPr>
          <w:t xml:space="preserve">varied </w:t>
        </w:r>
      </w:ins>
      <w:r w:rsidRPr="0030441E">
        <w:rPr>
          <w:rFonts w:ascii="Arial" w:eastAsia="Arial" w:hAnsi="Arial" w:cs="Arial"/>
          <w:color w:val="0033CC"/>
          <w:sz w:val="22"/>
          <w:szCs w:val="22"/>
        </w:rPr>
        <w:t xml:space="preserve">significantly </w:t>
      </w:r>
      <w:del w:id="385" w:author="David Brown" w:date="2019-07-17T16:56:00Z">
        <w:r w:rsidRPr="0030441E" w:rsidDel="002F7EF8">
          <w:rPr>
            <w:rFonts w:ascii="Arial" w:eastAsia="Arial" w:hAnsi="Arial" w:cs="Arial"/>
            <w:color w:val="0033CC"/>
            <w:sz w:val="22"/>
            <w:szCs w:val="22"/>
          </w:rPr>
          <w:delText xml:space="preserve">varied </w:delText>
        </w:r>
      </w:del>
      <w:r w:rsidRPr="0030441E">
        <w:rPr>
          <w:rFonts w:ascii="Arial" w:eastAsia="Arial" w:hAnsi="Arial" w:cs="Arial"/>
          <w:color w:val="0033CC"/>
          <w:sz w:val="22"/>
          <w:szCs w:val="22"/>
        </w:rPr>
        <w:t>according to tumor type (</w:t>
      </w:r>
      <w:ins w:id="386" w:author="David Brown" w:date="2019-07-18T02:22:00Z">
        <w:r w:rsidR="00EE5200">
          <w:rPr>
            <w:rFonts w:ascii="Arial" w:eastAsia="Arial" w:hAnsi="Arial" w:cs="Arial"/>
            <w:color w:val="0033CC"/>
            <w:sz w:val="22"/>
            <w:szCs w:val="22"/>
          </w:rPr>
          <w:t xml:space="preserve">p=4.6e-3; </w:t>
        </w:r>
      </w:ins>
      <w:r w:rsidR="00E669C5" w:rsidRPr="002F7EF8">
        <w:rPr>
          <w:rFonts w:ascii="Arial" w:eastAsia="Arial" w:hAnsi="Arial" w:cs="Arial"/>
          <w:b/>
          <w:color w:val="0033CC"/>
          <w:sz w:val="22"/>
          <w:szCs w:val="22"/>
          <w:highlight w:val="yellow"/>
          <w:rPrChange w:id="387" w:author="David Brown" w:date="2019-07-17T16:55:00Z">
            <w:rPr>
              <w:rFonts w:ascii="Arial" w:eastAsia="Arial" w:hAnsi="Arial" w:cs="Arial"/>
              <w:b/>
              <w:color w:val="0033CC"/>
              <w:sz w:val="22"/>
              <w:szCs w:val="22"/>
            </w:rPr>
          </w:rPrChange>
        </w:rPr>
        <w:t xml:space="preserve">Fig. </w:t>
      </w:r>
      <w:r w:rsidRPr="002F7EF8">
        <w:rPr>
          <w:rFonts w:ascii="Arial" w:eastAsia="Arial" w:hAnsi="Arial" w:cs="Arial"/>
          <w:b/>
          <w:color w:val="0033CC"/>
          <w:sz w:val="22"/>
          <w:szCs w:val="22"/>
          <w:highlight w:val="yellow"/>
          <w:rPrChange w:id="388" w:author="David Brown" w:date="2019-07-17T16:55:00Z">
            <w:rPr>
              <w:rFonts w:ascii="Arial" w:eastAsia="Arial" w:hAnsi="Arial" w:cs="Arial"/>
              <w:b/>
              <w:color w:val="0033CC"/>
              <w:sz w:val="22"/>
              <w:szCs w:val="22"/>
            </w:rPr>
          </w:rPrChange>
        </w:rPr>
        <w:t>2</w:t>
      </w:r>
      <w:r w:rsidR="00755A8A" w:rsidRPr="002F7EF8">
        <w:rPr>
          <w:rFonts w:ascii="Arial" w:eastAsia="Arial" w:hAnsi="Arial" w:cs="Arial"/>
          <w:b/>
          <w:color w:val="0033CC"/>
          <w:sz w:val="22"/>
          <w:szCs w:val="22"/>
          <w:highlight w:val="yellow"/>
          <w:rPrChange w:id="389" w:author="David Brown" w:date="2019-07-17T16:55:00Z">
            <w:rPr>
              <w:rFonts w:ascii="Arial" w:eastAsia="Arial" w:hAnsi="Arial" w:cs="Arial"/>
              <w:b/>
              <w:color w:val="0033CC"/>
              <w:sz w:val="22"/>
              <w:szCs w:val="22"/>
            </w:rPr>
          </w:rPrChange>
        </w:rPr>
        <w:t>f</w:t>
      </w:r>
      <w:r w:rsidRPr="0030441E">
        <w:rPr>
          <w:rFonts w:ascii="Arial" w:eastAsia="Arial" w:hAnsi="Arial" w:cs="Arial"/>
          <w:color w:val="0033CC"/>
          <w:sz w:val="22"/>
          <w:szCs w:val="22"/>
        </w:rPr>
        <w:t>)</w:t>
      </w:r>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C23ACC" w:rsidRPr="0030441E">
        <w:rPr>
          <w:rFonts w:ascii="Arial" w:eastAsia="Arial" w:hAnsi="Arial" w:cs="Arial"/>
          <w:color w:val="0033CC"/>
          <w:sz w:val="22"/>
          <w:szCs w:val="22"/>
        </w:rPr>
        <w:t>To</w:t>
      </w:r>
      <w:r w:rsidR="009E2F97" w:rsidRPr="0030441E">
        <w:rPr>
          <w:rFonts w:ascii="Arial" w:eastAsia="Arial" w:hAnsi="Arial" w:cs="Arial"/>
          <w:color w:val="0033CC"/>
          <w:sz w:val="22"/>
          <w:szCs w:val="22"/>
        </w:rPr>
        <w:t xml:space="preserve"> assess the association between disease burden and disease fraction, volumetric assessment of the disease burden was performed (</w:t>
      </w:r>
      <w:del w:id="390" w:author="David Brown" w:date="2019-07-18T02:58:00Z">
        <w:r w:rsidR="009E2F97" w:rsidRPr="0030441E" w:rsidDel="005109B0">
          <w:rPr>
            <w:rFonts w:ascii="Arial" w:eastAsia="Arial" w:hAnsi="Arial" w:cs="Arial"/>
            <w:b/>
            <w:color w:val="0033CC"/>
            <w:sz w:val="22"/>
            <w:szCs w:val="22"/>
          </w:rPr>
          <w:delText xml:space="preserve">Online </w:delText>
        </w:r>
      </w:del>
      <w:r w:rsidR="009E2F97" w:rsidRPr="0030441E">
        <w:rPr>
          <w:rFonts w:ascii="Arial" w:eastAsia="Arial" w:hAnsi="Arial" w:cs="Arial"/>
          <w:b/>
          <w:color w:val="0033CC"/>
          <w:sz w:val="22"/>
          <w:szCs w:val="22"/>
        </w:rPr>
        <w:t>Methods</w:t>
      </w:r>
      <w:r w:rsidR="009E2F97" w:rsidRPr="0030441E">
        <w:rPr>
          <w:rFonts w:ascii="Arial" w:eastAsia="Arial" w:hAnsi="Arial" w:cs="Arial"/>
          <w:color w:val="0033CC"/>
          <w:sz w:val="22"/>
          <w:szCs w:val="22"/>
        </w:rPr>
        <w:t>). W</w:t>
      </w:r>
      <w:r w:rsidR="00C23ACC" w:rsidRPr="0030441E">
        <w:rPr>
          <w:rFonts w:ascii="Arial" w:eastAsia="Arial" w:hAnsi="Arial" w:cs="Arial"/>
          <w:color w:val="0033CC"/>
          <w:sz w:val="22"/>
          <w:szCs w:val="22"/>
        </w:rPr>
        <w:t xml:space="preserve">e found a significant association between the estimated disease volume in ml and </w:t>
      </w:r>
      <w:ins w:id="391" w:author="David Brown" w:date="2019-07-18T02:23:00Z">
        <w:r w:rsidR="00EE5200">
          <w:rPr>
            <w:rFonts w:ascii="Arial" w:eastAsia="Arial" w:hAnsi="Arial" w:cs="Arial"/>
            <w:color w:val="0033CC"/>
            <w:sz w:val="22"/>
            <w:szCs w:val="22"/>
          </w:rPr>
          <w:t xml:space="preserve">the </w:t>
        </w:r>
      </w:ins>
      <w:proofErr w:type="spellStart"/>
      <w:r w:rsidR="00C23ACC" w:rsidRPr="0030441E">
        <w:rPr>
          <w:rFonts w:ascii="Arial" w:eastAsia="Arial" w:hAnsi="Arial" w:cs="Arial"/>
          <w:color w:val="0033CC"/>
          <w:sz w:val="22"/>
          <w:szCs w:val="22"/>
        </w:rPr>
        <w:t>ctDNA</w:t>
      </w:r>
      <w:proofErr w:type="spellEnd"/>
      <w:r w:rsidR="00C23ACC" w:rsidRPr="0030441E">
        <w:rPr>
          <w:rFonts w:ascii="Arial" w:eastAsia="Arial" w:hAnsi="Arial" w:cs="Arial"/>
          <w:color w:val="0033CC"/>
          <w:sz w:val="22"/>
          <w:szCs w:val="22"/>
        </w:rPr>
        <w:t xml:space="preserve"> fraction in both </w:t>
      </w:r>
      <w:del w:id="392" w:author="Reis-Filho, Jorge S./Pathology" w:date="2019-07-13T22:17:00Z">
        <w:r w:rsidR="00C23ACC" w:rsidRPr="0030441E" w:rsidDel="00BE6275">
          <w:rPr>
            <w:rFonts w:ascii="Arial" w:eastAsia="Arial" w:hAnsi="Arial" w:cs="Arial"/>
            <w:color w:val="0033CC"/>
            <w:sz w:val="22"/>
            <w:szCs w:val="22"/>
          </w:rPr>
          <w:delText xml:space="preserve">breast </w:delText>
        </w:r>
      </w:del>
      <w:ins w:id="393" w:author="Reis-Filho, Jorge S./Pathology" w:date="2019-07-13T22:17:00Z">
        <w:r w:rsidR="00BE6275" w:rsidRPr="0030441E">
          <w:rPr>
            <w:rFonts w:ascii="Arial" w:eastAsia="Arial" w:hAnsi="Arial" w:cs="Arial"/>
            <w:color w:val="0033CC"/>
            <w:sz w:val="22"/>
            <w:szCs w:val="22"/>
          </w:rPr>
          <w:t xml:space="preserve">MBC </w:t>
        </w:r>
      </w:ins>
      <w:r w:rsidR="009E2F97" w:rsidRPr="0030441E">
        <w:rPr>
          <w:rFonts w:ascii="Arial" w:eastAsia="Arial" w:hAnsi="Arial" w:cs="Arial"/>
          <w:color w:val="0033CC"/>
          <w:sz w:val="22"/>
          <w:szCs w:val="22"/>
        </w:rPr>
        <w:t xml:space="preserve">(n=34, p=1.03e-4) </w:t>
      </w:r>
      <w:r w:rsidR="00C23ACC" w:rsidRPr="0030441E">
        <w:rPr>
          <w:rFonts w:ascii="Arial" w:eastAsia="Arial" w:hAnsi="Arial" w:cs="Arial"/>
          <w:color w:val="0033CC"/>
          <w:sz w:val="22"/>
          <w:szCs w:val="22"/>
        </w:rPr>
        <w:t xml:space="preserve">and </w:t>
      </w:r>
      <w:del w:id="394" w:author="Reis-Filho, Jorge S./Pathology" w:date="2019-07-13T22:17:00Z">
        <w:r w:rsidR="00C23ACC" w:rsidRPr="0030441E" w:rsidDel="00BE6275">
          <w:rPr>
            <w:rFonts w:ascii="Arial" w:eastAsia="Arial" w:hAnsi="Arial" w:cs="Arial"/>
            <w:color w:val="0033CC"/>
            <w:sz w:val="22"/>
            <w:szCs w:val="22"/>
          </w:rPr>
          <w:delText xml:space="preserve">lung cancer patients </w:delText>
        </w:r>
      </w:del>
      <w:ins w:id="395" w:author="Reis-Filho, Jorge S./Pathology" w:date="2019-07-13T22:17:00Z">
        <w:r w:rsidR="00BE6275" w:rsidRPr="0030441E">
          <w:rPr>
            <w:rFonts w:ascii="Arial" w:eastAsia="Arial" w:hAnsi="Arial" w:cs="Arial"/>
            <w:color w:val="0033CC"/>
            <w:sz w:val="22"/>
            <w:szCs w:val="22"/>
          </w:rPr>
          <w:t xml:space="preserve">NSCLC </w:t>
        </w:r>
      </w:ins>
      <w:r w:rsidR="00C23ACC" w:rsidRPr="0030441E">
        <w:rPr>
          <w:rFonts w:ascii="Arial" w:eastAsia="Arial" w:hAnsi="Arial" w:cs="Arial"/>
          <w:color w:val="0033CC"/>
          <w:sz w:val="22"/>
          <w:szCs w:val="22"/>
        </w:rPr>
        <w:t>(</w:t>
      </w:r>
      <w:r w:rsidR="009E2F97" w:rsidRPr="0030441E">
        <w:rPr>
          <w:rFonts w:ascii="Arial" w:eastAsia="Arial" w:hAnsi="Arial" w:cs="Arial"/>
          <w:color w:val="0033CC"/>
          <w:sz w:val="22"/>
          <w:szCs w:val="22"/>
        </w:rPr>
        <w:t>n=29,</w:t>
      </w:r>
      <w:r w:rsidR="00C23ACC"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p=</w:t>
      </w:r>
      <w:r w:rsidR="00C23ACC" w:rsidRPr="0030441E">
        <w:rPr>
          <w:rFonts w:ascii="Arial" w:eastAsia="Arial" w:hAnsi="Arial" w:cs="Arial"/>
          <w:color w:val="0033CC"/>
          <w:sz w:val="22"/>
          <w:szCs w:val="22"/>
        </w:rPr>
        <w:t>0.042</w:t>
      </w:r>
      <w:r w:rsidR="009E2F97" w:rsidRPr="0030441E">
        <w:rPr>
          <w:rFonts w:ascii="Arial" w:eastAsia="Arial" w:hAnsi="Arial" w:cs="Arial"/>
          <w:color w:val="0033CC"/>
          <w:sz w:val="22"/>
          <w:szCs w:val="22"/>
        </w:rPr>
        <w:t xml:space="preserve">; </w:t>
      </w:r>
      <w:r w:rsidR="009E2F97" w:rsidRPr="002F7EF8">
        <w:rPr>
          <w:rFonts w:ascii="Arial" w:eastAsia="Arial" w:hAnsi="Arial" w:cs="Arial"/>
          <w:b/>
          <w:color w:val="0033CC"/>
          <w:sz w:val="22"/>
          <w:szCs w:val="22"/>
          <w:highlight w:val="yellow"/>
          <w:rPrChange w:id="396" w:author="David Brown" w:date="2019-07-17T16:57:00Z">
            <w:rPr>
              <w:rFonts w:ascii="Arial" w:eastAsia="Arial" w:hAnsi="Arial" w:cs="Arial"/>
              <w:b/>
              <w:color w:val="0033CC"/>
              <w:sz w:val="22"/>
              <w:szCs w:val="22"/>
            </w:rPr>
          </w:rPrChange>
        </w:rPr>
        <w:t>Fig. 2g</w:t>
      </w:r>
      <w:r w:rsidR="00C23ACC" w:rsidRPr="0030441E">
        <w:rPr>
          <w:rFonts w:ascii="Arial" w:eastAsia="Arial" w:hAnsi="Arial" w:cs="Arial"/>
          <w:color w:val="0033CC"/>
          <w:sz w:val="22"/>
          <w:szCs w:val="22"/>
        </w:rPr>
        <w:t>)</w:t>
      </w:r>
      <w:ins w:id="397" w:author="Reis-Filho, Jorge S./Pathology" w:date="2019-07-13T22:17:00Z">
        <w:r w:rsidR="00BE6275" w:rsidRPr="0030441E">
          <w:rPr>
            <w:rFonts w:ascii="Arial" w:eastAsia="Arial" w:hAnsi="Arial" w:cs="Arial"/>
            <w:color w:val="0033CC"/>
            <w:sz w:val="22"/>
            <w:szCs w:val="22"/>
          </w:rPr>
          <w:t xml:space="preserve"> patients</w:t>
        </w:r>
      </w:ins>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An assessment of the association between the automated bone scan index (</w:t>
      </w:r>
      <w:proofErr w:type="spellStart"/>
      <w:r w:rsidR="009E2F97" w:rsidRPr="0030441E">
        <w:rPr>
          <w:rFonts w:ascii="Arial" w:eastAsia="Arial" w:hAnsi="Arial" w:cs="Arial"/>
          <w:color w:val="0033CC"/>
          <w:sz w:val="22"/>
          <w:szCs w:val="22"/>
        </w:rPr>
        <w:t>aBSI</w:t>
      </w:r>
      <w:proofErr w:type="spellEnd"/>
      <w:r w:rsidR="009E2F97" w:rsidRPr="0030441E">
        <w:rPr>
          <w:rFonts w:ascii="Arial" w:eastAsia="Arial" w:hAnsi="Arial" w:cs="Arial"/>
          <w:color w:val="0033CC"/>
          <w:sz w:val="22"/>
          <w:szCs w:val="22"/>
        </w:rPr>
        <w:t xml:space="preserve">; </w:t>
      </w:r>
      <w:del w:id="398" w:author="David Brown" w:date="2019-07-18T02:59:00Z">
        <w:r w:rsidR="009E2F97" w:rsidRPr="0030441E" w:rsidDel="005109B0">
          <w:rPr>
            <w:rFonts w:ascii="Arial" w:eastAsia="Arial" w:hAnsi="Arial" w:cs="Arial"/>
            <w:b/>
            <w:color w:val="0033CC"/>
            <w:sz w:val="22"/>
            <w:szCs w:val="22"/>
          </w:rPr>
          <w:delText xml:space="preserve">Online </w:delText>
        </w:r>
      </w:del>
      <w:r w:rsidR="009E2F97" w:rsidRPr="0030441E">
        <w:rPr>
          <w:rFonts w:ascii="Arial" w:eastAsia="Arial" w:hAnsi="Arial" w:cs="Arial"/>
          <w:b/>
          <w:color w:val="0033CC"/>
          <w:sz w:val="22"/>
          <w:szCs w:val="22"/>
        </w:rPr>
        <w:t>Methods</w:t>
      </w:r>
      <w:r w:rsidR="009E2F97" w:rsidRPr="0030441E">
        <w:rPr>
          <w:rFonts w:ascii="Arial" w:eastAsia="Arial" w:hAnsi="Arial" w:cs="Arial"/>
          <w:color w:val="0033CC"/>
          <w:sz w:val="22"/>
          <w:szCs w:val="22"/>
        </w:rPr>
        <w:t xml:space="preserve">) and </w:t>
      </w:r>
      <w:ins w:id="399" w:author="David Brown" w:date="2019-07-18T02:23:00Z">
        <w:r w:rsidR="00EE5200">
          <w:rPr>
            <w:rFonts w:ascii="Arial" w:eastAsia="Arial" w:hAnsi="Arial" w:cs="Arial"/>
            <w:color w:val="0033CC"/>
            <w:sz w:val="22"/>
            <w:szCs w:val="22"/>
          </w:rPr>
          <w:t xml:space="preserve">the </w:t>
        </w:r>
      </w:ins>
      <w:proofErr w:type="spellStart"/>
      <w:r w:rsidR="009E2F97" w:rsidRPr="0030441E">
        <w:rPr>
          <w:rFonts w:ascii="Arial" w:eastAsia="Arial" w:hAnsi="Arial" w:cs="Arial"/>
          <w:color w:val="0033CC"/>
          <w:sz w:val="22"/>
          <w:szCs w:val="22"/>
        </w:rPr>
        <w:t>ctDNA</w:t>
      </w:r>
      <w:proofErr w:type="spellEnd"/>
      <w:r w:rsidR="009E2F97" w:rsidRPr="0030441E">
        <w:rPr>
          <w:rFonts w:ascii="Arial" w:eastAsia="Arial" w:hAnsi="Arial" w:cs="Arial"/>
          <w:color w:val="0033CC"/>
          <w:sz w:val="22"/>
          <w:szCs w:val="22"/>
        </w:rPr>
        <w:t xml:space="preserve"> fraction </w:t>
      </w:r>
      <w:ins w:id="400" w:author="David Brown" w:date="2019-07-17T16:57:00Z">
        <w:r w:rsidR="002F7EF8">
          <w:rPr>
            <w:rFonts w:ascii="Arial" w:eastAsia="Arial" w:hAnsi="Arial" w:cs="Arial"/>
            <w:color w:val="0033CC"/>
            <w:sz w:val="22"/>
            <w:szCs w:val="22"/>
          </w:rPr>
          <w:t xml:space="preserve">also </w:t>
        </w:r>
      </w:ins>
      <w:r w:rsidR="009E2F97" w:rsidRPr="0030441E">
        <w:rPr>
          <w:rFonts w:ascii="Arial" w:eastAsia="Arial" w:hAnsi="Arial" w:cs="Arial"/>
          <w:color w:val="0033CC"/>
          <w:sz w:val="22"/>
          <w:szCs w:val="22"/>
        </w:rPr>
        <w:t>revealed a significant association (n=39, p = 0.023</w:t>
      </w:r>
      <w:ins w:id="401" w:author="David Brown" w:date="2019-07-18T02:24:00Z">
        <w:r w:rsidR="00EE5200">
          <w:rPr>
            <w:rFonts w:ascii="Arial" w:eastAsia="Arial" w:hAnsi="Arial" w:cs="Arial"/>
            <w:color w:val="0033CC"/>
            <w:sz w:val="22"/>
            <w:szCs w:val="22"/>
          </w:rPr>
          <w:t>;</w:t>
        </w:r>
      </w:ins>
      <w:del w:id="402" w:author="David Brown" w:date="2019-07-18T02:24:00Z">
        <w:r w:rsidR="009E2F97" w:rsidRPr="0030441E" w:rsidDel="00EE5200">
          <w:rPr>
            <w:rFonts w:ascii="Arial" w:eastAsia="Arial" w:hAnsi="Arial" w:cs="Arial"/>
            <w:color w:val="0033CC"/>
            <w:sz w:val="22"/>
            <w:szCs w:val="22"/>
          </w:rPr>
          <w:delText>,</w:delText>
        </w:r>
      </w:del>
      <w:r w:rsidR="009E2F97" w:rsidRPr="0030441E">
        <w:rPr>
          <w:rFonts w:ascii="Arial" w:eastAsia="Arial" w:hAnsi="Arial" w:cs="Arial"/>
          <w:color w:val="0033CC"/>
          <w:sz w:val="22"/>
          <w:szCs w:val="22"/>
        </w:rPr>
        <w:t xml:space="preserve"> </w:t>
      </w:r>
      <w:r w:rsidR="009E2F97" w:rsidRPr="00FF39FD">
        <w:rPr>
          <w:rFonts w:ascii="Arial" w:eastAsia="Arial" w:hAnsi="Arial" w:cs="Arial"/>
          <w:b/>
          <w:color w:val="0033CC"/>
          <w:sz w:val="22"/>
          <w:szCs w:val="22"/>
          <w:highlight w:val="yellow"/>
          <w:rPrChange w:id="403" w:author="David Brown" w:date="2019-07-16T23:13:00Z">
            <w:rPr>
              <w:rFonts w:ascii="Arial" w:eastAsia="Arial" w:hAnsi="Arial" w:cs="Arial"/>
              <w:b/>
              <w:color w:val="0033CC"/>
              <w:sz w:val="22"/>
              <w:szCs w:val="22"/>
            </w:rPr>
          </w:rPrChange>
        </w:rPr>
        <w:t>Fig. 2g</w:t>
      </w:r>
      <w:r w:rsidR="009E2F97" w:rsidRPr="0030441E">
        <w:rPr>
          <w:rFonts w:ascii="Arial" w:eastAsia="Arial" w:hAnsi="Arial" w:cs="Arial"/>
          <w:color w:val="0033CC"/>
          <w:sz w:val="22"/>
          <w:szCs w:val="22"/>
        </w:rPr>
        <w:t>).</w:t>
      </w:r>
      <w:bookmarkEnd w:id="383"/>
    </w:p>
    <w:p w14:paraId="01D5CE16" w14:textId="77777777" w:rsidR="007C0779" w:rsidRPr="00CB7AF6" w:rsidRDefault="007C0779" w:rsidP="00AE24DE">
      <w:pPr>
        <w:spacing w:line="480" w:lineRule="auto"/>
        <w:rPr>
          <w:rFonts w:ascii="Arial" w:eastAsia="Arial" w:hAnsi="Arial" w:cs="Arial"/>
          <w:color w:val="000000" w:themeColor="text1"/>
          <w:sz w:val="22"/>
        </w:rPr>
      </w:pPr>
    </w:p>
    <w:p w14:paraId="024FD5FF" w14:textId="04290CB3"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Taken together, these analyses demonstrate that this cfDNA sequencing assay has high sensitivity for detection of tumor-derived somatic </w:t>
      </w:r>
      <w:r w:rsidR="00F849AA" w:rsidRPr="00CB7AF6">
        <w:rPr>
          <w:rFonts w:ascii="Arial" w:eastAsia="Arial" w:hAnsi="Arial" w:cs="Arial"/>
          <w:color w:val="000000" w:themeColor="text1"/>
          <w:sz w:val="22"/>
        </w:rPr>
        <w:t>mutations and</w:t>
      </w:r>
      <w:r w:rsidRPr="00CB7AF6">
        <w:rPr>
          <w:rFonts w:ascii="Arial" w:eastAsia="Arial" w:hAnsi="Arial" w:cs="Arial"/>
          <w:color w:val="000000" w:themeColor="text1"/>
          <w:sz w:val="22"/>
        </w:rPr>
        <w:t xml:space="preserve"> </w:t>
      </w:r>
      <w:r w:rsidR="00CA274E" w:rsidRPr="00CB7AF6">
        <w:rPr>
          <w:rFonts w:ascii="Arial" w:eastAsia="Arial" w:hAnsi="Arial" w:cs="Arial"/>
          <w:color w:val="000000" w:themeColor="text1"/>
          <w:sz w:val="22"/>
        </w:rPr>
        <w:t>identifies</w:t>
      </w:r>
      <w:r w:rsidRPr="00CB7AF6">
        <w:rPr>
          <w:rFonts w:ascii="Arial" w:eastAsia="Arial" w:hAnsi="Arial" w:cs="Arial"/>
          <w:color w:val="000000" w:themeColor="text1"/>
          <w:sz w:val="22"/>
        </w:rPr>
        <w:t xml:space="preserve"> mutations subclonally present in tumor tissues.</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As further described below, </w:t>
      </w:r>
      <w:r w:rsidR="00520797" w:rsidRPr="00CB7AF6">
        <w:rPr>
          <w:rFonts w:ascii="Arial" w:eastAsia="Arial" w:hAnsi="Arial" w:cs="Arial"/>
          <w:color w:val="000000" w:themeColor="text1"/>
          <w:sz w:val="22"/>
        </w:rPr>
        <w:t xml:space="preserve">VUSo detected in neither tumor biopsy nor </w:t>
      </w:r>
      <w:r w:rsidR="00520797" w:rsidRPr="00CB7AF6">
        <w:rPr>
          <w:rFonts w:ascii="Arial" w:eastAsia="Arial" w:hAnsi="Arial" w:cs="Arial"/>
          <w:color w:val="000000" w:themeColor="text1"/>
          <w:sz w:val="22"/>
        </w:rPr>
        <w:lastRenderedPageBreak/>
        <w:t xml:space="preserve">WBC may derive from multiple </w:t>
      </w:r>
      <w:r w:rsidR="0049337D" w:rsidRPr="00CB7AF6">
        <w:rPr>
          <w:rFonts w:ascii="Arial" w:eastAsia="Arial" w:hAnsi="Arial" w:cs="Arial"/>
          <w:color w:val="000000" w:themeColor="text1"/>
          <w:sz w:val="22"/>
        </w:rPr>
        <w:t>origins but</w:t>
      </w:r>
      <w:r w:rsidR="00520797" w:rsidRPr="00CB7AF6">
        <w:rPr>
          <w:rFonts w:ascii="Arial" w:eastAsia="Arial" w:hAnsi="Arial" w:cs="Arial"/>
          <w:color w:val="000000" w:themeColor="text1"/>
          <w:sz w:val="22"/>
        </w:rPr>
        <w:t xml:space="preserve"> comprise a set of alterations from which a subset may reflect aspects of ongoing tumor evolution and heterogeneity not captured in a small and anatomically constrained biopsy.</w:t>
      </w:r>
    </w:p>
    <w:p w14:paraId="4BD14D5D" w14:textId="77777777" w:rsidR="007C0779" w:rsidRPr="00CB7AF6" w:rsidRDefault="007C0779" w:rsidP="00AE24DE">
      <w:pPr>
        <w:spacing w:line="480" w:lineRule="auto"/>
        <w:rPr>
          <w:rFonts w:ascii="Arial" w:eastAsia="Arial" w:hAnsi="Arial" w:cs="Arial"/>
          <w:color w:val="000000" w:themeColor="text1"/>
          <w:sz w:val="22"/>
        </w:rPr>
      </w:pPr>
    </w:p>
    <w:p w14:paraId="3791BC54" w14:textId="79AC46BC" w:rsidR="007C0779" w:rsidRPr="00CB7AF6" w:rsidRDefault="00343F81" w:rsidP="00AE24DE">
      <w:pPr>
        <w:pStyle w:val="Heading2"/>
        <w:jc w:val="left"/>
        <w:rPr>
          <w:color w:val="000000" w:themeColor="text1"/>
        </w:rPr>
      </w:pPr>
      <w:bookmarkStart w:id="404" w:name="_1t3h5sf" w:colFirst="0" w:colLast="0"/>
      <w:bookmarkEnd w:id="404"/>
      <w:r w:rsidRPr="00CB7AF6">
        <w:rPr>
          <w:color w:val="000000" w:themeColor="text1"/>
        </w:rPr>
        <w:t xml:space="preserve">Tumor mutation burden and mutational signatures </w:t>
      </w:r>
    </w:p>
    <w:p w14:paraId="6CF2A2A7" w14:textId="2B27940F" w:rsidR="007C0779" w:rsidRPr="00CB7AF6" w:rsidRDefault="00343F81" w:rsidP="00AE24DE">
      <w:pPr>
        <w:spacing w:line="480" w:lineRule="auto"/>
        <w:rPr>
          <w:rFonts w:ascii="Arial" w:eastAsia="Arial" w:hAnsi="Arial" w:cs="Arial"/>
          <w:color w:val="000000" w:themeColor="text1"/>
          <w:sz w:val="22"/>
        </w:rPr>
      </w:pPr>
      <w:del w:id="405" w:author="David Brown" w:date="2019-07-17T17:32:00Z">
        <w:r w:rsidRPr="00CB7AF6" w:rsidDel="009D2D79">
          <w:rPr>
            <w:rFonts w:ascii="Arial" w:eastAsia="Arial" w:hAnsi="Arial" w:cs="Arial"/>
            <w:color w:val="000000" w:themeColor="text1"/>
            <w:sz w:val="22"/>
          </w:rPr>
          <w:delText xml:space="preserve">Sequencing-derived </w:delText>
        </w:r>
        <w:r w:rsidR="00A02F6F" w:rsidRPr="00CB7AF6" w:rsidDel="009D2D79">
          <w:rPr>
            <w:rFonts w:ascii="Arial" w:eastAsia="Arial" w:hAnsi="Arial" w:cs="Arial"/>
            <w:color w:val="000000" w:themeColor="text1"/>
            <w:sz w:val="22"/>
          </w:rPr>
          <w:delText>data</w:delText>
        </w:r>
        <w:r w:rsidRPr="00CB7AF6" w:rsidDel="009D2D79">
          <w:rPr>
            <w:rFonts w:ascii="Arial" w:eastAsia="Arial" w:hAnsi="Arial" w:cs="Arial"/>
            <w:color w:val="000000" w:themeColor="text1"/>
            <w:sz w:val="22"/>
          </w:rPr>
          <w:delText xml:space="preserve"> a</w:delText>
        </w:r>
      </w:del>
      <w:ins w:id="406" w:author="David Brown" w:date="2019-07-17T17:32:00Z">
        <w:r w:rsidR="009D2D79">
          <w:rPr>
            <w:rFonts w:ascii="Arial" w:eastAsia="Arial" w:hAnsi="Arial" w:cs="Arial"/>
            <w:color w:val="000000" w:themeColor="text1"/>
            <w:sz w:val="22"/>
          </w:rPr>
          <w:t xml:space="preserve">Besides </w:t>
        </w:r>
      </w:ins>
      <w:del w:id="407" w:author="David Brown" w:date="2019-07-17T17:32:00Z">
        <w:r w:rsidRPr="00CB7AF6" w:rsidDel="009D2D79">
          <w:rPr>
            <w:rFonts w:ascii="Arial" w:eastAsia="Arial" w:hAnsi="Arial" w:cs="Arial"/>
            <w:color w:val="000000" w:themeColor="text1"/>
            <w:sz w:val="22"/>
          </w:rPr>
          <w:delText xml:space="preserve">bove and beyond </w:delText>
        </w:r>
      </w:del>
      <w:r w:rsidRPr="00CB7AF6">
        <w:rPr>
          <w:rFonts w:ascii="Arial" w:eastAsia="Arial" w:hAnsi="Arial" w:cs="Arial"/>
          <w:color w:val="000000" w:themeColor="text1"/>
          <w:sz w:val="22"/>
        </w:rPr>
        <w:t xml:space="preserve">the identification of mutations, </w:t>
      </w:r>
      <w:ins w:id="408" w:author="David Brown" w:date="2019-07-17T17:33:00Z">
        <w:r w:rsidR="009D2D79">
          <w:rPr>
            <w:rFonts w:ascii="Arial" w:eastAsia="Arial" w:hAnsi="Arial" w:cs="Arial"/>
            <w:color w:val="000000" w:themeColor="text1"/>
            <w:sz w:val="22"/>
          </w:rPr>
          <w:t>s</w:t>
        </w:r>
        <w:r w:rsidR="009D2D79" w:rsidRPr="00CB7AF6">
          <w:rPr>
            <w:rFonts w:ascii="Arial" w:eastAsia="Arial" w:hAnsi="Arial" w:cs="Arial"/>
            <w:color w:val="000000" w:themeColor="text1"/>
            <w:sz w:val="22"/>
          </w:rPr>
          <w:t xml:space="preserve">equencing-derived data </w:t>
        </w:r>
        <w:r w:rsidR="009D2D79">
          <w:rPr>
            <w:rFonts w:ascii="Arial" w:eastAsia="Arial" w:hAnsi="Arial" w:cs="Arial"/>
            <w:color w:val="000000" w:themeColor="text1"/>
            <w:sz w:val="22"/>
          </w:rPr>
          <w:t>have been used to</w:t>
        </w:r>
      </w:ins>
      <w:ins w:id="409" w:author="David Brown" w:date="2019-07-17T17:34:00Z">
        <w:r w:rsidR="009D2D79">
          <w:rPr>
            <w:rFonts w:ascii="Arial" w:eastAsia="Arial" w:hAnsi="Arial" w:cs="Arial"/>
            <w:color w:val="000000" w:themeColor="text1"/>
            <w:sz w:val="22"/>
          </w:rPr>
          <w:t xml:space="preserve"> assess </w:t>
        </w:r>
      </w:ins>
      <w:ins w:id="410" w:author="David Brown" w:date="2019-07-17T17:33:00Z">
        <w:r w:rsidR="009D2D79">
          <w:rPr>
            <w:rFonts w:ascii="Arial" w:eastAsia="Arial" w:hAnsi="Arial" w:cs="Arial"/>
            <w:color w:val="000000" w:themeColor="text1"/>
            <w:sz w:val="22"/>
          </w:rPr>
          <w:t xml:space="preserve"> </w:t>
        </w:r>
      </w:ins>
      <w:del w:id="411" w:author="David Brown" w:date="2019-07-17T17:34:00Z">
        <w:r w:rsidRPr="00CB7AF6" w:rsidDel="009D2D79">
          <w:rPr>
            <w:rFonts w:ascii="Arial" w:eastAsia="Arial" w:hAnsi="Arial" w:cs="Arial"/>
            <w:color w:val="000000" w:themeColor="text1"/>
            <w:sz w:val="22"/>
          </w:rPr>
          <w:delText xml:space="preserve">including the assessment of </w:delText>
        </w:r>
      </w:del>
      <w:r w:rsidRPr="00CB7AF6">
        <w:rPr>
          <w:rFonts w:ascii="Arial" w:eastAsia="Arial" w:hAnsi="Arial" w:cs="Arial"/>
          <w:color w:val="000000" w:themeColor="text1"/>
          <w:sz w:val="22"/>
        </w:rPr>
        <w:t xml:space="preserve">mutational burden, mutational signatures </w:t>
      </w:r>
      <w:del w:id="412" w:author="David Brown" w:date="2019-07-17T17:35:00Z">
        <w:r w:rsidRPr="00CB7AF6" w:rsidDel="009D2D79">
          <w:rPr>
            <w:rFonts w:ascii="Arial" w:eastAsia="Arial" w:hAnsi="Arial" w:cs="Arial"/>
            <w:color w:val="000000" w:themeColor="text1"/>
            <w:sz w:val="22"/>
          </w:rPr>
          <w:delText xml:space="preserve">and </w:delText>
        </w:r>
      </w:del>
      <w:ins w:id="413" w:author="David Brown" w:date="2019-07-17T17:35:00Z">
        <w:r w:rsidR="009D2D79">
          <w:rPr>
            <w:rFonts w:ascii="Arial" w:eastAsia="Arial" w:hAnsi="Arial" w:cs="Arial"/>
            <w:color w:val="000000" w:themeColor="text1"/>
            <w:sz w:val="22"/>
          </w:rPr>
          <w:t>or</w:t>
        </w:r>
        <w:r w:rsidR="009D2D79"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genomics patterns consistent with microsatellite instability</w:t>
      </w:r>
      <w:r w:rsidR="00520797" w:rsidRPr="00CB7AF6">
        <w:rPr>
          <w:rFonts w:ascii="Arial" w:eastAsia="Arial" w:hAnsi="Arial" w:cs="Arial"/>
          <w:color w:val="000000" w:themeColor="text1"/>
          <w:sz w:val="22"/>
        </w:rPr>
        <w:t xml:space="preserve"> (MSI)</w:t>
      </w:r>
      <w:del w:id="414" w:author="David Brown" w:date="2019-07-17T17:34:00Z">
        <w:r w:rsidR="00520797" w:rsidRPr="00CB7AF6" w:rsidDel="009D2D79">
          <w:rPr>
            <w:rFonts w:ascii="Arial" w:eastAsia="Arial" w:hAnsi="Arial" w:cs="Arial"/>
            <w:color w:val="000000" w:themeColor="text1"/>
            <w:sz w:val="22"/>
          </w:rPr>
          <w:delText>,</w:delText>
        </w:r>
      </w:del>
      <w:r w:rsidR="00520797" w:rsidRPr="00CB7AF6">
        <w:rPr>
          <w:rFonts w:ascii="Arial" w:eastAsia="Arial" w:hAnsi="Arial" w:cs="Arial"/>
          <w:color w:val="000000" w:themeColor="text1"/>
          <w:sz w:val="22"/>
        </w:rPr>
        <w:t xml:space="preserve"> </w:t>
      </w:r>
      <w:ins w:id="415" w:author="David Brown" w:date="2019-07-17T17:34:00Z">
        <w:r w:rsidR="009D2D79">
          <w:rPr>
            <w:rFonts w:ascii="Arial" w:eastAsia="Arial" w:hAnsi="Arial" w:cs="Arial"/>
            <w:color w:val="000000" w:themeColor="text1"/>
            <w:sz w:val="22"/>
          </w:rPr>
          <w:t xml:space="preserve">and </w:t>
        </w:r>
      </w:ins>
      <w:r w:rsidR="00520797" w:rsidRPr="00CB7AF6">
        <w:rPr>
          <w:rFonts w:ascii="Arial" w:eastAsia="Arial" w:hAnsi="Arial" w:cs="Arial"/>
          <w:color w:val="000000" w:themeColor="text1"/>
          <w:sz w:val="22"/>
        </w:rPr>
        <w:t>ha</w:t>
      </w:r>
      <w:r w:rsidR="00A02F6F" w:rsidRPr="00CB7AF6">
        <w:rPr>
          <w:rFonts w:ascii="Arial" w:eastAsia="Arial" w:hAnsi="Arial" w:cs="Arial"/>
          <w:color w:val="000000" w:themeColor="text1"/>
          <w:sz w:val="22"/>
        </w:rPr>
        <w:t>ve</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been shown to </w:t>
      </w:r>
      <w:r w:rsidR="00520797" w:rsidRPr="00CB7AF6">
        <w:rPr>
          <w:rFonts w:ascii="Arial" w:eastAsia="Arial" w:hAnsi="Arial" w:cs="Arial"/>
          <w:color w:val="000000" w:themeColor="text1"/>
          <w:sz w:val="22"/>
        </w:rPr>
        <w:t>provide</w:t>
      </w:r>
      <w:r w:rsidRPr="00CB7AF6">
        <w:rPr>
          <w:rFonts w:ascii="Arial" w:eastAsia="Arial" w:hAnsi="Arial" w:cs="Arial"/>
          <w:color w:val="000000" w:themeColor="text1"/>
          <w:sz w:val="22"/>
        </w:rPr>
        <w:t xml:space="preserve"> information that can guide therapeutic decisions</w:t>
      </w:r>
      <w:r w:rsidR="00D56BFF" w:rsidRPr="00CB7AF6">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6BFF" w:rsidRPr="00CB7AF6">
        <w:rPr>
          <w:rFonts w:ascii="Arial" w:eastAsia="Arial" w:hAnsi="Arial" w:cs="Arial"/>
          <w:color w:val="000000" w:themeColor="text1"/>
          <w:sz w:val="22"/>
          <w:szCs w:val="22"/>
        </w:rPr>
      </w:r>
      <w:r w:rsidR="00D56BFF"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35,36</w:t>
      </w:r>
      <w:r w:rsidR="00D56BFF"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Therefore, we performed an exploratory analysis to </w:t>
      </w:r>
      <w:r w:rsidR="00A02F6F" w:rsidRPr="00CB7AF6">
        <w:rPr>
          <w:rFonts w:ascii="Arial" w:eastAsia="Arial" w:hAnsi="Arial" w:cs="Arial"/>
          <w:color w:val="000000" w:themeColor="text1"/>
          <w:sz w:val="22"/>
          <w:szCs w:val="22"/>
        </w:rPr>
        <w:t>determine</w:t>
      </w:r>
      <w:r w:rsidRPr="00CB7AF6">
        <w:rPr>
          <w:rFonts w:ascii="Arial" w:eastAsia="Arial" w:hAnsi="Arial" w:cs="Arial"/>
          <w:color w:val="000000" w:themeColor="text1"/>
          <w:sz w:val="22"/>
          <w:szCs w:val="22"/>
        </w:rPr>
        <w:t xml:space="preserve"> whether tumor mutation burden (TMB), mutational signatures</w:t>
      </w:r>
      <w:r w:rsidR="00A0061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A00617" w:rsidRPr="00CB7AF6">
        <w:rPr>
          <w:rFonts w:ascii="Arial" w:hAnsi="Arial" w:cs="Arial"/>
          <w:color w:val="000000" w:themeColor="text1"/>
          <w:sz w:val="22"/>
          <w:szCs w:val="22"/>
        </w:rPr>
      </w:r>
      <w:r w:rsidR="00A0061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A00617" w:rsidRPr="00CB7AF6">
        <w:rPr>
          <w:rFonts w:ascii="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and </w:t>
      </w:r>
      <w:r w:rsidR="00520797" w:rsidRPr="00CB7AF6">
        <w:rPr>
          <w:rFonts w:ascii="Arial" w:eastAsia="Arial" w:hAnsi="Arial" w:cs="Arial"/>
          <w:color w:val="000000" w:themeColor="text1"/>
          <w:sz w:val="22"/>
          <w:szCs w:val="22"/>
        </w:rPr>
        <w:t>MSI</w:t>
      </w:r>
      <w:r w:rsidRPr="00CB7AF6">
        <w:rPr>
          <w:rFonts w:ascii="Arial" w:eastAsia="Arial" w:hAnsi="Arial" w:cs="Arial"/>
          <w:color w:val="000000" w:themeColor="text1"/>
          <w:sz w:val="22"/>
          <w:szCs w:val="22"/>
        </w:rPr>
        <w:t xml:space="preserve"> score</w:t>
      </w:r>
      <w:r w:rsidR="00A00617"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00617"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00617"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could be defined solely </w:t>
      </w:r>
      <w:r w:rsidR="006841BC">
        <w:rPr>
          <w:rFonts w:ascii="Arial" w:eastAsia="Arial" w:hAnsi="Arial" w:cs="Arial"/>
          <w:color w:val="000000" w:themeColor="text1"/>
          <w:sz w:val="22"/>
        </w:rPr>
        <w:t>using</w:t>
      </w:r>
      <w:r w:rsidRPr="00CB7AF6">
        <w:rPr>
          <w:rFonts w:ascii="Arial" w:eastAsia="Arial" w:hAnsi="Arial" w:cs="Arial"/>
          <w:color w:val="000000" w:themeColor="text1"/>
          <w:sz w:val="22"/>
        </w:rPr>
        <w:t xml:space="preserve"> cfDNA data. </w:t>
      </w:r>
    </w:p>
    <w:p w14:paraId="3356CD17" w14:textId="1D4EDB25" w:rsidR="007C0779" w:rsidRPr="00CB7AF6" w:rsidRDefault="007C0779" w:rsidP="00AE24DE">
      <w:pPr>
        <w:spacing w:line="480" w:lineRule="auto"/>
        <w:rPr>
          <w:rFonts w:ascii="Arial" w:eastAsia="Arial" w:hAnsi="Arial" w:cs="Arial"/>
          <w:color w:val="000000" w:themeColor="text1"/>
          <w:sz w:val="22"/>
        </w:rPr>
      </w:pPr>
    </w:p>
    <w:p w14:paraId="09EE8C52" w14:textId="50BD07E2" w:rsidR="007C0779" w:rsidRPr="00CB7AF6" w:rsidRDefault="006841BC" w:rsidP="00AE24DE">
      <w:pPr>
        <w:spacing w:line="480" w:lineRule="auto"/>
        <w:rPr>
          <w:rFonts w:ascii="Arial" w:eastAsia="Arial" w:hAnsi="Arial" w:cs="Arial"/>
          <w:color w:val="000000" w:themeColor="text1"/>
          <w:sz w:val="22"/>
        </w:rPr>
      </w:pPr>
      <w:r w:rsidRPr="00407686">
        <w:rPr>
          <w:rFonts w:ascii="Arial" w:eastAsia="Arial" w:hAnsi="Arial" w:cs="Arial"/>
          <w:color w:val="000000" w:themeColor="text1"/>
          <w:sz w:val="22"/>
        </w:rPr>
        <w:t>A</w:t>
      </w:r>
      <w:r w:rsidR="00343F81" w:rsidRPr="00407686">
        <w:rPr>
          <w:rFonts w:ascii="Arial" w:eastAsia="Arial" w:hAnsi="Arial" w:cs="Arial"/>
          <w:color w:val="000000" w:themeColor="text1"/>
          <w:sz w:val="22"/>
        </w:rPr>
        <w:t>nalysis of TMB by MSK-IMPACT sequencing of tumor biopsies revealed six samples with a high</w:t>
      </w:r>
      <w:r w:rsidR="00343F81" w:rsidRPr="00CB7AF6">
        <w:rPr>
          <w:rFonts w:ascii="Arial" w:eastAsia="Arial" w:hAnsi="Arial" w:cs="Arial"/>
          <w:color w:val="000000" w:themeColor="text1"/>
          <w:sz w:val="22"/>
        </w:rPr>
        <w:t xml:space="preserve"> TMB </w:t>
      </w:r>
      <w:r w:rsidR="00520797" w:rsidRPr="00CB7AF6">
        <w:rPr>
          <w:rFonts w:ascii="Arial" w:eastAsia="Arial" w:hAnsi="Arial" w:cs="Arial"/>
          <w:color w:val="000000" w:themeColor="text1"/>
          <w:sz w:val="22"/>
        </w:rPr>
        <w:t>(</w:t>
      </w:r>
      <w:r w:rsidR="001874FD" w:rsidRPr="00CB7AF6">
        <w:rPr>
          <w:rFonts w:ascii="Arial" w:eastAsia="Arial" w:hAnsi="Arial" w:cs="Arial"/>
          <w:color w:val="000000" w:themeColor="text1"/>
          <w:sz w:val="22"/>
        </w:rPr>
        <w:t xml:space="preserve">based on the predefined </w:t>
      </w:r>
      <w:r w:rsidR="00520797" w:rsidRPr="00CB7AF6">
        <w:rPr>
          <w:rFonts w:ascii="Arial" w:eastAsia="Arial" w:hAnsi="Arial" w:cs="Arial"/>
          <w:color w:val="000000" w:themeColor="text1"/>
          <w:sz w:val="22"/>
        </w:rPr>
        <w:t>&gt;</w:t>
      </w:r>
      <w:r w:rsidR="00343F81" w:rsidRPr="00CB7AF6">
        <w:rPr>
          <w:rFonts w:ascii="Arial" w:eastAsia="Arial" w:hAnsi="Arial" w:cs="Arial"/>
          <w:color w:val="000000" w:themeColor="text1"/>
          <w:sz w:val="22"/>
        </w:rPr>
        <w:t>13.8 mutations/Mb</w:t>
      </w:r>
      <w:r w:rsidR="001874FD" w:rsidRPr="00CB7AF6">
        <w:rPr>
          <w:rFonts w:ascii="Arial" w:eastAsia="Arial" w:hAnsi="Arial" w:cs="Arial"/>
          <w:color w:val="000000" w:themeColor="text1"/>
          <w:sz w:val="22"/>
        </w:rPr>
        <w:t xml:space="preserve"> cut-off</w:t>
      </w:r>
      <w:r w:rsidR="00520797"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3338FE" w:rsidRPr="00CB7AF6">
        <w:rPr>
          <w:rFonts w:ascii="Arial" w:eastAsia="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including two MBCs, three NSCLCs and one CRPC.</w:t>
      </w:r>
      <w:ins w:id="416" w:author="David Brown" w:date="2019-07-16T23:13:00Z">
        <w:r w:rsidR="00FF39FD">
          <w:rPr>
            <w:rFonts w:ascii="Arial" w:eastAsia="Arial" w:hAnsi="Arial" w:cs="Arial"/>
            <w:color w:val="000000" w:themeColor="text1"/>
            <w:sz w:val="22"/>
          </w:rPr>
          <w:t xml:space="preserve"> Four of these cases were also classified as having high TMB by cfDNA (&gt;22</w:t>
        </w:r>
      </w:ins>
      <w:ins w:id="417" w:author="David Brown" w:date="2019-07-16T23:14:00Z">
        <w:r w:rsidR="00FF39FD">
          <w:rPr>
            <w:rFonts w:ascii="Arial" w:eastAsia="Arial" w:hAnsi="Arial" w:cs="Arial"/>
            <w:color w:val="000000" w:themeColor="text1"/>
            <w:sz w:val="22"/>
          </w:rPr>
          <w:t>.7 muta</w:t>
        </w:r>
      </w:ins>
      <w:ins w:id="418" w:author="David Brown" w:date="2019-07-18T02:24:00Z">
        <w:r w:rsidR="00EE5200">
          <w:rPr>
            <w:rFonts w:ascii="Arial" w:eastAsia="Arial" w:hAnsi="Arial" w:cs="Arial"/>
            <w:color w:val="000000" w:themeColor="text1"/>
            <w:sz w:val="22"/>
          </w:rPr>
          <w:t>t</w:t>
        </w:r>
      </w:ins>
      <w:ins w:id="419" w:author="David Brown" w:date="2019-07-16T23:14:00Z">
        <w:r w:rsidR="00FF39FD">
          <w:rPr>
            <w:rFonts w:ascii="Arial" w:eastAsia="Arial" w:hAnsi="Arial" w:cs="Arial"/>
            <w:color w:val="000000" w:themeColor="text1"/>
            <w:sz w:val="22"/>
          </w:rPr>
          <w:t xml:space="preserve">ions/Mb; </w:t>
        </w:r>
        <w:r w:rsidR="00FF39FD" w:rsidRPr="00FF39FD">
          <w:rPr>
            <w:rFonts w:ascii="Arial" w:eastAsia="Arial" w:hAnsi="Arial" w:cs="Arial"/>
            <w:b/>
            <w:color w:val="000000" w:themeColor="text1"/>
            <w:sz w:val="22"/>
            <w:rPrChange w:id="420" w:author="David Brown" w:date="2019-07-16T23:14:00Z">
              <w:rPr>
                <w:rFonts w:ascii="Arial" w:eastAsia="Arial" w:hAnsi="Arial" w:cs="Arial"/>
                <w:color w:val="000000" w:themeColor="text1"/>
                <w:sz w:val="22"/>
              </w:rPr>
            </w:rPrChange>
          </w:rPr>
          <w:t>Methods</w:t>
        </w:r>
        <w:r w:rsidR="00FF39FD">
          <w:rPr>
            <w:rFonts w:ascii="Arial" w:eastAsia="Arial" w:hAnsi="Arial" w:cs="Arial"/>
            <w:color w:val="000000" w:themeColor="text1"/>
            <w:sz w:val="22"/>
          </w:rPr>
          <w:t xml:space="preserve">). The remaining two samples displayed relatively low </w:t>
        </w:r>
        <w:proofErr w:type="spellStart"/>
        <w:r w:rsidR="00FF39FD">
          <w:rPr>
            <w:rFonts w:ascii="Arial" w:eastAsia="Arial" w:hAnsi="Arial" w:cs="Arial"/>
            <w:color w:val="000000" w:themeColor="text1"/>
            <w:sz w:val="22"/>
          </w:rPr>
          <w:t>ctDNA</w:t>
        </w:r>
        <w:proofErr w:type="spellEnd"/>
        <w:r w:rsidR="00FF39FD">
          <w:rPr>
            <w:rFonts w:ascii="Arial" w:eastAsia="Arial" w:hAnsi="Arial" w:cs="Arial"/>
            <w:color w:val="000000" w:themeColor="text1"/>
            <w:sz w:val="22"/>
          </w:rPr>
          <w:t xml:space="preserve"> fractions (0.2 and 8.6%)</w:t>
        </w:r>
      </w:ins>
      <w:ins w:id="421" w:author="David Brown" w:date="2019-07-16T23:15:00Z">
        <w:r w:rsidR="00FF39FD">
          <w:rPr>
            <w:rFonts w:ascii="Arial" w:eastAsia="Arial" w:hAnsi="Arial" w:cs="Arial"/>
            <w:color w:val="000000" w:themeColor="text1"/>
            <w:sz w:val="22"/>
          </w:rPr>
          <w:t xml:space="preserve"> and borderline cfDNA TMB (18.2 and 20.0 mutations/Mb</w:t>
        </w:r>
      </w:ins>
      <w:ins w:id="422" w:author="David Brown" w:date="2019-07-17T17:36:00Z">
        <w:r w:rsidR="009D2D79">
          <w:rPr>
            <w:rFonts w:ascii="Arial" w:eastAsia="Arial" w:hAnsi="Arial" w:cs="Arial"/>
            <w:color w:val="000000" w:themeColor="text1"/>
            <w:sz w:val="22"/>
          </w:rPr>
          <w:t>, respectively</w:t>
        </w:r>
      </w:ins>
      <w:ins w:id="423" w:author="David Brown" w:date="2019-07-16T23:15:00Z">
        <w:r w:rsidR="00FF39FD">
          <w:rPr>
            <w:rFonts w:ascii="Arial" w:eastAsia="Arial" w:hAnsi="Arial" w:cs="Arial"/>
            <w:color w:val="000000" w:themeColor="text1"/>
            <w:sz w:val="22"/>
          </w:rPr>
          <w:t xml:space="preserve">). </w:t>
        </w:r>
      </w:ins>
      <w:del w:id="424" w:author="David Brown" w:date="2019-07-16T23:13:00Z">
        <w:r w:rsidR="00343F81" w:rsidRPr="00CB7AF6" w:rsidDel="00FF39FD">
          <w:rPr>
            <w:rFonts w:ascii="Arial" w:eastAsia="Arial" w:hAnsi="Arial" w:cs="Arial"/>
            <w:color w:val="000000" w:themeColor="text1"/>
            <w:sz w:val="22"/>
          </w:rPr>
          <w:delText xml:space="preserve"> </w:delText>
        </w:r>
      </w:del>
      <w:del w:id="425" w:author="Reis-Filho, Jorge S./Pathology" w:date="2019-07-13T21:31:00Z">
        <w:r w:rsidR="00343F81" w:rsidRPr="0030441E" w:rsidDel="006F1F91">
          <w:rPr>
            <w:rFonts w:ascii="Arial" w:eastAsia="Arial" w:hAnsi="Arial" w:cs="Arial"/>
            <w:color w:val="0033CC"/>
            <w:sz w:val="22"/>
            <w:rPrChange w:id="426" w:author="Reis-Filho, Jorge S./Pathology" w:date="2019-07-13T23:20:00Z">
              <w:rPr>
                <w:rFonts w:ascii="Arial" w:eastAsia="Arial" w:hAnsi="Arial" w:cs="Arial"/>
                <w:color w:val="000000" w:themeColor="text1"/>
                <w:sz w:val="22"/>
              </w:rPr>
            </w:rPrChange>
          </w:rPr>
          <w:delText>Of these</w:delText>
        </w:r>
      </w:del>
      <w:bookmarkStart w:id="427" w:name="_Hlk13946464"/>
      <w:ins w:id="428" w:author="Reis-Filho, Jorge S./Pathology" w:date="2019-07-13T21:31:00Z">
        <w:del w:id="429" w:author="David Brown" w:date="2019-07-16T23:15:00Z">
          <w:r w:rsidR="006F1F91" w:rsidRPr="0030441E" w:rsidDel="00FF39FD">
            <w:rPr>
              <w:rFonts w:ascii="Arial" w:eastAsia="Arial" w:hAnsi="Arial" w:cs="Arial"/>
              <w:color w:val="0033CC"/>
              <w:sz w:val="22"/>
              <w:rPrChange w:id="430" w:author="Reis-Filho, Jorge S./Pathology" w:date="2019-07-13T23:20:00Z">
                <w:rPr>
                  <w:rFonts w:ascii="Arial" w:eastAsia="Arial" w:hAnsi="Arial" w:cs="Arial"/>
                  <w:color w:val="000000" w:themeColor="text1"/>
                  <w:sz w:val="22"/>
                </w:rPr>
              </w:rPrChange>
            </w:rPr>
            <w:delText>The two samples where MSK-IMPACT</w:delText>
          </w:r>
        </w:del>
      </w:ins>
      <w:ins w:id="431" w:author="Reis-Filho, Jorge S./Pathology" w:date="2019-07-13T21:32:00Z">
        <w:del w:id="432" w:author="David Brown" w:date="2019-07-16T23:15:00Z">
          <w:r w:rsidR="006F1F91" w:rsidRPr="0030441E" w:rsidDel="00FF39FD">
            <w:rPr>
              <w:rFonts w:ascii="Arial" w:eastAsia="Arial" w:hAnsi="Arial" w:cs="Arial"/>
              <w:color w:val="0033CC"/>
              <w:sz w:val="22"/>
              <w:rPrChange w:id="433" w:author="Reis-Filho, Jorge S./Pathology" w:date="2019-07-13T23:20:00Z">
                <w:rPr>
                  <w:rFonts w:ascii="Arial" w:eastAsia="Arial" w:hAnsi="Arial" w:cs="Arial"/>
                  <w:color w:val="000000" w:themeColor="text1"/>
                  <w:sz w:val="22"/>
                </w:rPr>
              </w:rPrChange>
            </w:rPr>
            <w:delText xml:space="preserve"> but not the </w:delText>
          </w:r>
        </w:del>
      </w:ins>
      <w:ins w:id="434" w:author="Reis-Filho, Jorge S./Pathology" w:date="2019-07-13T22:32:00Z">
        <w:del w:id="435" w:author="David Brown" w:date="2019-07-16T23:15:00Z">
          <w:r w:rsidR="007D1DF9" w:rsidRPr="0030441E" w:rsidDel="00FF39FD">
            <w:rPr>
              <w:rFonts w:ascii="Arial" w:eastAsia="Arial" w:hAnsi="Arial" w:cs="Arial"/>
              <w:color w:val="0033CC"/>
              <w:sz w:val="22"/>
            </w:rPr>
            <w:delText>high-intensity</w:delText>
          </w:r>
        </w:del>
      </w:ins>
      <w:ins w:id="436" w:author="Reis-Filho, Jorge S./Pathology" w:date="2019-07-13T21:32:00Z">
        <w:del w:id="437" w:author="David Brown" w:date="2019-07-16T23:15:00Z">
          <w:r w:rsidR="006F1F91" w:rsidRPr="0030441E" w:rsidDel="00FF39FD">
            <w:rPr>
              <w:rFonts w:ascii="Arial" w:eastAsia="Arial" w:hAnsi="Arial" w:cs="Arial"/>
              <w:color w:val="0033CC"/>
              <w:sz w:val="22"/>
              <w:rPrChange w:id="438" w:author="Reis-Filho, Jorge S./Pathology" w:date="2019-07-13T23:20:00Z">
                <w:rPr>
                  <w:rFonts w:ascii="Arial" w:eastAsia="Arial" w:hAnsi="Arial" w:cs="Arial"/>
                  <w:color w:val="000000" w:themeColor="text1"/>
                  <w:sz w:val="22"/>
                </w:rPr>
              </w:rPrChange>
            </w:rPr>
            <w:delText xml:space="preserve"> assay identified as hypermutators</w:delText>
          </w:r>
        </w:del>
      </w:ins>
      <w:ins w:id="439" w:author="Reis-Filho, Jorge S./Pathology" w:date="2019-07-13T21:33:00Z">
        <w:del w:id="440" w:author="David Brown" w:date="2019-07-16T23:15:00Z">
          <w:r w:rsidR="006F1F91" w:rsidRPr="0030441E" w:rsidDel="00FF39FD">
            <w:rPr>
              <w:rFonts w:ascii="Arial" w:eastAsia="Arial" w:hAnsi="Arial" w:cs="Arial"/>
              <w:color w:val="0033CC"/>
              <w:sz w:val="22"/>
              <w:rPrChange w:id="441" w:author="Reis-Filho, Jorge S./Pathology" w:date="2019-07-13T23:20:00Z">
                <w:rPr>
                  <w:rFonts w:ascii="Arial" w:eastAsia="Arial" w:hAnsi="Arial" w:cs="Arial"/>
                  <w:color w:val="000000" w:themeColor="text1"/>
                  <w:sz w:val="22"/>
                </w:rPr>
              </w:rPrChange>
            </w:rPr>
            <w:delText xml:space="preserve"> display</w:delText>
          </w:r>
        </w:del>
      </w:ins>
      <w:ins w:id="442" w:author="Reis-Filho, Jorge S./Pathology" w:date="2019-07-13T21:35:00Z">
        <w:del w:id="443" w:author="David Brown" w:date="2019-07-16T23:15:00Z">
          <w:r w:rsidR="006F1F91" w:rsidRPr="0030441E" w:rsidDel="00FF39FD">
            <w:rPr>
              <w:rFonts w:ascii="Arial" w:eastAsia="Arial" w:hAnsi="Arial" w:cs="Arial"/>
              <w:color w:val="0033CC"/>
              <w:sz w:val="22"/>
              <w:rPrChange w:id="444" w:author="Reis-Filho, Jorge S./Pathology" w:date="2019-07-13T23:20:00Z">
                <w:rPr>
                  <w:rFonts w:ascii="Arial" w:eastAsia="Arial" w:hAnsi="Arial" w:cs="Arial"/>
                  <w:color w:val="000000" w:themeColor="text1"/>
                  <w:sz w:val="22"/>
                </w:rPr>
              </w:rPrChange>
            </w:rPr>
            <w:delText>ed</w:delText>
          </w:r>
        </w:del>
      </w:ins>
      <w:ins w:id="445" w:author="Reis-Filho, Jorge S./Pathology" w:date="2019-07-13T21:33:00Z">
        <w:del w:id="446" w:author="David Brown" w:date="2019-07-16T23:15:00Z">
          <w:r w:rsidR="006F1F91" w:rsidRPr="0030441E" w:rsidDel="00FF39FD">
            <w:rPr>
              <w:rFonts w:ascii="Arial" w:eastAsia="Arial" w:hAnsi="Arial" w:cs="Arial"/>
              <w:color w:val="0033CC"/>
              <w:sz w:val="22"/>
              <w:rPrChange w:id="447" w:author="Reis-Filho, Jorge S./Pathology" w:date="2019-07-13T23:20:00Z">
                <w:rPr>
                  <w:rFonts w:ascii="Arial" w:eastAsia="Arial" w:hAnsi="Arial" w:cs="Arial"/>
                  <w:color w:val="000000" w:themeColor="text1"/>
                  <w:sz w:val="22"/>
                </w:rPr>
              </w:rPrChange>
            </w:rPr>
            <w:delText xml:space="preserve"> </w:delText>
          </w:r>
        </w:del>
      </w:ins>
      <w:ins w:id="448" w:author="Reis-Filho, Jorge S./Pathology" w:date="2019-07-13T21:35:00Z">
        <w:del w:id="449" w:author="David Brown" w:date="2019-07-16T23:15:00Z">
          <w:r w:rsidR="006F1F91" w:rsidRPr="0030441E" w:rsidDel="00FF39FD">
            <w:rPr>
              <w:rFonts w:ascii="Arial" w:eastAsia="Arial" w:hAnsi="Arial" w:cs="Arial"/>
              <w:color w:val="0033CC"/>
              <w:sz w:val="22"/>
              <w:rPrChange w:id="450" w:author="Reis-Filho, Jorge S./Pathology" w:date="2019-07-13T23:20:00Z">
                <w:rPr>
                  <w:rFonts w:ascii="Arial" w:eastAsia="Arial" w:hAnsi="Arial" w:cs="Arial"/>
                  <w:color w:val="000000" w:themeColor="text1"/>
                  <w:sz w:val="22"/>
                </w:rPr>
              </w:rPrChange>
            </w:rPr>
            <w:delText xml:space="preserve">low (&lt;10%) </w:delText>
          </w:r>
        </w:del>
      </w:ins>
      <w:ins w:id="451" w:author="Reis-Filho, Jorge S./Pathology" w:date="2019-07-13T21:33:00Z">
        <w:del w:id="452" w:author="David Brown" w:date="2019-07-16T23:15:00Z">
          <w:r w:rsidR="006F1F91" w:rsidRPr="0030441E" w:rsidDel="00FF39FD">
            <w:rPr>
              <w:rFonts w:ascii="Arial" w:eastAsia="Arial" w:hAnsi="Arial" w:cs="Arial"/>
              <w:color w:val="0033CC"/>
              <w:sz w:val="22"/>
              <w:rPrChange w:id="453" w:author="Reis-Filho, Jorge S./Pathology" w:date="2019-07-13T23:20:00Z">
                <w:rPr>
                  <w:rFonts w:ascii="Arial" w:eastAsia="Arial" w:hAnsi="Arial" w:cs="Arial"/>
                  <w:color w:val="000000" w:themeColor="text1"/>
                  <w:sz w:val="22"/>
                </w:rPr>
              </w:rPrChange>
            </w:rPr>
            <w:delText>ctDNA fractions</w:delText>
          </w:r>
        </w:del>
      </w:ins>
      <w:ins w:id="454" w:author="Reis-Filho, Jorge S./Pathology" w:date="2019-07-13T21:35:00Z">
        <w:del w:id="455" w:author="David Brown" w:date="2019-07-16T23:15:00Z">
          <w:r w:rsidR="00564225" w:rsidRPr="0030441E" w:rsidDel="00FF39FD">
            <w:rPr>
              <w:rFonts w:ascii="Arial" w:eastAsia="Arial" w:hAnsi="Arial" w:cs="Arial"/>
              <w:color w:val="0033CC"/>
              <w:sz w:val="22"/>
              <w:rPrChange w:id="456" w:author="Reis-Filho, Jorge S./Pathology" w:date="2019-07-13T23:20:00Z">
                <w:rPr>
                  <w:rFonts w:ascii="Arial" w:eastAsia="Arial" w:hAnsi="Arial" w:cs="Arial"/>
                  <w:color w:val="000000" w:themeColor="text1"/>
                  <w:sz w:val="22"/>
                </w:rPr>
              </w:rPrChange>
            </w:rPr>
            <w:delText xml:space="preserve">; the remaining cases were also </w:delText>
          </w:r>
        </w:del>
      </w:ins>
      <w:del w:id="457" w:author="David Brown" w:date="2019-07-16T23:15:00Z">
        <w:r w:rsidR="00343F81" w:rsidRPr="00CB7AF6" w:rsidDel="00FF39FD">
          <w:rPr>
            <w:rFonts w:ascii="Arial" w:eastAsia="Arial" w:hAnsi="Arial" w:cs="Arial"/>
            <w:color w:val="000000" w:themeColor="text1"/>
            <w:sz w:val="22"/>
          </w:rPr>
          <w:delText>, four were also classified as having</w:delText>
        </w:r>
        <w:r w:rsidR="008C0711" w:rsidRPr="00CB7AF6" w:rsidDel="00FF39FD">
          <w:rPr>
            <w:rFonts w:ascii="Arial" w:eastAsia="Arial" w:hAnsi="Arial" w:cs="Arial"/>
            <w:color w:val="000000" w:themeColor="text1"/>
            <w:sz w:val="22"/>
          </w:rPr>
          <w:delText xml:space="preserve"> </w:delText>
        </w:r>
        <w:r w:rsidR="00343F81" w:rsidRPr="00CB7AF6" w:rsidDel="00FF39FD">
          <w:rPr>
            <w:rFonts w:ascii="Arial" w:eastAsia="Arial" w:hAnsi="Arial" w:cs="Arial"/>
            <w:color w:val="000000" w:themeColor="text1"/>
            <w:sz w:val="22"/>
          </w:rPr>
          <w:delText>high TMB by cfDNA analysis (&gt;22.7 mutations/Mb</w:delText>
        </w:r>
        <w:r w:rsidR="001874FD" w:rsidRPr="00CB7AF6" w:rsidDel="00FF39FD">
          <w:rPr>
            <w:rFonts w:ascii="Arial" w:eastAsia="Arial" w:hAnsi="Arial" w:cs="Arial"/>
            <w:color w:val="000000" w:themeColor="text1"/>
            <w:sz w:val="22"/>
          </w:rPr>
          <w:delText xml:space="preserve">; see </w:delText>
        </w:r>
        <w:r w:rsidR="001874FD" w:rsidRPr="00CB7AF6" w:rsidDel="00FF39FD">
          <w:rPr>
            <w:rFonts w:ascii="Arial" w:eastAsia="Arial" w:hAnsi="Arial" w:cs="Arial"/>
            <w:b/>
            <w:color w:val="000000" w:themeColor="text1"/>
            <w:sz w:val="22"/>
          </w:rPr>
          <w:delText>Methods</w:delText>
        </w:r>
        <w:r w:rsidR="00343F81" w:rsidRPr="00CB7AF6" w:rsidDel="00FF39FD">
          <w:rPr>
            <w:rFonts w:ascii="Arial" w:eastAsia="Arial" w:hAnsi="Arial" w:cs="Arial"/>
            <w:color w:val="000000" w:themeColor="text1"/>
            <w:sz w:val="22"/>
          </w:rPr>
          <w:delText xml:space="preserve">). </w:delText>
        </w:r>
      </w:del>
      <w:r w:rsidR="00343F81" w:rsidRPr="00CB7AF6">
        <w:rPr>
          <w:rFonts w:ascii="Arial" w:eastAsia="Arial" w:hAnsi="Arial" w:cs="Arial"/>
          <w:color w:val="000000" w:themeColor="text1"/>
          <w:sz w:val="22"/>
        </w:rPr>
        <w:t>Importantly, cfDNA analysis identified six additional cases with a high TMB (</w:t>
      </w:r>
      <w:r w:rsidR="00E669C5" w:rsidRPr="009D2D79">
        <w:rPr>
          <w:rFonts w:ascii="Arial" w:eastAsia="Arial" w:hAnsi="Arial" w:cs="Arial"/>
          <w:b/>
          <w:color w:val="000000" w:themeColor="text1"/>
          <w:sz w:val="22"/>
          <w:highlight w:val="yellow"/>
          <w:rPrChange w:id="458" w:author="David Brown" w:date="2019-07-17T17:38:00Z">
            <w:rPr>
              <w:rFonts w:ascii="Arial" w:eastAsia="Arial" w:hAnsi="Arial" w:cs="Arial"/>
              <w:b/>
              <w:color w:val="000000" w:themeColor="text1"/>
              <w:sz w:val="22"/>
            </w:rPr>
          </w:rPrChange>
        </w:rPr>
        <w:t xml:space="preserve">Fig. </w:t>
      </w:r>
      <w:r w:rsidR="00343F81" w:rsidRPr="009D2D79">
        <w:rPr>
          <w:rFonts w:ascii="Arial" w:eastAsia="Arial" w:hAnsi="Arial" w:cs="Arial"/>
          <w:b/>
          <w:color w:val="000000" w:themeColor="text1"/>
          <w:sz w:val="22"/>
          <w:highlight w:val="yellow"/>
          <w:rPrChange w:id="459" w:author="David Brown" w:date="2019-07-17T17:38:00Z">
            <w:rPr>
              <w:rFonts w:ascii="Arial" w:eastAsia="Arial" w:hAnsi="Arial" w:cs="Arial"/>
              <w:b/>
              <w:color w:val="000000" w:themeColor="text1"/>
              <w:sz w:val="22"/>
            </w:rPr>
          </w:rPrChange>
        </w:rPr>
        <w:t>3</w:t>
      </w:r>
      <w:r w:rsidR="00755A8A" w:rsidRPr="009D2D79">
        <w:rPr>
          <w:rFonts w:ascii="Arial" w:eastAsia="Arial" w:hAnsi="Arial" w:cs="Arial"/>
          <w:b/>
          <w:color w:val="000000" w:themeColor="text1"/>
          <w:sz w:val="22"/>
          <w:highlight w:val="yellow"/>
          <w:rPrChange w:id="460" w:author="David Brown" w:date="2019-07-17T17:38:00Z">
            <w:rPr>
              <w:rFonts w:ascii="Arial" w:eastAsia="Arial" w:hAnsi="Arial" w:cs="Arial"/>
              <w:b/>
              <w:color w:val="000000" w:themeColor="text1"/>
              <w:sz w:val="22"/>
            </w:rPr>
          </w:rPrChange>
        </w:rPr>
        <w:t>a</w:t>
      </w:r>
      <w:ins w:id="461" w:author="David Brown" w:date="2019-07-16T23:20:00Z">
        <w:r w:rsidR="00C45A54">
          <w:rPr>
            <w:rFonts w:ascii="Arial" w:eastAsia="Arial" w:hAnsi="Arial" w:cs="Arial"/>
            <w:color w:val="000000" w:themeColor="text1"/>
            <w:sz w:val="22"/>
          </w:rPr>
          <w:t xml:space="preserve">, </w:t>
        </w:r>
      </w:ins>
      <w:ins w:id="462" w:author="David Brown" w:date="2019-07-17T17:36:00Z">
        <w:r w:rsidR="009D2D79">
          <w:rPr>
            <w:rFonts w:ascii="Arial" w:eastAsia="Arial" w:hAnsi="Arial" w:cs="Arial"/>
            <w:color w:val="000000" w:themeColor="text1"/>
            <w:sz w:val="22"/>
          </w:rPr>
          <w:t xml:space="preserve">a </w:t>
        </w:r>
      </w:ins>
      <w:ins w:id="463" w:author="David Brown" w:date="2019-07-16T23:20:00Z">
        <w:r w:rsidR="00C45A54" w:rsidRPr="00C45A54">
          <w:rPr>
            <w:rFonts w:ascii="Arial" w:eastAsia="Arial" w:hAnsi="Arial" w:cs="Arial"/>
            <w:color w:val="000000" w:themeColor="text1"/>
            <w:sz w:val="22"/>
            <w:rPrChange w:id="464" w:author="David Brown" w:date="2019-07-16T23:20:00Z">
              <w:rPr>
                <w:rFonts w:ascii="Arial" w:eastAsia="Arial" w:hAnsi="Arial" w:cs="Arial"/>
                <w:b/>
                <w:color w:val="000000" w:themeColor="text1"/>
                <w:sz w:val="22"/>
              </w:rPr>
            </w:rPrChange>
          </w:rPr>
          <w:t xml:space="preserve">total of </w:t>
        </w:r>
      </w:ins>
      <w:ins w:id="465" w:author="David Brown" w:date="2019-07-17T17:37:00Z">
        <w:r w:rsidR="009D2D79">
          <w:rPr>
            <w:rFonts w:ascii="Arial" w:eastAsia="Arial" w:hAnsi="Arial" w:cs="Arial"/>
            <w:color w:val="000000" w:themeColor="text1"/>
            <w:sz w:val="22"/>
          </w:rPr>
          <w:t>ten</w:t>
        </w:r>
      </w:ins>
      <w:ins w:id="466" w:author="David Brown" w:date="2019-07-16T23:20:00Z">
        <w:r w:rsidR="00C45A54" w:rsidRPr="00C45A54">
          <w:rPr>
            <w:rFonts w:ascii="Arial" w:eastAsia="Arial" w:hAnsi="Arial" w:cs="Arial"/>
            <w:color w:val="000000" w:themeColor="text1"/>
            <w:sz w:val="22"/>
            <w:rPrChange w:id="467" w:author="David Brown" w:date="2019-07-16T23:20:00Z">
              <w:rPr>
                <w:rFonts w:ascii="Arial" w:eastAsia="Arial" w:hAnsi="Arial" w:cs="Arial"/>
                <w:b/>
                <w:color w:val="000000" w:themeColor="text1"/>
                <w:sz w:val="22"/>
              </w:rPr>
            </w:rPrChange>
          </w:rPr>
          <w:t xml:space="preserve"> cases henceforth referred to as hypermutated</w:t>
        </w:r>
      </w:ins>
      <w:r w:rsidR="00343F81" w:rsidRPr="00CB7AF6">
        <w:rPr>
          <w:rFonts w:ascii="Arial" w:eastAsia="Arial" w:hAnsi="Arial" w:cs="Arial"/>
          <w:color w:val="000000" w:themeColor="text1"/>
          <w:sz w:val="22"/>
        </w:rPr>
        <w:t>)</w:t>
      </w:r>
      <w:ins w:id="468" w:author="Reis-Filho, Jorge S./Pathology" w:date="2019-07-13T21:37:00Z">
        <w:r w:rsidR="00564225">
          <w:rPr>
            <w:rFonts w:ascii="Arial" w:eastAsia="Arial" w:hAnsi="Arial" w:cs="Arial"/>
            <w:color w:val="000000" w:themeColor="text1"/>
            <w:sz w:val="22"/>
          </w:rPr>
          <w:t xml:space="preserve"> </w:t>
        </w:r>
        <w:r w:rsidR="00564225" w:rsidRPr="0030441E">
          <w:rPr>
            <w:rFonts w:ascii="Arial" w:eastAsia="Arial" w:hAnsi="Arial" w:cs="Arial"/>
            <w:color w:val="0033CC"/>
            <w:sz w:val="22"/>
            <w:rPrChange w:id="469" w:author="Reis-Filho, Jorge S./Pathology" w:date="2019-07-13T23:20:00Z">
              <w:rPr>
                <w:rFonts w:ascii="Arial" w:eastAsia="Arial" w:hAnsi="Arial" w:cs="Arial"/>
                <w:color w:val="000000" w:themeColor="text1"/>
                <w:sz w:val="22"/>
              </w:rPr>
            </w:rPrChange>
          </w:rPr>
          <w:t>not detected as hypermutators by MSK-IMPACT analysis of the tumor biopsy</w:t>
        </w:r>
      </w:ins>
      <w:r w:rsidR="00343F81" w:rsidRPr="0030441E">
        <w:rPr>
          <w:rFonts w:ascii="Arial" w:eastAsia="Arial" w:hAnsi="Arial" w:cs="Arial"/>
          <w:color w:val="0033CC"/>
          <w:sz w:val="22"/>
          <w:rPrChange w:id="470" w:author="Reis-Filho, Jorge S./Pathology" w:date="2019-07-13T23:20:00Z">
            <w:rPr>
              <w:rFonts w:ascii="Arial" w:eastAsia="Arial" w:hAnsi="Arial" w:cs="Arial"/>
              <w:color w:val="000000" w:themeColor="text1"/>
              <w:sz w:val="22"/>
            </w:rPr>
          </w:rPrChange>
        </w:rPr>
        <w:t>.</w:t>
      </w:r>
      <w:ins w:id="471" w:author="Reis-Filho, Jorge S./Pathology" w:date="2019-07-13T21:37:00Z">
        <w:r w:rsidR="00564225" w:rsidRPr="0030441E">
          <w:rPr>
            <w:rFonts w:ascii="Arial" w:eastAsia="Arial" w:hAnsi="Arial" w:cs="Arial"/>
            <w:color w:val="0033CC"/>
            <w:sz w:val="22"/>
            <w:rPrChange w:id="472" w:author="Reis-Filho, Jorge S./Pathology" w:date="2019-07-13T23:20:00Z">
              <w:rPr>
                <w:rFonts w:ascii="Arial" w:eastAsia="Arial" w:hAnsi="Arial" w:cs="Arial"/>
                <w:color w:val="000000" w:themeColor="text1"/>
                <w:sz w:val="22"/>
              </w:rPr>
            </w:rPrChange>
          </w:rPr>
          <w:t xml:space="preserve"> </w:t>
        </w:r>
        <w:del w:id="473" w:author="David Brown" w:date="2019-07-16T23:21:00Z">
          <w:r w:rsidR="00564225" w:rsidRPr="0030441E" w:rsidDel="00C45A54">
            <w:rPr>
              <w:rFonts w:ascii="Arial" w:eastAsia="Arial" w:hAnsi="Arial" w:cs="Arial"/>
              <w:color w:val="0033CC"/>
              <w:sz w:val="22"/>
              <w:rPrChange w:id="474" w:author="Reis-Filho, Jorge S./Pathology" w:date="2019-07-13T23:20:00Z">
                <w:rPr>
                  <w:rFonts w:ascii="Arial" w:eastAsia="Arial" w:hAnsi="Arial" w:cs="Arial"/>
                  <w:color w:val="000000" w:themeColor="text1"/>
                  <w:sz w:val="22"/>
                </w:rPr>
              </w:rPrChange>
            </w:rPr>
            <w:delText>P</w:delText>
          </w:r>
        </w:del>
      </w:ins>
      <w:ins w:id="475" w:author="David Brown" w:date="2019-07-16T23:21:00Z">
        <w:r w:rsidR="00C45A54">
          <w:rPr>
            <w:rFonts w:ascii="Arial" w:eastAsia="Arial" w:hAnsi="Arial" w:cs="Arial"/>
            <w:color w:val="0033CC"/>
            <w:sz w:val="22"/>
          </w:rPr>
          <w:t>P</w:t>
        </w:r>
      </w:ins>
      <w:ins w:id="476" w:author="Reis-Filho, Jorge S./Pathology" w:date="2019-07-13T21:37:00Z">
        <w:r w:rsidR="00564225" w:rsidRPr="0030441E">
          <w:rPr>
            <w:rFonts w:ascii="Arial" w:eastAsia="Arial" w:hAnsi="Arial" w:cs="Arial"/>
            <w:color w:val="0033CC"/>
            <w:sz w:val="22"/>
            <w:rPrChange w:id="477" w:author="Reis-Filho, Jorge S./Pathology" w:date="2019-07-13T23:20:00Z">
              <w:rPr>
                <w:rFonts w:ascii="Arial" w:eastAsia="Arial" w:hAnsi="Arial" w:cs="Arial"/>
                <w:color w:val="000000" w:themeColor="text1"/>
                <w:sz w:val="22"/>
              </w:rPr>
            </w:rPrChange>
          </w:rPr>
          <w:t>otential explanation</w:t>
        </w:r>
      </w:ins>
      <w:ins w:id="478" w:author="David Brown" w:date="2019-07-16T23:21:00Z">
        <w:r w:rsidR="00C45A54">
          <w:rPr>
            <w:rFonts w:ascii="Arial" w:eastAsia="Arial" w:hAnsi="Arial" w:cs="Arial"/>
            <w:color w:val="0033CC"/>
            <w:sz w:val="22"/>
          </w:rPr>
          <w:t>s</w:t>
        </w:r>
      </w:ins>
      <w:ins w:id="479" w:author="Reis-Filho, Jorge S./Pathology" w:date="2019-07-13T21:37:00Z">
        <w:del w:id="480" w:author="David Brown" w:date="2019-07-16T23:21:00Z">
          <w:r w:rsidR="00564225" w:rsidRPr="0030441E" w:rsidDel="00C45A54">
            <w:rPr>
              <w:rFonts w:ascii="Arial" w:eastAsia="Arial" w:hAnsi="Arial" w:cs="Arial"/>
              <w:color w:val="0033CC"/>
              <w:sz w:val="22"/>
              <w:rPrChange w:id="481" w:author="Reis-Filho, Jorge S./Pathology" w:date="2019-07-13T23:20:00Z">
                <w:rPr>
                  <w:rFonts w:ascii="Arial" w:eastAsia="Arial" w:hAnsi="Arial" w:cs="Arial"/>
                  <w:color w:val="000000" w:themeColor="text1"/>
                  <w:sz w:val="22"/>
                </w:rPr>
              </w:rPrChange>
            </w:rPr>
            <w:delText>s</w:delText>
          </w:r>
        </w:del>
        <w:r w:rsidR="00564225" w:rsidRPr="0030441E">
          <w:rPr>
            <w:rFonts w:ascii="Arial" w:eastAsia="Arial" w:hAnsi="Arial" w:cs="Arial"/>
            <w:color w:val="0033CC"/>
            <w:sz w:val="22"/>
            <w:rPrChange w:id="482" w:author="Reis-Filho, Jorge S./Pathology" w:date="2019-07-13T23:20:00Z">
              <w:rPr>
                <w:rFonts w:ascii="Arial" w:eastAsia="Arial" w:hAnsi="Arial" w:cs="Arial"/>
                <w:color w:val="000000" w:themeColor="text1"/>
                <w:sz w:val="22"/>
              </w:rPr>
            </w:rPrChange>
          </w:rPr>
          <w:t xml:space="preserve"> for this observation include </w:t>
        </w:r>
      </w:ins>
      <w:ins w:id="483" w:author="Reis-Filho, Jorge S./Pathology" w:date="2019-07-13T21:39:00Z">
        <w:del w:id="484" w:author="David Brown" w:date="2019-07-17T17:37:00Z">
          <w:r w:rsidR="00564225" w:rsidRPr="0030441E" w:rsidDel="009D2D79">
            <w:rPr>
              <w:rFonts w:ascii="Arial" w:eastAsia="Arial" w:hAnsi="Arial" w:cs="Arial"/>
              <w:color w:val="0033CC"/>
              <w:sz w:val="22"/>
              <w:rPrChange w:id="485" w:author="Reis-Filho, Jorge S./Pathology" w:date="2019-07-13T23:20:00Z">
                <w:rPr>
                  <w:rFonts w:ascii="Arial" w:eastAsia="Arial" w:hAnsi="Arial" w:cs="Arial"/>
                  <w:color w:val="000000" w:themeColor="text1"/>
                  <w:sz w:val="22"/>
                </w:rPr>
              </w:rPrChange>
            </w:rPr>
            <w:delText xml:space="preserve">both </w:delText>
          </w:r>
        </w:del>
        <w:r w:rsidR="00564225" w:rsidRPr="0030441E">
          <w:rPr>
            <w:rFonts w:ascii="Arial" w:eastAsia="Arial" w:hAnsi="Arial" w:cs="Arial"/>
            <w:color w:val="0033CC"/>
            <w:sz w:val="22"/>
            <w:rPrChange w:id="486" w:author="Reis-Filho, Jorge S./Pathology" w:date="2019-07-13T23:20:00Z">
              <w:rPr>
                <w:rFonts w:ascii="Arial" w:eastAsia="Arial" w:hAnsi="Arial" w:cs="Arial"/>
                <w:color w:val="000000" w:themeColor="text1"/>
                <w:sz w:val="22"/>
              </w:rPr>
            </w:rPrChange>
          </w:rPr>
          <w:t xml:space="preserve">spatial </w:t>
        </w:r>
      </w:ins>
      <w:ins w:id="487" w:author="David Brown" w:date="2019-07-16T23:21:00Z">
        <w:r w:rsidR="00C45A54">
          <w:rPr>
            <w:rFonts w:ascii="Arial" w:eastAsia="Arial" w:hAnsi="Arial" w:cs="Arial"/>
            <w:color w:val="0033CC"/>
            <w:sz w:val="22"/>
          </w:rPr>
          <w:t xml:space="preserve">tumor </w:t>
        </w:r>
      </w:ins>
      <w:ins w:id="488" w:author="Reis-Filho, Jorge S./Pathology" w:date="2019-07-13T21:39:00Z">
        <w:del w:id="489" w:author="David Brown" w:date="2019-07-16T23:21:00Z">
          <w:r w:rsidR="00564225" w:rsidRPr="0030441E" w:rsidDel="00C45A54">
            <w:rPr>
              <w:rFonts w:ascii="Arial" w:eastAsia="Arial" w:hAnsi="Arial" w:cs="Arial"/>
              <w:color w:val="0033CC"/>
              <w:sz w:val="22"/>
              <w:rPrChange w:id="490" w:author="Reis-Filho, Jorge S./Pathology" w:date="2019-07-13T23:20:00Z">
                <w:rPr>
                  <w:rFonts w:ascii="Arial" w:eastAsia="Arial" w:hAnsi="Arial" w:cs="Arial"/>
                  <w:color w:val="000000" w:themeColor="text1"/>
                  <w:sz w:val="22"/>
                </w:rPr>
              </w:rPrChange>
            </w:rPr>
            <w:delText xml:space="preserve">and genetic </w:delText>
          </w:r>
        </w:del>
        <w:r w:rsidR="00564225" w:rsidRPr="0030441E">
          <w:rPr>
            <w:rFonts w:ascii="Arial" w:eastAsia="Arial" w:hAnsi="Arial" w:cs="Arial"/>
            <w:color w:val="0033CC"/>
            <w:sz w:val="22"/>
            <w:rPrChange w:id="491" w:author="Reis-Filho, Jorge S./Pathology" w:date="2019-07-13T23:20:00Z">
              <w:rPr>
                <w:rFonts w:ascii="Arial" w:eastAsia="Arial" w:hAnsi="Arial" w:cs="Arial"/>
                <w:color w:val="000000" w:themeColor="text1"/>
                <w:sz w:val="22"/>
              </w:rPr>
            </w:rPrChange>
          </w:rPr>
          <w:t xml:space="preserve">heterogeneity between </w:t>
        </w:r>
      </w:ins>
      <w:ins w:id="492" w:author="Reis-Filho, Jorge S./Pathology" w:date="2019-07-13T21:40:00Z">
        <w:del w:id="493" w:author="David Brown" w:date="2019-07-16T23:22:00Z">
          <w:r w:rsidR="00564225" w:rsidRPr="0030441E" w:rsidDel="00C45A54">
            <w:rPr>
              <w:rFonts w:ascii="Arial" w:eastAsia="Arial" w:hAnsi="Arial" w:cs="Arial"/>
              <w:color w:val="0033CC"/>
              <w:sz w:val="22"/>
              <w:rPrChange w:id="494" w:author="Reis-Filho, Jorge S./Pathology" w:date="2019-07-13T23:20:00Z">
                <w:rPr>
                  <w:rFonts w:ascii="Arial" w:eastAsia="Arial" w:hAnsi="Arial" w:cs="Arial"/>
                  <w:color w:val="000000" w:themeColor="text1"/>
                  <w:sz w:val="22"/>
                </w:rPr>
              </w:rPrChange>
            </w:rPr>
            <w:delText xml:space="preserve">primary tumor and </w:delText>
          </w:r>
        </w:del>
        <w:r w:rsidR="00564225" w:rsidRPr="0030441E">
          <w:rPr>
            <w:rFonts w:ascii="Arial" w:eastAsia="Arial" w:hAnsi="Arial" w:cs="Arial"/>
            <w:color w:val="0033CC"/>
            <w:sz w:val="22"/>
            <w:rPrChange w:id="495" w:author="Reis-Filho, Jorge S./Pathology" w:date="2019-07-13T23:20:00Z">
              <w:rPr>
                <w:rFonts w:ascii="Arial" w:eastAsia="Arial" w:hAnsi="Arial" w:cs="Arial"/>
                <w:color w:val="000000" w:themeColor="text1"/>
                <w:sz w:val="22"/>
              </w:rPr>
            </w:rPrChange>
          </w:rPr>
          <w:t>metastatic sites</w:t>
        </w:r>
        <w:del w:id="496" w:author="David Brown" w:date="2019-07-16T23:22:00Z">
          <w:r w:rsidR="00564225" w:rsidRPr="0030441E" w:rsidDel="00C45A54">
            <w:rPr>
              <w:rFonts w:ascii="Arial" w:eastAsia="Arial" w:hAnsi="Arial" w:cs="Arial"/>
              <w:color w:val="0033CC"/>
              <w:sz w:val="22"/>
              <w:rPrChange w:id="497" w:author="Reis-Filho, Jorge S./Pathology" w:date="2019-07-13T23:20:00Z">
                <w:rPr>
                  <w:rFonts w:ascii="Arial" w:eastAsia="Arial" w:hAnsi="Arial" w:cs="Arial"/>
                  <w:color w:val="000000" w:themeColor="text1"/>
                  <w:sz w:val="22"/>
                </w:rPr>
              </w:rPrChange>
            </w:rPr>
            <w:delText xml:space="preserve"> and between metastatic sites, and </w:delText>
          </w:r>
        </w:del>
      </w:ins>
      <w:ins w:id="498" w:author="Reis-Filho, Jorge S./Pathology" w:date="2019-07-13T21:38:00Z">
        <w:del w:id="499" w:author="David Brown" w:date="2019-07-16T23:22:00Z">
          <w:r w:rsidR="00564225" w:rsidRPr="0030441E" w:rsidDel="00C45A54">
            <w:rPr>
              <w:rFonts w:ascii="Arial" w:eastAsia="Arial" w:hAnsi="Arial" w:cs="Arial"/>
              <w:color w:val="0033CC"/>
              <w:sz w:val="22"/>
              <w:rPrChange w:id="500" w:author="Reis-Filho, Jorge S./Pathology" w:date="2019-07-13T23:20:00Z">
                <w:rPr>
                  <w:rFonts w:ascii="Arial" w:eastAsia="Arial" w:hAnsi="Arial" w:cs="Arial"/>
                  <w:color w:val="000000" w:themeColor="text1"/>
                  <w:sz w:val="22"/>
                </w:rPr>
              </w:rPrChange>
            </w:rPr>
            <w:delText>the acquisition of the hypermutator phenotype at a relatively late stage in tumor evolution</w:delText>
          </w:r>
        </w:del>
      </w:ins>
      <w:ins w:id="501" w:author="David Brown" w:date="2019-07-16T23:22:00Z">
        <w:r w:rsidR="00C45A54">
          <w:rPr>
            <w:rFonts w:ascii="Arial" w:eastAsia="Arial" w:hAnsi="Arial" w:cs="Arial"/>
            <w:color w:val="0033CC"/>
            <w:sz w:val="22"/>
          </w:rPr>
          <w:t xml:space="preserve"> with only some sites demonstrating a hypermutator phenotype</w:t>
        </w:r>
      </w:ins>
      <w:ins w:id="502" w:author="Reis-Filho, Jorge S./Pathology" w:date="2019-07-13T21:39:00Z">
        <w:r w:rsidR="00564225" w:rsidRPr="0030441E">
          <w:rPr>
            <w:rFonts w:ascii="Arial" w:eastAsia="Arial" w:hAnsi="Arial" w:cs="Arial"/>
            <w:color w:val="0033CC"/>
            <w:sz w:val="22"/>
            <w:rPrChange w:id="503" w:author="Reis-Filho, Jorge S./Pathology" w:date="2019-07-13T23:20:00Z">
              <w:rPr>
                <w:rFonts w:ascii="Arial" w:eastAsia="Arial" w:hAnsi="Arial" w:cs="Arial"/>
                <w:color w:val="000000" w:themeColor="text1"/>
                <w:sz w:val="22"/>
              </w:rPr>
            </w:rPrChange>
          </w:rPr>
          <w:t>.</w:t>
        </w:r>
      </w:ins>
      <w:r w:rsidR="00343F81" w:rsidRPr="0030441E">
        <w:rPr>
          <w:rFonts w:ascii="Arial" w:eastAsia="Arial" w:hAnsi="Arial" w:cs="Arial"/>
          <w:color w:val="0033CC"/>
          <w:sz w:val="22"/>
          <w:rPrChange w:id="504" w:author="Reis-Filho, Jorge S./Pathology" w:date="2019-07-13T23:20:00Z">
            <w:rPr>
              <w:rFonts w:ascii="Arial" w:eastAsia="Arial" w:hAnsi="Arial" w:cs="Arial"/>
              <w:color w:val="000000" w:themeColor="text1"/>
              <w:sz w:val="22"/>
            </w:rPr>
          </w:rPrChange>
        </w:rPr>
        <w:t xml:space="preserve"> </w:t>
      </w:r>
      <w:bookmarkEnd w:id="427"/>
      <w:r w:rsidR="00343F81" w:rsidRPr="00CB7AF6">
        <w:rPr>
          <w:rFonts w:ascii="Arial" w:eastAsia="Arial" w:hAnsi="Arial" w:cs="Arial"/>
          <w:color w:val="000000" w:themeColor="text1"/>
          <w:sz w:val="22"/>
        </w:rPr>
        <w:t xml:space="preserve">The </w:t>
      </w:r>
      <w:del w:id="505" w:author="David Brown" w:date="2019-07-17T17:37:00Z">
        <w:r w:rsidR="001C4AAF" w:rsidDel="009D2D79">
          <w:rPr>
            <w:rFonts w:ascii="Arial" w:eastAsia="Arial" w:hAnsi="Arial" w:cs="Arial"/>
            <w:color w:val="000000" w:themeColor="text1"/>
            <w:sz w:val="22"/>
          </w:rPr>
          <w:delText>10</w:delText>
        </w:r>
        <w:r w:rsidR="00343F81" w:rsidRPr="00CB7AF6" w:rsidDel="009D2D79">
          <w:rPr>
            <w:rFonts w:ascii="Arial" w:eastAsia="Arial" w:hAnsi="Arial" w:cs="Arial"/>
            <w:color w:val="000000" w:themeColor="text1"/>
            <w:sz w:val="22"/>
          </w:rPr>
          <w:delText xml:space="preserve"> </w:delText>
        </w:r>
      </w:del>
      <w:ins w:id="506" w:author="David Brown" w:date="2019-07-17T17:37:00Z">
        <w:r w:rsidR="009D2D79">
          <w:rPr>
            <w:rFonts w:ascii="Arial" w:eastAsia="Arial" w:hAnsi="Arial" w:cs="Arial"/>
            <w:color w:val="000000" w:themeColor="text1"/>
            <w:sz w:val="22"/>
          </w:rPr>
          <w:t>ten</w:t>
        </w:r>
        <w:r w:rsidR="009D2D79" w:rsidRPr="00CB7AF6">
          <w:rPr>
            <w:rFonts w:ascii="Arial" w:eastAsia="Arial" w:hAnsi="Arial" w:cs="Arial"/>
            <w:color w:val="000000" w:themeColor="text1"/>
            <w:sz w:val="22"/>
          </w:rPr>
          <w:t xml:space="preserve"> </w:t>
        </w:r>
      </w:ins>
      <w:ins w:id="507" w:author="David Brown" w:date="2019-07-16T23:22:00Z">
        <w:r w:rsidR="00C45A54">
          <w:rPr>
            <w:rFonts w:ascii="Arial" w:eastAsia="Arial" w:hAnsi="Arial" w:cs="Arial"/>
            <w:color w:val="000000" w:themeColor="text1"/>
            <w:sz w:val="22"/>
          </w:rPr>
          <w:t xml:space="preserve">hypermutated </w:t>
        </w:r>
      </w:ins>
      <w:r w:rsidR="00343F81" w:rsidRPr="00CB7AF6">
        <w:rPr>
          <w:rFonts w:ascii="Arial" w:eastAsia="Arial" w:hAnsi="Arial" w:cs="Arial"/>
          <w:color w:val="000000" w:themeColor="text1"/>
          <w:sz w:val="22"/>
        </w:rPr>
        <w:t xml:space="preserve">cfDNA samples </w:t>
      </w:r>
      <w:del w:id="508" w:author="David Brown" w:date="2019-07-16T23:22:00Z">
        <w:r w:rsidR="00343F81" w:rsidRPr="00CB7AF6" w:rsidDel="00C45A54">
          <w:rPr>
            <w:rFonts w:ascii="Arial" w:eastAsia="Arial" w:hAnsi="Arial" w:cs="Arial"/>
            <w:color w:val="000000" w:themeColor="text1"/>
            <w:sz w:val="22"/>
          </w:rPr>
          <w:delText xml:space="preserve">with high TMB (henceforth referred to as </w:delText>
        </w:r>
        <w:r w:rsidR="00520797" w:rsidRPr="00CB7AF6" w:rsidDel="00C45A54">
          <w:rPr>
            <w:rFonts w:ascii="Arial" w:eastAsia="Arial" w:hAnsi="Arial" w:cs="Arial"/>
            <w:color w:val="000000" w:themeColor="text1"/>
            <w:sz w:val="22"/>
          </w:rPr>
          <w:delText>hypermutat</w:delText>
        </w:r>
        <w:r w:rsidR="001874FD" w:rsidRPr="00CB7AF6" w:rsidDel="00C45A54">
          <w:rPr>
            <w:rFonts w:ascii="Arial" w:eastAsia="Arial" w:hAnsi="Arial" w:cs="Arial"/>
            <w:color w:val="000000" w:themeColor="text1"/>
            <w:sz w:val="22"/>
          </w:rPr>
          <w:delText>ed</w:delText>
        </w:r>
        <w:r w:rsidR="00343F81" w:rsidRPr="00CB7AF6" w:rsidDel="00C45A54">
          <w:rPr>
            <w:rFonts w:ascii="Arial" w:eastAsia="Arial" w:hAnsi="Arial" w:cs="Arial"/>
            <w:color w:val="000000" w:themeColor="text1"/>
            <w:sz w:val="22"/>
          </w:rPr>
          <w:delText xml:space="preserve">) </w:delText>
        </w:r>
      </w:del>
      <w:r w:rsidR="00343F81" w:rsidRPr="00CB7AF6">
        <w:rPr>
          <w:rFonts w:ascii="Arial" w:eastAsia="Arial" w:hAnsi="Arial" w:cs="Arial"/>
          <w:color w:val="000000" w:themeColor="text1"/>
          <w:sz w:val="22"/>
        </w:rPr>
        <w:t xml:space="preserve">accounted for 75% of the cfDNA biopsy </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mutations and VUSo</w:t>
      </w:r>
      <w:r w:rsidR="00520797" w:rsidRPr="00CB7AF6">
        <w:rPr>
          <w:rFonts w:ascii="Arial" w:eastAsia="Arial" w:hAnsi="Arial" w:cs="Arial"/>
          <w:color w:val="000000" w:themeColor="text1"/>
          <w:sz w:val="22"/>
        </w:rPr>
        <w:t xml:space="preserve"> across the entire cohort</w:t>
      </w:r>
      <w:r w:rsidR="00343F81" w:rsidRPr="00CB7AF6">
        <w:rPr>
          <w:rFonts w:ascii="Arial" w:eastAsia="Arial" w:hAnsi="Arial" w:cs="Arial"/>
          <w:color w:val="000000" w:themeColor="text1"/>
          <w:sz w:val="22"/>
        </w:rPr>
        <w:t xml:space="preserve"> (</w:t>
      </w:r>
      <w:r w:rsidR="00E669C5" w:rsidRPr="000B12E4">
        <w:rPr>
          <w:rFonts w:ascii="Arial" w:eastAsia="Arial" w:hAnsi="Arial" w:cs="Arial"/>
          <w:b/>
          <w:color w:val="000000" w:themeColor="text1"/>
          <w:sz w:val="22"/>
          <w:highlight w:val="yellow"/>
          <w:rPrChange w:id="509" w:author="David Brown" w:date="2019-07-17T17:40:00Z">
            <w:rPr>
              <w:rFonts w:ascii="Arial" w:eastAsia="Arial" w:hAnsi="Arial" w:cs="Arial"/>
              <w:b/>
              <w:color w:val="000000" w:themeColor="text1"/>
              <w:sz w:val="22"/>
            </w:rPr>
          </w:rPrChange>
        </w:rPr>
        <w:t xml:space="preserve">Fig. </w:t>
      </w:r>
      <w:r w:rsidR="00343F81" w:rsidRPr="000B12E4">
        <w:rPr>
          <w:rFonts w:ascii="Arial" w:eastAsia="Arial" w:hAnsi="Arial" w:cs="Arial"/>
          <w:b/>
          <w:color w:val="000000" w:themeColor="text1"/>
          <w:sz w:val="22"/>
          <w:highlight w:val="yellow"/>
          <w:rPrChange w:id="510" w:author="David Brown" w:date="2019-07-17T17:40: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11" w:author="David Brown" w:date="2019-07-17T17:40:00Z">
            <w:rPr>
              <w:rFonts w:ascii="Arial" w:eastAsia="Arial" w:hAnsi="Arial" w:cs="Arial"/>
              <w:b/>
              <w:color w:val="000000" w:themeColor="text1"/>
              <w:sz w:val="22"/>
            </w:rPr>
          </w:rPrChange>
        </w:rPr>
        <w:t>b</w:t>
      </w:r>
      <w:r w:rsidR="00D74647" w:rsidRPr="00CB7AF6">
        <w:rPr>
          <w:rFonts w:ascii="Arial" w:eastAsia="Arial" w:hAnsi="Arial" w:cs="Arial"/>
          <w:color w:val="000000" w:themeColor="text1"/>
          <w:sz w:val="22"/>
        </w:rPr>
        <w:t>) and</w:t>
      </w:r>
      <w:r w:rsidR="00343F81" w:rsidRPr="00CB7AF6">
        <w:rPr>
          <w:rFonts w:ascii="Arial" w:eastAsia="Arial" w:hAnsi="Arial" w:cs="Arial"/>
          <w:color w:val="000000" w:themeColor="text1"/>
          <w:sz w:val="22"/>
        </w:rPr>
        <w:t xml:space="preserve"> displayed mutational signatures consistent with </w:t>
      </w:r>
      <w:ins w:id="512" w:author="David Brown" w:date="2019-07-16T23:23:00Z">
        <w:r w:rsidR="00C45A54">
          <w:rPr>
            <w:rFonts w:ascii="Arial" w:eastAsia="Arial" w:hAnsi="Arial" w:cs="Arial"/>
            <w:color w:val="000000" w:themeColor="text1"/>
            <w:sz w:val="22"/>
          </w:rPr>
          <w:t xml:space="preserve">the </w:t>
        </w:r>
      </w:ins>
      <w:r w:rsidR="00343F81" w:rsidRPr="00CB7AF6">
        <w:rPr>
          <w:rFonts w:ascii="Arial" w:eastAsia="Arial" w:hAnsi="Arial" w:cs="Arial"/>
          <w:color w:val="000000" w:themeColor="text1"/>
          <w:sz w:val="22"/>
        </w:rPr>
        <w:t xml:space="preserve">modalities of genetic instability documented in MBCs, NSCLCs, and CRPC. All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MBCs (</w:t>
      </w:r>
      <w:r w:rsidR="003001A2" w:rsidRPr="00CB7AF6">
        <w:rPr>
          <w:rFonts w:ascii="Arial" w:eastAsia="Arial" w:hAnsi="Arial" w:cs="Arial"/>
          <w:color w:val="000000" w:themeColor="text1"/>
          <w:sz w:val="22"/>
        </w:rPr>
        <w:t>n</w:t>
      </w:r>
      <w:r w:rsidR="00343F81" w:rsidRPr="00CB7AF6">
        <w:rPr>
          <w:rFonts w:ascii="Arial" w:eastAsia="Arial" w:hAnsi="Arial" w:cs="Arial"/>
          <w:color w:val="000000" w:themeColor="text1"/>
          <w:sz w:val="22"/>
        </w:rPr>
        <w:t xml:space="preserve">=5) and one of the three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CRPCs displayed the mutational signature related to activity of the APOBEC </w:t>
      </w:r>
      <w:r w:rsidR="00343F81" w:rsidRPr="00CB7AF6">
        <w:rPr>
          <w:rFonts w:ascii="Arial" w:eastAsia="Arial" w:hAnsi="Arial" w:cs="Arial"/>
          <w:color w:val="000000" w:themeColor="text1"/>
          <w:sz w:val="22"/>
        </w:rPr>
        <w:lastRenderedPageBreak/>
        <w:t>cytidine deaminases</w:t>
      </w:r>
      <w:r w:rsidR="001159B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which </w:t>
      </w:r>
      <w:r w:rsidR="00BD7923">
        <w:rPr>
          <w:rFonts w:ascii="Arial" w:eastAsia="Arial" w:hAnsi="Arial" w:cs="Arial"/>
          <w:color w:val="000000" w:themeColor="text1"/>
          <w:sz w:val="22"/>
        </w:rPr>
        <w:t xml:space="preserve">generate </w:t>
      </w:r>
      <w:r w:rsidR="00343F81" w:rsidRPr="00CB7AF6">
        <w:rPr>
          <w:rFonts w:ascii="Arial" w:eastAsia="Arial" w:hAnsi="Arial" w:cs="Arial"/>
          <w:color w:val="000000" w:themeColor="text1"/>
          <w:sz w:val="22"/>
        </w:rPr>
        <w:t>a hypermutator phenotype a</w:t>
      </w:r>
      <w:r w:rsidR="00A00617" w:rsidRPr="00CB7AF6">
        <w:rPr>
          <w:rFonts w:ascii="Arial" w:eastAsia="Arial" w:hAnsi="Arial" w:cs="Arial"/>
          <w:color w:val="000000" w:themeColor="text1"/>
          <w:sz w:val="22"/>
        </w:rPr>
        <w:t xml:space="preserve">nd </w:t>
      </w:r>
      <w:del w:id="513" w:author="David Brown" w:date="2019-07-18T02:26:00Z">
        <w:r w:rsidR="003D3797" w:rsidDel="00EE5200">
          <w:rPr>
            <w:rFonts w:ascii="Arial" w:eastAsia="Arial" w:hAnsi="Arial" w:cs="Arial"/>
            <w:color w:val="000000" w:themeColor="text1"/>
            <w:sz w:val="22"/>
          </w:rPr>
          <w:delText>are</w:delText>
        </w:r>
        <w:r w:rsidR="005831BA" w:rsidRPr="00CB7AF6" w:rsidDel="00EE5200">
          <w:rPr>
            <w:rFonts w:ascii="Arial" w:eastAsia="Arial" w:hAnsi="Arial" w:cs="Arial"/>
            <w:color w:val="000000" w:themeColor="text1"/>
            <w:sz w:val="22"/>
          </w:rPr>
          <w:delText xml:space="preserve"> </w:delText>
        </w:r>
      </w:del>
      <w:ins w:id="514" w:author="David Brown" w:date="2019-07-18T02:26:00Z">
        <w:r w:rsidR="00EE5200">
          <w:rPr>
            <w:rFonts w:ascii="Arial" w:eastAsia="Arial" w:hAnsi="Arial" w:cs="Arial"/>
            <w:color w:val="000000" w:themeColor="text1"/>
            <w:sz w:val="22"/>
          </w:rPr>
          <w:t>is</w:t>
        </w:r>
        <w:r w:rsidR="00EE5200" w:rsidRPr="00CB7AF6">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commonly acquired late</w:t>
      </w:r>
      <w:del w:id="515" w:author="David Brown" w:date="2019-07-18T02:26:00Z">
        <w:r w:rsidR="00343F81" w:rsidRPr="00CB7AF6" w:rsidDel="00EE5200">
          <w:rPr>
            <w:rFonts w:ascii="Arial" w:eastAsia="Arial" w:hAnsi="Arial" w:cs="Arial"/>
            <w:color w:val="000000" w:themeColor="text1"/>
            <w:sz w:val="22"/>
          </w:rPr>
          <w:delText>r</w:delText>
        </w:r>
      </w:del>
      <w:r w:rsidR="00343F81" w:rsidRPr="00CB7AF6">
        <w:rPr>
          <w:rFonts w:ascii="Arial" w:eastAsia="Arial" w:hAnsi="Arial" w:cs="Arial"/>
          <w:color w:val="000000" w:themeColor="text1"/>
          <w:sz w:val="22"/>
        </w:rPr>
        <w:t xml:space="preserve"> in the evolution of </w:t>
      </w:r>
      <w:del w:id="516" w:author="Reis-Filho, Jorge S./Pathology" w:date="2019-07-13T22:17:00Z">
        <w:r w:rsidR="00343F81" w:rsidRPr="0030441E" w:rsidDel="00BE6275">
          <w:rPr>
            <w:rFonts w:ascii="Arial" w:eastAsia="Arial" w:hAnsi="Arial" w:cs="Arial"/>
            <w:color w:val="0033CC"/>
            <w:sz w:val="22"/>
            <w:rPrChange w:id="517" w:author="Reis-Filho, Jorge S./Pathology" w:date="2019-07-13T23:20:00Z">
              <w:rPr>
                <w:rFonts w:ascii="Arial" w:eastAsia="Arial" w:hAnsi="Arial" w:cs="Arial"/>
                <w:color w:val="000000" w:themeColor="text1"/>
                <w:sz w:val="22"/>
              </w:rPr>
            </w:rPrChange>
          </w:rPr>
          <w:delText xml:space="preserve">breast </w:delText>
        </w:r>
      </w:del>
      <w:ins w:id="518" w:author="Reis-Filho, Jorge S./Pathology" w:date="2019-07-13T22:17:00Z">
        <w:r w:rsidR="00BE6275" w:rsidRPr="0030441E">
          <w:rPr>
            <w:rFonts w:ascii="Arial" w:eastAsia="Arial" w:hAnsi="Arial" w:cs="Arial"/>
            <w:color w:val="0033CC"/>
            <w:sz w:val="22"/>
            <w:rPrChange w:id="519" w:author="Reis-Filho, Jorge S./Pathology" w:date="2019-07-13T23:20:00Z">
              <w:rPr>
                <w:rFonts w:ascii="Arial" w:eastAsia="Arial" w:hAnsi="Arial" w:cs="Arial"/>
                <w:color w:val="000000" w:themeColor="text1"/>
                <w:sz w:val="22"/>
              </w:rPr>
            </w:rPrChange>
          </w:rPr>
          <w:t xml:space="preserve">MBCs </w:t>
        </w:r>
      </w:ins>
      <w:r w:rsidR="00343F81" w:rsidRPr="00CB7AF6">
        <w:rPr>
          <w:rFonts w:ascii="Arial" w:eastAsia="Arial" w:hAnsi="Arial" w:cs="Arial"/>
          <w:color w:val="000000" w:themeColor="text1"/>
          <w:sz w:val="22"/>
        </w:rPr>
        <w:t xml:space="preserve">and </w:t>
      </w:r>
      <w:del w:id="520" w:author="Reis-Filho, Jorge S./Pathology" w:date="2019-07-13T22:17:00Z">
        <w:r w:rsidR="00343F81" w:rsidRPr="0030441E" w:rsidDel="00BE6275">
          <w:rPr>
            <w:rFonts w:ascii="Arial" w:eastAsia="Arial" w:hAnsi="Arial" w:cs="Arial"/>
            <w:color w:val="0033CC"/>
            <w:sz w:val="22"/>
            <w:rPrChange w:id="521" w:author="Reis-Filho, Jorge S./Pathology" w:date="2019-07-13T23:20:00Z">
              <w:rPr>
                <w:rFonts w:ascii="Arial" w:eastAsia="Arial" w:hAnsi="Arial" w:cs="Arial"/>
                <w:color w:val="000000" w:themeColor="text1"/>
                <w:sz w:val="22"/>
              </w:rPr>
            </w:rPrChange>
          </w:rPr>
          <w:delText>prostate cancers</w:delText>
        </w:r>
      </w:del>
      <w:ins w:id="522" w:author="Reis-Filho, Jorge S./Pathology" w:date="2019-07-13T22:17:00Z">
        <w:r w:rsidR="00BE6275" w:rsidRPr="0030441E">
          <w:rPr>
            <w:rFonts w:ascii="Arial" w:eastAsia="Arial" w:hAnsi="Arial" w:cs="Arial"/>
            <w:color w:val="0033CC"/>
            <w:sz w:val="22"/>
            <w:rPrChange w:id="523" w:author="Reis-Filho, Jorge S./Pathology" w:date="2019-07-13T23:20:00Z">
              <w:rPr>
                <w:rFonts w:ascii="Arial" w:eastAsia="Arial" w:hAnsi="Arial" w:cs="Arial"/>
                <w:color w:val="000000" w:themeColor="text1"/>
                <w:sz w:val="22"/>
              </w:rPr>
            </w:rPrChange>
          </w:rPr>
          <w:t>CRPC</w:t>
        </w:r>
        <w:r w:rsidR="00BE6275">
          <w:rPr>
            <w:rFonts w:ascii="Arial" w:eastAsia="Arial" w:hAnsi="Arial" w:cs="Arial"/>
            <w:color w:val="000000" w:themeColor="text1"/>
            <w:sz w:val="22"/>
          </w:rPr>
          <w:t>s</w:t>
        </w:r>
      </w:ins>
      <w:r w:rsidR="001159B7" w:rsidRPr="00CB7AF6">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40</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Consistent with the results of previous analysis of NSCLCs</w:t>
      </w:r>
      <w:r w:rsidR="001159B7" w:rsidRPr="00CB7AF6">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41</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the mutational signatures of the two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NSCLCs </w:t>
      </w:r>
      <w:r w:rsidR="003D3797">
        <w:rPr>
          <w:rFonts w:ascii="Arial" w:eastAsia="Arial" w:hAnsi="Arial" w:cs="Arial"/>
          <w:color w:val="000000" w:themeColor="text1"/>
          <w:sz w:val="22"/>
        </w:rPr>
        <w:t>comprised</w:t>
      </w:r>
      <w:r w:rsidR="00343F81" w:rsidRPr="00CB7AF6">
        <w:rPr>
          <w:rFonts w:ascii="Arial" w:eastAsia="Arial" w:hAnsi="Arial" w:cs="Arial"/>
          <w:color w:val="000000" w:themeColor="text1"/>
          <w:sz w:val="22"/>
        </w:rPr>
        <w:t xml:space="preserve"> the smoking-related signature </w:t>
      </w:r>
      <w:r w:rsidR="00BD7923">
        <w:rPr>
          <w:rFonts w:ascii="Arial" w:eastAsia="Arial" w:hAnsi="Arial" w:cs="Arial"/>
          <w:color w:val="000000" w:themeColor="text1"/>
          <w:sz w:val="22"/>
        </w:rPr>
        <w:t>and</w:t>
      </w:r>
      <w:r w:rsidR="00343F81" w:rsidRPr="00CB7AF6">
        <w:rPr>
          <w:rFonts w:ascii="Arial" w:eastAsia="Arial" w:hAnsi="Arial" w:cs="Arial"/>
          <w:color w:val="000000" w:themeColor="text1"/>
          <w:sz w:val="22"/>
        </w:rPr>
        <w:t xml:space="preserve"> a combination of other mutational signatures, including APOBEC, homologous recombination DNA repair-deficiency (HRD), and loss-of-function of mismatch repair (MMR</w:t>
      </w:r>
      <w:r w:rsidR="007D236F">
        <w:rPr>
          <w:rFonts w:ascii="Arial" w:eastAsia="Arial" w:hAnsi="Arial" w:cs="Arial"/>
          <w:color w:val="000000" w:themeColor="text1"/>
          <w:sz w:val="22"/>
        </w:rPr>
        <w:t>;</w:t>
      </w:r>
      <w:r w:rsidR="009249ED" w:rsidRPr="00CB7AF6">
        <w:rPr>
          <w:rFonts w:ascii="Arial" w:eastAsia="Arial" w:hAnsi="Arial" w:cs="Arial"/>
          <w:color w:val="000000" w:themeColor="text1"/>
          <w:sz w:val="22"/>
        </w:rPr>
        <w:t xml:space="preserve"> </w:t>
      </w:r>
      <w:r w:rsidR="00E669C5" w:rsidRPr="009D2D79">
        <w:rPr>
          <w:rFonts w:ascii="Arial" w:eastAsia="Arial" w:hAnsi="Arial" w:cs="Arial"/>
          <w:b/>
          <w:color w:val="000000" w:themeColor="text1"/>
          <w:sz w:val="22"/>
          <w:highlight w:val="yellow"/>
          <w:rPrChange w:id="524" w:author="David Brown" w:date="2019-07-17T17:38:00Z">
            <w:rPr>
              <w:rFonts w:ascii="Arial" w:eastAsia="Arial" w:hAnsi="Arial" w:cs="Arial"/>
              <w:b/>
              <w:color w:val="000000" w:themeColor="text1"/>
              <w:sz w:val="22"/>
            </w:rPr>
          </w:rPrChange>
        </w:rPr>
        <w:t xml:space="preserve">Fig. </w:t>
      </w:r>
      <w:r w:rsidR="00343F81" w:rsidRPr="009D2D79">
        <w:rPr>
          <w:rFonts w:ascii="Arial" w:eastAsia="Arial" w:hAnsi="Arial" w:cs="Arial"/>
          <w:b/>
          <w:color w:val="000000" w:themeColor="text1"/>
          <w:sz w:val="22"/>
          <w:highlight w:val="yellow"/>
          <w:rPrChange w:id="525" w:author="David Brown" w:date="2019-07-17T17:38:00Z">
            <w:rPr>
              <w:rFonts w:ascii="Arial" w:eastAsia="Arial" w:hAnsi="Arial" w:cs="Arial"/>
              <w:b/>
              <w:color w:val="000000" w:themeColor="text1"/>
              <w:sz w:val="22"/>
            </w:rPr>
          </w:rPrChange>
        </w:rPr>
        <w:t>3</w:t>
      </w:r>
      <w:r w:rsidR="00755A8A" w:rsidRPr="009D2D79">
        <w:rPr>
          <w:rFonts w:ascii="Arial" w:eastAsia="Arial" w:hAnsi="Arial" w:cs="Arial"/>
          <w:b/>
          <w:color w:val="000000" w:themeColor="text1"/>
          <w:sz w:val="22"/>
          <w:highlight w:val="yellow"/>
          <w:rPrChange w:id="526" w:author="David Brown" w:date="2019-07-17T17:38:00Z">
            <w:rPr>
              <w:rFonts w:ascii="Arial" w:eastAsia="Arial" w:hAnsi="Arial" w:cs="Arial"/>
              <w:b/>
              <w:color w:val="000000" w:themeColor="text1"/>
              <w:sz w:val="22"/>
            </w:rPr>
          </w:rPrChange>
        </w:rPr>
        <w:t>c</w:t>
      </w:r>
      <w:r w:rsidR="00343F81" w:rsidRPr="00CB7AF6">
        <w:rPr>
          <w:rFonts w:ascii="Arial" w:eastAsia="Arial" w:hAnsi="Arial" w:cs="Arial"/>
          <w:color w:val="000000" w:themeColor="text1"/>
          <w:sz w:val="22"/>
        </w:rPr>
        <w:t xml:space="preserve"> and </w:t>
      </w:r>
      <w:r w:rsidR="00303111" w:rsidRPr="00C45A54">
        <w:rPr>
          <w:rFonts w:ascii="Arial" w:eastAsia="Arial" w:hAnsi="Arial" w:cs="Arial"/>
          <w:b/>
          <w:color w:val="000000" w:themeColor="text1"/>
          <w:sz w:val="22"/>
          <w:highlight w:val="yellow"/>
          <w:rPrChange w:id="527" w:author="David Brown" w:date="2019-07-16T23:23:00Z">
            <w:rPr>
              <w:rFonts w:ascii="Arial" w:eastAsia="Arial" w:hAnsi="Arial" w:cs="Arial"/>
              <w:b/>
              <w:color w:val="000000" w:themeColor="text1"/>
              <w:sz w:val="22"/>
            </w:rPr>
          </w:rPrChange>
        </w:rPr>
        <w:t xml:space="preserve">Supplementary Fig. </w:t>
      </w:r>
      <w:del w:id="528" w:author="David Brown" w:date="2019-07-17T17:41:00Z">
        <w:r w:rsidR="00343F81" w:rsidRPr="00C45A54" w:rsidDel="000B12E4">
          <w:rPr>
            <w:rFonts w:ascii="Arial" w:eastAsia="Arial" w:hAnsi="Arial" w:cs="Arial"/>
            <w:b/>
            <w:color w:val="000000" w:themeColor="text1"/>
            <w:sz w:val="22"/>
            <w:highlight w:val="yellow"/>
            <w:rPrChange w:id="529" w:author="David Brown" w:date="2019-07-16T23:23:00Z">
              <w:rPr>
                <w:rFonts w:ascii="Arial" w:eastAsia="Arial" w:hAnsi="Arial" w:cs="Arial"/>
                <w:b/>
                <w:color w:val="000000" w:themeColor="text1"/>
                <w:sz w:val="22"/>
              </w:rPr>
            </w:rPrChange>
          </w:rPr>
          <w:delText>5</w:delText>
        </w:r>
      </w:del>
      <w:ins w:id="530" w:author="David Brown" w:date="2019-07-17T17:41:00Z">
        <w:r w:rsidR="000B12E4">
          <w:rPr>
            <w:rFonts w:ascii="Arial" w:eastAsia="Arial" w:hAnsi="Arial" w:cs="Arial"/>
            <w:b/>
            <w:color w:val="000000" w:themeColor="text1"/>
            <w:sz w:val="22"/>
            <w:highlight w:val="yellow"/>
          </w:rPr>
          <w:t>6</w:t>
        </w:r>
      </w:ins>
      <w:r w:rsidR="00343F81" w:rsidRPr="00CB7AF6">
        <w:rPr>
          <w:rFonts w:ascii="Arial" w:eastAsia="Arial" w:hAnsi="Arial" w:cs="Arial"/>
          <w:color w:val="000000" w:themeColor="text1"/>
          <w:sz w:val="22"/>
        </w:rPr>
        <w:t>).</w:t>
      </w:r>
      <w:ins w:id="531" w:author="Reis-Filho, Jorge S./Pathology" w:date="2019-07-13T21:36:00Z">
        <w:r w:rsidR="00564225">
          <w:rPr>
            <w:rFonts w:ascii="Arial" w:eastAsia="Arial" w:hAnsi="Arial" w:cs="Arial"/>
            <w:color w:val="000000" w:themeColor="text1"/>
            <w:sz w:val="22"/>
          </w:rPr>
          <w:t xml:space="preserve"> </w:t>
        </w:r>
      </w:ins>
    </w:p>
    <w:p w14:paraId="1F89D48C" w14:textId="77777777" w:rsidR="007C0779" w:rsidRPr="00CB7AF6" w:rsidRDefault="007C0779" w:rsidP="00AE24DE">
      <w:pPr>
        <w:spacing w:line="480" w:lineRule="auto"/>
        <w:rPr>
          <w:rFonts w:ascii="Arial" w:eastAsia="Arial" w:hAnsi="Arial" w:cs="Arial"/>
          <w:color w:val="000000" w:themeColor="text1"/>
          <w:sz w:val="22"/>
        </w:rPr>
      </w:pPr>
    </w:p>
    <w:p w14:paraId="18DFDD28" w14:textId="09ACEC9D"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High microsatellite instability (MSI-H), stemming from loss of MMR, has been validated as a biomarker of response to </w:t>
      </w:r>
      <w:r w:rsidR="003338FE" w:rsidRPr="00CB7AF6">
        <w:rPr>
          <w:rFonts w:ascii="Arial" w:eastAsia="Arial" w:hAnsi="Arial" w:cs="Arial"/>
          <w:color w:val="000000" w:themeColor="text1"/>
          <w:sz w:val="22"/>
        </w:rPr>
        <w:t>immune-checkpoint inhibitors</w:t>
      </w:r>
      <w:r w:rsidR="00293E2D" w:rsidRPr="00CB7AF6">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42</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 We therefore assessed the MSI status of the cohort utilizing MSIsensor</w:t>
      </w:r>
      <w:r w:rsidR="00293E2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293E2D" w:rsidRPr="00CB7AF6">
        <w:rPr>
          <w:rFonts w:ascii="Arial" w:eastAsia="Arial" w:hAnsi="Arial" w:cs="Arial"/>
          <w:color w:val="000000" w:themeColor="text1"/>
          <w:sz w:val="22"/>
          <w:szCs w:val="22"/>
        </w:rPr>
        <w:fldChar w:fldCharType="end"/>
      </w:r>
      <w:r w:rsidR="00B11803">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adjusted for the ultra-high sequencing depth of cfDNA</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tumor biopsy</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and matched normal WBCs (</w:t>
      </w:r>
      <w:r w:rsidRPr="00CB7AF6">
        <w:rPr>
          <w:rFonts w:ascii="Arial" w:eastAsia="Arial" w:hAnsi="Arial" w:cs="Arial"/>
          <w:b/>
          <w:color w:val="000000" w:themeColor="text1"/>
          <w:sz w:val="22"/>
        </w:rPr>
        <w:t>Methods</w:t>
      </w:r>
      <w:ins w:id="532" w:author="David Brown" w:date="2019-07-16T23:23:00Z">
        <w:r w:rsidR="00C45A54">
          <w:rPr>
            <w:rFonts w:ascii="Arial" w:eastAsia="Arial" w:hAnsi="Arial" w:cs="Arial"/>
            <w:b/>
            <w:color w:val="000000" w:themeColor="text1"/>
            <w:sz w:val="22"/>
          </w:rPr>
          <w:t xml:space="preserve">, </w:t>
        </w:r>
        <w:r w:rsidR="00C45A54" w:rsidRPr="00C45A54">
          <w:rPr>
            <w:rFonts w:ascii="Arial" w:eastAsia="Arial" w:hAnsi="Arial" w:cs="Arial"/>
            <w:b/>
            <w:color w:val="000000" w:themeColor="text1"/>
            <w:sz w:val="22"/>
            <w:highlight w:val="yellow"/>
            <w:rPrChange w:id="533" w:author="David Brown" w:date="2019-07-16T23:23:00Z">
              <w:rPr>
                <w:rFonts w:ascii="Arial" w:eastAsia="Arial" w:hAnsi="Arial" w:cs="Arial"/>
                <w:b/>
                <w:color w:val="000000" w:themeColor="text1"/>
                <w:sz w:val="22"/>
              </w:rPr>
            </w:rPrChange>
          </w:rPr>
          <w:t xml:space="preserve">Supplementary Fig. </w:t>
        </w:r>
      </w:ins>
      <w:ins w:id="534" w:author="David Brown" w:date="2019-07-17T17:42:00Z">
        <w:r w:rsidR="000B12E4">
          <w:rPr>
            <w:rFonts w:ascii="Arial" w:eastAsia="Arial" w:hAnsi="Arial" w:cs="Arial"/>
            <w:b/>
            <w:color w:val="000000" w:themeColor="text1"/>
            <w:sz w:val="22"/>
            <w:highlight w:val="yellow"/>
          </w:rPr>
          <w:t>7</w:t>
        </w:r>
      </w:ins>
      <w:r w:rsidRPr="00CB7AF6">
        <w:rPr>
          <w:rFonts w:ascii="Arial" w:eastAsia="Arial" w:hAnsi="Arial" w:cs="Arial"/>
          <w:color w:val="000000" w:themeColor="text1"/>
          <w:sz w:val="22"/>
        </w:rPr>
        <w:t>). Our cfDNA analysis revealed one CRPC with genomics features of MSI-H (</w:t>
      </w:r>
      <w:r w:rsidR="00E669C5" w:rsidRPr="000B12E4">
        <w:rPr>
          <w:rFonts w:ascii="Arial" w:eastAsia="Arial" w:hAnsi="Arial" w:cs="Arial"/>
          <w:b/>
          <w:color w:val="000000" w:themeColor="text1"/>
          <w:sz w:val="22"/>
          <w:highlight w:val="yellow"/>
          <w:rPrChange w:id="535"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36"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37" w:author="David Brown" w:date="2019-07-17T19:44:00Z">
            <w:rPr>
              <w:rFonts w:ascii="Arial" w:eastAsia="Arial" w:hAnsi="Arial" w:cs="Arial"/>
              <w:b/>
              <w:color w:val="000000" w:themeColor="text1"/>
              <w:sz w:val="22"/>
            </w:rPr>
          </w:rPrChange>
        </w:rPr>
        <w:t>d</w:t>
      </w:r>
      <w:r w:rsidRPr="00CB7AF6">
        <w:rPr>
          <w:rFonts w:ascii="Arial" w:eastAsia="Arial" w:hAnsi="Arial" w:cs="Arial"/>
          <w:color w:val="000000" w:themeColor="text1"/>
          <w:sz w:val="22"/>
        </w:rPr>
        <w:t>), which was also found to display a dominant MMR mutational signature (</w:t>
      </w:r>
      <w:r w:rsidR="00E669C5" w:rsidRPr="000B12E4">
        <w:rPr>
          <w:rFonts w:ascii="Arial" w:eastAsia="Arial" w:hAnsi="Arial" w:cs="Arial"/>
          <w:b/>
          <w:color w:val="000000" w:themeColor="text1"/>
          <w:sz w:val="22"/>
          <w:highlight w:val="yellow"/>
          <w:rPrChange w:id="538"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39"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40" w:author="David Brown" w:date="2019-07-17T19:44:00Z">
            <w:rPr>
              <w:rFonts w:ascii="Arial" w:eastAsia="Arial" w:hAnsi="Arial" w:cs="Arial"/>
              <w:b/>
              <w:color w:val="000000" w:themeColor="text1"/>
              <w:sz w:val="22"/>
            </w:rPr>
          </w:rPrChange>
        </w:rPr>
        <w:t>c</w:t>
      </w:r>
      <w:r w:rsidRPr="00CB7AF6">
        <w:rPr>
          <w:rFonts w:ascii="Arial" w:eastAsia="Arial" w:hAnsi="Arial" w:cs="Arial"/>
          <w:color w:val="000000" w:themeColor="text1"/>
          <w:sz w:val="22"/>
        </w:rPr>
        <w:t xml:space="preserve">). Consistent with the notion that MSI is a predictor of </w:t>
      </w:r>
      <w:r w:rsidR="0062531D">
        <w:rPr>
          <w:rFonts w:ascii="Arial" w:eastAsia="Arial" w:hAnsi="Arial" w:cs="Arial"/>
          <w:color w:val="000000" w:themeColor="text1"/>
          <w:sz w:val="22"/>
        </w:rPr>
        <w:t xml:space="preserve">response to </w:t>
      </w:r>
      <w:r w:rsidRPr="00CB7AF6">
        <w:rPr>
          <w:rFonts w:ascii="Arial" w:eastAsia="Arial" w:hAnsi="Arial" w:cs="Arial"/>
          <w:color w:val="000000" w:themeColor="text1"/>
          <w:sz w:val="22"/>
        </w:rPr>
        <w:t>immune-checkpoint inhibitor</w:t>
      </w:r>
      <w:r w:rsidR="0062531D">
        <w:rPr>
          <w:rFonts w:ascii="Arial" w:eastAsia="Arial" w:hAnsi="Arial" w:cs="Arial"/>
          <w:color w:val="000000" w:themeColor="text1"/>
          <w:sz w:val="22"/>
        </w:rPr>
        <w:t>s</w:t>
      </w:r>
      <w:r w:rsidRPr="00CB7AF6">
        <w:rPr>
          <w:rFonts w:ascii="Arial" w:eastAsia="Arial" w:hAnsi="Arial" w:cs="Arial"/>
          <w:color w:val="000000" w:themeColor="text1"/>
          <w:sz w:val="22"/>
        </w:rPr>
        <w:t xml:space="preserve">, this CRPC </w:t>
      </w:r>
      <w:r w:rsidR="009249ED" w:rsidRPr="00CB7AF6">
        <w:rPr>
          <w:rFonts w:ascii="Arial" w:eastAsia="Arial" w:hAnsi="Arial" w:cs="Arial"/>
          <w:color w:val="000000" w:themeColor="text1"/>
          <w:sz w:val="22"/>
        </w:rPr>
        <w:t>patient</w:t>
      </w:r>
      <w:r w:rsidR="0049337D"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w:t>
      </w:r>
      <w:ins w:id="541" w:author="David Brown" w:date="2019-07-18T02:28:00Z">
        <w:r w:rsidR="00EE5200">
          <w:rPr>
            <w:rFonts w:ascii="Arial" w:eastAsia="Arial" w:hAnsi="Arial" w:cs="Arial"/>
            <w:color w:val="000000" w:themeColor="text1"/>
            <w:sz w:val="22"/>
          </w:rPr>
          <w:t xml:space="preserve">who had </w:t>
        </w:r>
      </w:ins>
      <w:r w:rsidRPr="00CB7AF6">
        <w:rPr>
          <w:rFonts w:ascii="Arial" w:eastAsia="Arial" w:hAnsi="Arial" w:cs="Arial"/>
          <w:color w:val="000000" w:themeColor="text1"/>
          <w:sz w:val="22"/>
        </w:rPr>
        <w:t xml:space="preserve">previously </w:t>
      </w:r>
      <w:ins w:id="542" w:author="David Brown" w:date="2019-07-18T02:28:00Z">
        <w:r w:rsidR="00EE5200">
          <w:rPr>
            <w:rFonts w:ascii="Arial" w:eastAsia="Arial" w:hAnsi="Arial" w:cs="Arial"/>
            <w:color w:val="000000" w:themeColor="text1"/>
            <w:sz w:val="22"/>
          </w:rPr>
          <w:t xml:space="preserve">been </w:t>
        </w:r>
      </w:ins>
      <w:r w:rsidRPr="00CB7AF6">
        <w:rPr>
          <w:rFonts w:ascii="Arial" w:eastAsia="Arial" w:hAnsi="Arial" w:cs="Arial"/>
          <w:color w:val="000000" w:themeColor="text1"/>
          <w:sz w:val="22"/>
        </w:rPr>
        <w:t xml:space="preserve">treated with enzalutamide </w:t>
      </w:r>
      <w:del w:id="543" w:author="David Brown" w:date="2019-07-18T02:28:00Z">
        <w:r w:rsidRPr="00CB7AF6" w:rsidDel="00EE5200">
          <w:rPr>
            <w:rFonts w:ascii="Arial" w:eastAsia="Arial" w:hAnsi="Arial" w:cs="Arial"/>
            <w:color w:val="000000" w:themeColor="text1"/>
            <w:sz w:val="22"/>
          </w:rPr>
          <w:delText>was treated with</w:delText>
        </w:r>
      </w:del>
      <w:ins w:id="544" w:author="David Brown" w:date="2019-07-18T02:28:00Z">
        <w:r w:rsidR="00EE5200">
          <w:rPr>
            <w:rFonts w:ascii="Arial" w:eastAsia="Arial" w:hAnsi="Arial" w:cs="Arial"/>
            <w:color w:val="000000" w:themeColor="text1"/>
            <w:sz w:val="22"/>
          </w:rPr>
          <w:t>received</w:t>
        </w:r>
      </w:ins>
      <w:r w:rsidRPr="00CB7AF6">
        <w:rPr>
          <w:rFonts w:ascii="Arial" w:eastAsia="Arial" w:hAnsi="Arial" w:cs="Arial"/>
          <w:color w:val="000000" w:themeColor="text1"/>
          <w:sz w:val="22"/>
        </w:rPr>
        <w:t xml:space="preserve"> an anti-PD-L1 inhibitor and displayed rapid and sustained tumor regression, as defined by the response evaluation criteria in solid tumors (RECIST v1.1) and prostate-specific antigen (PSA) serological levels (</w:t>
      </w:r>
      <w:r w:rsidR="00E669C5" w:rsidRPr="000B12E4">
        <w:rPr>
          <w:rFonts w:ascii="Arial" w:eastAsia="Arial" w:hAnsi="Arial" w:cs="Arial"/>
          <w:b/>
          <w:color w:val="000000" w:themeColor="text1"/>
          <w:sz w:val="22"/>
          <w:highlight w:val="yellow"/>
          <w:rPrChange w:id="545" w:author="David Brown" w:date="2019-07-17T19:44:00Z">
            <w:rPr>
              <w:rFonts w:ascii="Arial" w:eastAsia="Arial" w:hAnsi="Arial" w:cs="Arial"/>
              <w:b/>
              <w:color w:val="000000" w:themeColor="text1"/>
              <w:sz w:val="22"/>
            </w:rPr>
          </w:rPrChange>
        </w:rPr>
        <w:t xml:space="preserve">Fig. </w:t>
      </w:r>
      <w:r w:rsidRPr="000B12E4">
        <w:rPr>
          <w:rFonts w:ascii="Arial" w:eastAsia="Arial" w:hAnsi="Arial" w:cs="Arial"/>
          <w:b/>
          <w:color w:val="000000" w:themeColor="text1"/>
          <w:sz w:val="22"/>
          <w:highlight w:val="yellow"/>
          <w:rPrChange w:id="546" w:author="David Brown" w:date="2019-07-17T19:44:00Z">
            <w:rPr>
              <w:rFonts w:ascii="Arial" w:eastAsia="Arial" w:hAnsi="Arial" w:cs="Arial"/>
              <w:b/>
              <w:color w:val="000000" w:themeColor="text1"/>
              <w:sz w:val="22"/>
            </w:rPr>
          </w:rPrChange>
        </w:rPr>
        <w:t>3</w:t>
      </w:r>
      <w:r w:rsidR="00755A8A" w:rsidRPr="000B12E4">
        <w:rPr>
          <w:rFonts w:ascii="Arial" w:eastAsia="Arial" w:hAnsi="Arial" w:cs="Arial"/>
          <w:b/>
          <w:color w:val="000000" w:themeColor="text1"/>
          <w:sz w:val="22"/>
          <w:highlight w:val="yellow"/>
          <w:rPrChange w:id="547" w:author="David Brown" w:date="2019-07-17T19:44:00Z">
            <w:rPr>
              <w:rFonts w:ascii="Arial" w:eastAsia="Arial" w:hAnsi="Arial" w:cs="Arial"/>
              <w:b/>
              <w:color w:val="000000" w:themeColor="text1"/>
              <w:sz w:val="22"/>
            </w:rPr>
          </w:rPrChange>
        </w:rPr>
        <w:t>e</w:t>
      </w:r>
      <w:r w:rsidRPr="00CB7AF6">
        <w:rPr>
          <w:rFonts w:ascii="Arial" w:eastAsia="Arial" w:hAnsi="Arial" w:cs="Arial"/>
          <w:color w:val="000000" w:themeColor="text1"/>
          <w:sz w:val="22"/>
        </w:rPr>
        <w:t xml:space="preserve">). </w:t>
      </w:r>
      <w:r w:rsidR="003001A2" w:rsidRPr="00CB7AF6">
        <w:rPr>
          <w:rFonts w:ascii="Arial" w:eastAsia="Arial" w:hAnsi="Arial" w:cs="Arial"/>
          <w:color w:val="000000" w:themeColor="text1"/>
          <w:sz w:val="22"/>
        </w:rPr>
        <w:t>Taken together</w:t>
      </w:r>
      <w:r w:rsidR="009249ED" w:rsidRPr="00CB7AF6">
        <w:rPr>
          <w:rFonts w:ascii="Arial" w:eastAsia="Arial" w:hAnsi="Arial" w:cs="Arial"/>
          <w:color w:val="000000" w:themeColor="text1"/>
          <w:sz w:val="22"/>
        </w:rPr>
        <w:t>, t</w:t>
      </w:r>
      <w:r w:rsidR="00520797" w:rsidRPr="00CB7AF6">
        <w:rPr>
          <w:rFonts w:ascii="Arial" w:eastAsia="Arial" w:hAnsi="Arial" w:cs="Arial"/>
          <w:color w:val="000000" w:themeColor="text1"/>
          <w:sz w:val="22"/>
        </w:rPr>
        <w:t>hese</w:t>
      </w:r>
      <w:r w:rsidR="00E05A45" w:rsidRPr="00CB7AF6">
        <w:rPr>
          <w:rFonts w:ascii="Arial" w:eastAsia="Arial" w:hAnsi="Arial" w:cs="Arial"/>
          <w:color w:val="000000" w:themeColor="text1"/>
          <w:sz w:val="22"/>
        </w:rPr>
        <w:t xml:space="preserve"> results</w:t>
      </w:r>
      <w:r w:rsidRPr="00CB7AF6">
        <w:rPr>
          <w:rFonts w:ascii="Arial" w:eastAsia="Arial" w:hAnsi="Arial" w:cs="Arial"/>
          <w:color w:val="000000" w:themeColor="text1"/>
          <w:sz w:val="22"/>
        </w:rPr>
        <w:t xml:space="preserve"> suggest that </w:t>
      </w:r>
      <w:r w:rsidR="00FD4DA2" w:rsidRPr="00CB7AF6">
        <w:rPr>
          <w:rFonts w:ascii="Arial" w:eastAsia="Arial" w:hAnsi="Arial" w:cs="Arial"/>
          <w:color w:val="000000" w:themeColor="text1"/>
          <w:sz w:val="22"/>
        </w:rPr>
        <w:t xml:space="preserve">this </w:t>
      </w:r>
      <w:r w:rsidRPr="00CB7AF6">
        <w:rPr>
          <w:rFonts w:ascii="Arial" w:eastAsia="Arial" w:hAnsi="Arial" w:cs="Arial"/>
          <w:color w:val="000000" w:themeColor="text1"/>
          <w:sz w:val="22"/>
        </w:rPr>
        <w:t xml:space="preserve">cfDNA sequencing assay may </w:t>
      </w:r>
      <w:r w:rsidR="00AA17A8">
        <w:rPr>
          <w:rFonts w:ascii="Arial" w:eastAsia="Arial" w:hAnsi="Arial" w:cs="Arial"/>
          <w:color w:val="000000" w:themeColor="text1"/>
          <w:sz w:val="22"/>
        </w:rPr>
        <w:t>accurately</w:t>
      </w:r>
      <w:r w:rsidRPr="00CB7AF6">
        <w:rPr>
          <w:rFonts w:ascii="Arial" w:eastAsia="Arial" w:hAnsi="Arial" w:cs="Arial"/>
          <w:color w:val="000000" w:themeColor="text1"/>
          <w:sz w:val="22"/>
        </w:rPr>
        <w:t xml:space="preserve"> </w:t>
      </w:r>
      <w:r w:rsidR="00FD4DA2" w:rsidRPr="00CB7AF6">
        <w:rPr>
          <w:rFonts w:ascii="Arial" w:eastAsia="Arial" w:hAnsi="Arial" w:cs="Arial"/>
          <w:color w:val="000000" w:themeColor="text1"/>
          <w:sz w:val="22"/>
        </w:rPr>
        <w:t xml:space="preserve">detect </w:t>
      </w:r>
      <w:r w:rsidRPr="00CB7AF6">
        <w:rPr>
          <w:rFonts w:ascii="Arial" w:eastAsia="Arial" w:hAnsi="Arial" w:cs="Arial"/>
          <w:color w:val="000000" w:themeColor="text1"/>
          <w:sz w:val="22"/>
        </w:rPr>
        <w:t>tumor-derived mutations</w:t>
      </w:r>
      <w:r w:rsidR="00FD4DA2" w:rsidRPr="00CB7AF6">
        <w:rPr>
          <w:rFonts w:ascii="Arial" w:eastAsia="Arial" w:hAnsi="Arial" w:cs="Arial"/>
          <w:color w:val="000000" w:themeColor="text1"/>
          <w:sz w:val="22"/>
        </w:rPr>
        <w:t xml:space="preserve"> across a large portion of the genome</w:t>
      </w:r>
      <w:r w:rsidR="001E5093">
        <w:rPr>
          <w:rFonts w:ascii="Arial" w:eastAsia="Arial" w:hAnsi="Arial" w:cs="Arial"/>
          <w:color w:val="000000" w:themeColor="text1"/>
          <w:sz w:val="22"/>
        </w:rPr>
        <w:t>,</w:t>
      </w:r>
      <w:r w:rsidR="00FD4DA2" w:rsidRPr="00CB7AF6">
        <w:rPr>
          <w:rFonts w:ascii="Arial" w:eastAsia="Arial" w:hAnsi="Arial" w:cs="Arial"/>
          <w:color w:val="000000" w:themeColor="text1"/>
          <w:sz w:val="22"/>
        </w:rPr>
        <w:t xml:space="preserve"> </w:t>
      </w:r>
      <w:r w:rsidR="00E163FE" w:rsidRPr="00CB7AF6">
        <w:rPr>
          <w:rFonts w:ascii="Arial" w:eastAsia="Arial" w:hAnsi="Arial" w:cs="Arial"/>
          <w:color w:val="000000" w:themeColor="text1"/>
          <w:sz w:val="22"/>
        </w:rPr>
        <w:t xml:space="preserve">potentially </w:t>
      </w:r>
      <w:r w:rsidR="006E4C58" w:rsidRPr="00CB7AF6">
        <w:rPr>
          <w:rFonts w:ascii="Arial" w:eastAsia="Arial" w:hAnsi="Arial" w:cs="Arial"/>
          <w:color w:val="000000" w:themeColor="text1"/>
          <w:sz w:val="22"/>
        </w:rPr>
        <w:t>allowing for the characterization of</w:t>
      </w:r>
      <w:r w:rsidR="00FD4DA2" w:rsidRPr="00CB7AF6">
        <w:rPr>
          <w:rFonts w:ascii="Arial" w:eastAsia="Arial" w:hAnsi="Arial" w:cs="Arial"/>
          <w:color w:val="000000" w:themeColor="text1"/>
          <w:sz w:val="22"/>
        </w:rPr>
        <w:t xml:space="preserve"> t</w:t>
      </w:r>
      <w:r w:rsidRPr="00CB7AF6">
        <w:rPr>
          <w:rFonts w:ascii="Arial" w:eastAsia="Arial" w:hAnsi="Arial" w:cs="Arial"/>
          <w:color w:val="000000" w:themeColor="text1"/>
          <w:sz w:val="22"/>
        </w:rPr>
        <w:t>umor mutation burden</w:t>
      </w:r>
      <w:r w:rsidR="00FD4DA2" w:rsidRPr="00CB7AF6">
        <w:rPr>
          <w:rFonts w:ascii="Arial" w:eastAsia="Arial" w:hAnsi="Arial" w:cs="Arial"/>
          <w:color w:val="000000" w:themeColor="text1"/>
          <w:sz w:val="22"/>
        </w:rPr>
        <w:t xml:space="preserve">, MSI </w:t>
      </w:r>
      <w:r w:rsidR="006E4C58" w:rsidRPr="00CB7AF6">
        <w:rPr>
          <w:rFonts w:ascii="Arial" w:eastAsia="Arial" w:hAnsi="Arial" w:cs="Arial"/>
          <w:color w:val="000000" w:themeColor="text1"/>
          <w:sz w:val="22"/>
        </w:rPr>
        <w:t>status</w:t>
      </w:r>
      <w:r w:rsidR="00D74647" w:rsidRPr="00CB7AF6">
        <w:rPr>
          <w:rFonts w:ascii="Arial" w:eastAsia="Arial" w:hAnsi="Arial" w:cs="Arial"/>
          <w:color w:val="000000" w:themeColor="text1"/>
          <w:sz w:val="22"/>
        </w:rPr>
        <w:t xml:space="preserve"> and</w:t>
      </w:r>
      <w:r w:rsidRPr="00CB7AF6">
        <w:rPr>
          <w:rFonts w:ascii="Arial" w:eastAsia="Arial" w:hAnsi="Arial" w:cs="Arial"/>
          <w:color w:val="000000" w:themeColor="text1"/>
          <w:sz w:val="22"/>
        </w:rPr>
        <w:t xml:space="preserve"> mutational signatures.</w:t>
      </w:r>
    </w:p>
    <w:p w14:paraId="5F340AF7" w14:textId="77777777" w:rsidR="007C0779" w:rsidRPr="00CB7AF6" w:rsidRDefault="007C0779" w:rsidP="00AE24DE">
      <w:pPr>
        <w:spacing w:line="480" w:lineRule="auto"/>
        <w:rPr>
          <w:rFonts w:ascii="Arial" w:eastAsia="Arial" w:hAnsi="Arial" w:cs="Arial"/>
          <w:color w:val="000000" w:themeColor="text1"/>
          <w:sz w:val="22"/>
        </w:rPr>
      </w:pPr>
    </w:p>
    <w:p w14:paraId="6A9591DA" w14:textId="25ABF46E" w:rsidR="007C0779" w:rsidRPr="00CB7AF6" w:rsidRDefault="00343F81" w:rsidP="00AE24DE">
      <w:pPr>
        <w:pStyle w:val="Heading2"/>
        <w:jc w:val="left"/>
        <w:rPr>
          <w:color w:val="000000" w:themeColor="text1"/>
        </w:rPr>
      </w:pPr>
      <w:bookmarkStart w:id="548" w:name="_4d34og8" w:colFirst="0" w:colLast="0"/>
      <w:bookmarkEnd w:id="548"/>
      <w:r w:rsidRPr="00CB7AF6">
        <w:rPr>
          <w:color w:val="000000" w:themeColor="text1"/>
        </w:rPr>
        <w:t>Characterization of the biological sources of cfDNA variants</w:t>
      </w:r>
    </w:p>
    <w:p w14:paraId="07093629" w14:textId="3954818B" w:rsidR="007C0779" w:rsidRPr="00CB7AF6" w:rsidRDefault="00E05A4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Considering the cfDNA results alone, d</w:t>
      </w:r>
      <w:r w:rsidR="00343F81" w:rsidRPr="00CB7AF6">
        <w:rPr>
          <w:rFonts w:ascii="Arial" w:eastAsia="Arial" w:hAnsi="Arial" w:cs="Arial"/>
          <w:color w:val="000000" w:themeColor="text1"/>
          <w:sz w:val="22"/>
        </w:rPr>
        <w:t xml:space="preserve">espite the specificity of the </w:t>
      </w:r>
      <w:del w:id="549" w:author="David Brown" w:date="2019-07-17T19:45:00Z">
        <w:r w:rsidR="00343F81" w:rsidRPr="00CB7AF6" w:rsidDel="0062476C">
          <w:rPr>
            <w:rFonts w:ascii="Arial" w:eastAsia="Arial" w:hAnsi="Arial" w:cs="Arial"/>
            <w:color w:val="000000" w:themeColor="text1"/>
            <w:sz w:val="22"/>
          </w:rPr>
          <w:delText xml:space="preserve">cfDNA </w:delText>
        </w:r>
      </w:del>
      <w:r w:rsidR="00343F81" w:rsidRPr="00CB7AF6">
        <w:rPr>
          <w:rFonts w:ascii="Arial" w:eastAsia="Arial" w:hAnsi="Arial" w:cs="Arial"/>
          <w:color w:val="000000" w:themeColor="text1"/>
          <w:sz w:val="22"/>
        </w:rPr>
        <w:t xml:space="preserve">assay for </w:t>
      </w:r>
      <w:r w:rsidR="003206A6">
        <w:rPr>
          <w:rFonts w:ascii="Arial" w:eastAsia="Arial" w:hAnsi="Arial" w:cs="Arial"/>
          <w:color w:val="000000" w:themeColor="text1"/>
          <w:sz w:val="22"/>
        </w:rPr>
        <w:t xml:space="preserve">somatic mutation </w:t>
      </w:r>
      <w:r w:rsidR="00343F81" w:rsidRPr="00CB7AF6">
        <w:rPr>
          <w:rFonts w:ascii="Arial" w:eastAsia="Arial" w:hAnsi="Arial" w:cs="Arial"/>
          <w:color w:val="000000" w:themeColor="text1"/>
          <w:sz w:val="22"/>
        </w:rPr>
        <w:t>detection,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alterations (biopsy-matched and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w:t>
      </w:r>
      <w:r w:rsidR="00B72BB1" w:rsidRPr="00CB7AF6">
        <w:rPr>
          <w:rFonts w:ascii="Arial" w:eastAsia="Arial" w:hAnsi="Arial" w:cs="Arial"/>
          <w:color w:val="000000" w:themeColor="text1"/>
          <w:sz w:val="22"/>
        </w:rPr>
        <w:t>bt</w:t>
      </w:r>
      <w:r w:rsidR="00520797" w:rsidRPr="00CB7AF6">
        <w:rPr>
          <w:rFonts w:ascii="Arial" w:eastAsia="Arial" w:hAnsi="Arial" w:cs="Arial"/>
          <w:color w:val="000000" w:themeColor="text1"/>
          <w:sz w:val="22"/>
        </w:rPr>
        <w:t>hreshold</w:t>
      </w:r>
      <w:r w:rsidR="00343F81" w:rsidRPr="00CB7AF6">
        <w:rPr>
          <w:rFonts w:ascii="Arial" w:eastAsia="Arial" w:hAnsi="Arial" w:cs="Arial"/>
          <w:color w:val="000000" w:themeColor="text1"/>
          <w:sz w:val="22"/>
        </w:rPr>
        <w:t xml:space="preserve">) accounted for only </w:t>
      </w:r>
      <w:r w:rsidR="00490134" w:rsidRPr="00CB7AF6">
        <w:rPr>
          <w:rFonts w:ascii="Arial" w:eastAsia="Arial" w:hAnsi="Arial" w:cs="Arial"/>
          <w:color w:val="000000" w:themeColor="text1"/>
          <w:sz w:val="22"/>
        </w:rPr>
        <w:t>24.4</w:t>
      </w:r>
      <w:r w:rsidR="00520797" w:rsidRPr="00CB7AF6">
        <w:rPr>
          <w:rFonts w:ascii="Arial" w:eastAsia="Arial" w:hAnsi="Arial" w:cs="Arial"/>
          <w:color w:val="000000" w:themeColor="text1"/>
          <w:sz w:val="22"/>
        </w:rPr>
        <w:t>% (</w:t>
      </w:r>
      <w:r w:rsidR="00490134" w:rsidRPr="00CB7AF6">
        <w:rPr>
          <w:rFonts w:ascii="Arial" w:eastAsia="Arial" w:hAnsi="Arial" w:cs="Arial"/>
          <w:color w:val="000000" w:themeColor="text1"/>
          <w:sz w:val="22"/>
        </w:rPr>
        <w:t>739</w:t>
      </w:r>
      <w:r w:rsidR="00343F81" w:rsidRPr="00CB7AF6">
        <w:rPr>
          <w:rFonts w:ascii="Arial" w:eastAsia="Arial" w:hAnsi="Arial" w:cs="Arial"/>
          <w:color w:val="000000" w:themeColor="text1"/>
          <w:sz w:val="22"/>
        </w:rPr>
        <w:t xml:space="preserve"> of </w:t>
      </w:r>
      <w:r w:rsidR="00490134" w:rsidRPr="00CB7AF6">
        <w:rPr>
          <w:rFonts w:ascii="Arial" w:eastAsia="Arial" w:hAnsi="Arial" w:cs="Arial"/>
          <w:color w:val="000000" w:themeColor="text1"/>
          <w:sz w:val="22"/>
        </w:rPr>
        <w:t>2983</w:t>
      </w:r>
      <w:r w:rsidR="00343F81" w:rsidRPr="00CB7AF6">
        <w:rPr>
          <w:rFonts w:ascii="Arial" w:eastAsia="Arial" w:hAnsi="Arial" w:cs="Arial"/>
          <w:color w:val="000000" w:themeColor="text1"/>
          <w:sz w:val="22"/>
        </w:rPr>
        <w:t xml:space="preserve"> mutations) of all somatic mutations detected in </w:t>
      </w:r>
      <w:r w:rsidR="00256E29" w:rsidRPr="00CB7AF6">
        <w:rPr>
          <w:rFonts w:ascii="Arial" w:eastAsia="Arial" w:hAnsi="Arial" w:cs="Arial"/>
          <w:color w:val="000000" w:themeColor="text1"/>
          <w:sz w:val="22"/>
        </w:rPr>
        <w:t>the</w:t>
      </w:r>
      <w:r w:rsidR="0052079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cfDNA of cancer patients</w:t>
      </w:r>
      <w:r w:rsidR="00B72BB1" w:rsidRPr="00CB7AF6">
        <w:rPr>
          <w:rFonts w:ascii="Arial" w:eastAsia="Arial" w:hAnsi="Arial" w:cs="Arial"/>
          <w:color w:val="000000" w:themeColor="text1"/>
          <w:sz w:val="22"/>
        </w:rPr>
        <w:t xml:space="preserve"> (</w:t>
      </w:r>
      <w:r w:rsidR="00E669C5" w:rsidRPr="0062476C">
        <w:rPr>
          <w:rFonts w:ascii="Arial" w:eastAsia="Arial" w:hAnsi="Arial" w:cs="Arial"/>
          <w:b/>
          <w:color w:val="000000" w:themeColor="text1"/>
          <w:sz w:val="22"/>
          <w:highlight w:val="yellow"/>
          <w:rPrChange w:id="550" w:author="David Brown" w:date="2019-07-17T19:44:00Z">
            <w:rPr>
              <w:rFonts w:ascii="Arial" w:eastAsia="Arial" w:hAnsi="Arial" w:cs="Arial"/>
              <w:b/>
              <w:color w:val="000000" w:themeColor="text1"/>
              <w:sz w:val="22"/>
            </w:rPr>
          </w:rPrChange>
        </w:rPr>
        <w:t xml:space="preserve">Fig. </w:t>
      </w:r>
      <w:r w:rsidR="00B72BB1" w:rsidRPr="0062476C">
        <w:rPr>
          <w:rFonts w:ascii="Arial" w:eastAsia="Arial" w:hAnsi="Arial" w:cs="Arial"/>
          <w:b/>
          <w:color w:val="000000" w:themeColor="text1"/>
          <w:sz w:val="22"/>
          <w:highlight w:val="yellow"/>
          <w:rPrChange w:id="551" w:author="David Brown" w:date="2019-07-17T19:44:00Z">
            <w:rPr>
              <w:rFonts w:ascii="Arial" w:eastAsia="Arial" w:hAnsi="Arial" w:cs="Arial"/>
              <w:b/>
              <w:color w:val="000000" w:themeColor="text1"/>
              <w:sz w:val="22"/>
            </w:rPr>
          </w:rPrChange>
        </w:rPr>
        <w:t>4</w:t>
      </w:r>
      <w:r w:rsidR="00755A8A" w:rsidRPr="0062476C">
        <w:rPr>
          <w:rFonts w:ascii="Arial" w:eastAsia="Arial" w:hAnsi="Arial" w:cs="Arial"/>
          <w:b/>
          <w:color w:val="000000" w:themeColor="text1"/>
          <w:sz w:val="22"/>
          <w:highlight w:val="yellow"/>
          <w:rPrChange w:id="552" w:author="David Brown" w:date="2019-07-17T19:44:00Z">
            <w:rPr>
              <w:rFonts w:ascii="Arial" w:eastAsia="Arial" w:hAnsi="Arial" w:cs="Arial"/>
              <w:b/>
              <w:color w:val="000000" w:themeColor="text1"/>
              <w:sz w:val="22"/>
            </w:rPr>
          </w:rPrChange>
        </w:rPr>
        <w:t>a</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fact, a median of 7.27 (range 0.91-20.91) mutations per Mb </w:t>
      </w:r>
      <w:del w:id="553" w:author="David Brown" w:date="2019-07-17T19:47:00Z">
        <w:r w:rsidR="00343F81" w:rsidRPr="00CB7AF6" w:rsidDel="0062476C">
          <w:rPr>
            <w:rFonts w:ascii="Arial" w:eastAsia="Arial" w:hAnsi="Arial" w:cs="Arial"/>
            <w:color w:val="000000" w:themeColor="text1"/>
            <w:sz w:val="22"/>
          </w:rPr>
          <w:delText>in non-cancer control cfDNA samples</w:delText>
        </w:r>
        <w:r w:rsidR="00583FE4" w:rsidDel="0062476C">
          <w:rPr>
            <w:rFonts w:ascii="Arial" w:eastAsia="Arial" w:hAnsi="Arial" w:cs="Arial"/>
            <w:color w:val="000000" w:themeColor="text1"/>
            <w:sz w:val="22"/>
          </w:rPr>
          <w:delText xml:space="preserve"> </w:delText>
        </w:r>
      </w:del>
      <w:del w:id="554" w:author="David Brown" w:date="2019-07-17T19:46:00Z">
        <w:r w:rsidR="00583FE4" w:rsidDel="0062476C">
          <w:rPr>
            <w:rFonts w:ascii="Arial" w:eastAsia="Arial" w:hAnsi="Arial" w:cs="Arial"/>
            <w:color w:val="000000" w:themeColor="text1"/>
            <w:sz w:val="22"/>
          </w:rPr>
          <w:delText xml:space="preserve">were </w:delText>
        </w:r>
      </w:del>
      <w:ins w:id="555" w:author="David Brown" w:date="2019-07-17T19:46:00Z">
        <w:r w:rsidR="0062476C">
          <w:rPr>
            <w:rFonts w:ascii="Arial" w:eastAsia="Arial" w:hAnsi="Arial" w:cs="Arial"/>
            <w:color w:val="000000" w:themeColor="text1"/>
            <w:sz w:val="22"/>
          </w:rPr>
          <w:t>w</w:t>
        </w:r>
      </w:ins>
      <w:ins w:id="556" w:author="David Brown" w:date="2019-07-18T02:31:00Z">
        <w:r w:rsidR="00DE7A7C">
          <w:rPr>
            <w:rFonts w:ascii="Arial" w:eastAsia="Arial" w:hAnsi="Arial" w:cs="Arial"/>
            <w:color w:val="000000" w:themeColor="text1"/>
            <w:sz w:val="22"/>
          </w:rPr>
          <w:t>ere</w:t>
        </w:r>
      </w:ins>
      <w:ins w:id="557" w:author="David Brown" w:date="2019-07-17T19:46:00Z">
        <w:r w:rsidR="0062476C">
          <w:rPr>
            <w:rFonts w:ascii="Arial" w:eastAsia="Arial" w:hAnsi="Arial" w:cs="Arial"/>
            <w:color w:val="000000" w:themeColor="text1"/>
            <w:sz w:val="22"/>
          </w:rPr>
          <w:t xml:space="preserve"> </w:t>
        </w:r>
      </w:ins>
      <w:r w:rsidR="00583FE4">
        <w:rPr>
          <w:rFonts w:ascii="Arial" w:eastAsia="Arial" w:hAnsi="Arial" w:cs="Arial"/>
          <w:color w:val="000000" w:themeColor="text1"/>
          <w:sz w:val="22"/>
        </w:rPr>
        <w:t>detected</w:t>
      </w:r>
      <w:ins w:id="558" w:author="David Brown" w:date="2019-07-17T19:47:00Z">
        <w:r w:rsidR="0062476C">
          <w:rPr>
            <w:rFonts w:ascii="Arial" w:eastAsia="Arial" w:hAnsi="Arial" w:cs="Arial"/>
            <w:color w:val="000000" w:themeColor="text1"/>
            <w:sz w:val="22"/>
          </w:rPr>
          <w:t xml:space="preserve"> </w:t>
        </w:r>
        <w:r w:rsidR="0062476C" w:rsidRPr="00CB7AF6">
          <w:rPr>
            <w:rFonts w:ascii="Arial" w:eastAsia="Arial" w:hAnsi="Arial" w:cs="Arial"/>
            <w:color w:val="000000" w:themeColor="text1"/>
            <w:sz w:val="22"/>
          </w:rPr>
          <w:lastRenderedPageBreak/>
          <w:t xml:space="preserve">in </w:t>
        </w:r>
        <w:r w:rsidR="0062476C">
          <w:rPr>
            <w:rFonts w:ascii="Arial" w:eastAsia="Arial" w:hAnsi="Arial" w:cs="Arial"/>
            <w:color w:val="000000" w:themeColor="text1"/>
            <w:sz w:val="22"/>
          </w:rPr>
          <w:t xml:space="preserve">the cfDNA samples of </w:t>
        </w:r>
        <w:r w:rsidR="0062476C" w:rsidRPr="00CB7AF6">
          <w:rPr>
            <w:rFonts w:ascii="Arial" w:eastAsia="Arial" w:hAnsi="Arial" w:cs="Arial"/>
            <w:color w:val="000000" w:themeColor="text1"/>
            <w:sz w:val="22"/>
          </w:rPr>
          <w:t>non-cancer controls</w:t>
        </w:r>
      </w:ins>
      <w:r w:rsidR="00343F81" w:rsidRPr="00CB7AF6">
        <w:rPr>
          <w:rFonts w:ascii="Arial" w:eastAsia="Arial" w:hAnsi="Arial" w:cs="Arial"/>
          <w:color w:val="000000" w:themeColor="text1"/>
          <w:sz w:val="22"/>
        </w:rPr>
        <w:t xml:space="preserve"> (</w:t>
      </w:r>
      <w:r w:rsidR="00E669C5" w:rsidRPr="0062476C">
        <w:rPr>
          <w:rFonts w:ascii="Arial" w:eastAsia="Arial" w:hAnsi="Arial" w:cs="Arial"/>
          <w:b/>
          <w:color w:val="000000" w:themeColor="text1"/>
          <w:sz w:val="22"/>
          <w:highlight w:val="yellow"/>
          <w:rPrChange w:id="559" w:author="David Brown" w:date="2019-07-17T19:49:00Z">
            <w:rPr>
              <w:rFonts w:ascii="Arial" w:eastAsia="Arial" w:hAnsi="Arial" w:cs="Arial"/>
              <w:b/>
              <w:color w:val="000000" w:themeColor="text1"/>
              <w:sz w:val="22"/>
            </w:rPr>
          </w:rPrChange>
        </w:rPr>
        <w:t xml:space="preserve">Fig. </w:t>
      </w:r>
      <w:r w:rsidR="00343F81" w:rsidRPr="0062476C">
        <w:rPr>
          <w:rFonts w:ascii="Arial" w:eastAsia="Arial" w:hAnsi="Arial" w:cs="Arial"/>
          <w:b/>
          <w:color w:val="000000" w:themeColor="text1"/>
          <w:sz w:val="22"/>
          <w:highlight w:val="yellow"/>
          <w:rPrChange w:id="560" w:author="David Brown" w:date="2019-07-17T19:49:00Z">
            <w:rPr>
              <w:rFonts w:ascii="Arial" w:eastAsia="Arial" w:hAnsi="Arial" w:cs="Arial"/>
              <w:b/>
              <w:color w:val="000000" w:themeColor="text1"/>
              <w:sz w:val="22"/>
            </w:rPr>
          </w:rPrChange>
        </w:rPr>
        <w:t>4</w:t>
      </w:r>
      <w:r w:rsidR="00755A8A" w:rsidRPr="0062476C">
        <w:rPr>
          <w:rFonts w:ascii="Arial" w:eastAsia="Arial" w:hAnsi="Arial" w:cs="Arial"/>
          <w:b/>
          <w:color w:val="000000" w:themeColor="text1"/>
          <w:sz w:val="22"/>
          <w:highlight w:val="yellow"/>
          <w:rPrChange w:id="561" w:author="David Brown" w:date="2019-07-17T19:49:00Z">
            <w:rPr>
              <w:rFonts w:ascii="Arial" w:eastAsia="Arial" w:hAnsi="Arial" w:cs="Arial"/>
              <w:b/>
              <w:color w:val="000000" w:themeColor="text1"/>
              <w:sz w:val="22"/>
            </w:rPr>
          </w:rPrChange>
        </w:rPr>
        <w:t>a</w:t>
      </w:r>
      <w:del w:id="562" w:author="David Brown" w:date="2019-07-17T19:49:00Z">
        <w:r w:rsidR="0062531D" w:rsidDel="0062476C">
          <w:rPr>
            <w:rFonts w:ascii="Arial" w:eastAsia="Arial" w:hAnsi="Arial" w:cs="Arial"/>
            <w:b/>
            <w:color w:val="000000" w:themeColor="text1"/>
            <w:sz w:val="22"/>
          </w:rPr>
          <w:delText xml:space="preserve"> </w:delText>
        </w:r>
        <w:r w:rsidR="0062531D" w:rsidRPr="001C4844" w:rsidDel="0062476C">
          <w:rPr>
            <w:rFonts w:ascii="Arial" w:eastAsia="Arial" w:hAnsi="Arial" w:cs="Arial"/>
            <w:color w:val="000000" w:themeColor="text1"/>
            <w:sz w:val="22"/>
          </w:rPr>
          <w:delText>and</w:delText>
        </w:r>
      </w:del>
      <w:del w:id="563" w:author="David Brown" w:date="2019-07-18T02:34:00Z">
        <w:r w:rsidR="00343F81" w:rsidRPr="00CB7AF6" w:rsidDel="00DE7A7C">
          <w:rPr>
            <w:rFonts w:ascii="Arial" w:eastAsia="Arial" w:hAnsi="Arial" w:cs="Arial"/>
            <w:color w:val="000000" w:themeColor="text1"/>
            <w:sz w:val="22"/>
          </w:rPr>
          <w:delText xml:space="preserve"> </w:delText>
        </w:r>
        <w:r w:rsidR="00303111" w:rsidRPr="00FA67CA" w:rsidDel="00DE7A7C">
          <w:rPr>
            <w:rFonts w:ascii="Arial" w:eastAsia="Arial" w:hAnsi="Arial" w:cs="Arial"/>
            <w:b/>
            <w:color w:val="000000" w:themeColor="text1"/>
            <w:sz w:val="22"/>
            <w:highlight w:val="yellow"/>
            <w:rPrChange w:id="564" w:author="David Brown" w:date="2019-07-17T20:53:00Z">
              <w:rPr>
                <w:rFonts w:ascii="Arial" w:eastAsia="Arial" w:hAnsi="Arial" w:cs="Arial"/>
                <w:b/>
                <w:color w:val="000000" w:themeColor="text1"/>
                <w:sz w:val="22"/>
              </w:rPr>
            </w:rPrChange>
          </w:rPr>
          <w:delText xml:space="preserve">Supplementary Fig. </w:delText>
        </w:r>
      </w:del>
      <w:del w:id="565" w:author="David Brown" w:date="2019-07-17T19:49:00Z">
        <w:r w:rsidR="00343F81" w:rsidRPr="00FA67CA" w:rsidDel="0062476C">
          <w:rPr>
            <w:rFonts w:ascii="Arial" w:eastAsia="Arial" w:hAnsi="Arial" w:cs="Arial"/>
            <w:b/>
            <w:color w:val="000000" w:themeColor="text1"/>
            <w:sz w:val="22"/>
            <w:highlight w:val="yellow"/>
            <w:rPrChange w:id="566" w:author="David Brown" w:date="2019-07-17T20:53:00Z">
              <w:rPr>
                <w:rFonts w:ascii="Arial" w:eastAsia="Arial" w:hAnsi="Arial" w:cs="Arial"/>
                <w:b/>
                <w:color w:val="000000" w:themeColor="text1"/>
                <w:sz w:val="22"/>
              </w:rPr>
            </w:rPrChange>
          </w:rPr>
          <w:delText>6</w:delText>
        </w:r>
      </w:del>
      <w:r w:rsidR="00343F81" w:rsidRPr="00CB7AF6">
        <w:rPr>
          <w:rFonts w:ascii="Arial" w:eastAsia="Arial" w:hAnsi="Arial" w:cs="Arial"/>
          <w:color w:val="000000" w:themeColor="text1"/>
          <w:sz w:val="22"/>
        </w:rPr>
        <w:t xml:space="preserve">). Although previous studies </w:t>
      </w:r>
      <w:ins w:id="567" w:author="David Brown" w:date="2019-07-17T19:49:00Z">
        <w:r w:rsidR="0062476C">
          <w:rPr>
            <w:rFonts w:ascii="Arial" w:eastAsia="Arial" w:hAnsi="Arial" w:cs="Arial"/>
            <w:color w:val="000000" w:themeColor="text1"/>
            <w:sz w:val="22"/>
          </w:rPr>
          <w:t xml:space="preserve">have </w:t>
        </w:r>
      </w:ins>
      <w:r w:rsidR="00343F81" w:rsidRPr="00CB7AF6">
        <w:rPr>
          <w:rFonts w:ascii="Arial" w:eastAsia="Arial" w:hAnsi="Arial" w:cs="Arial"/>
          <w:color w:val="000000" w:themeColor="text1"/>
          <w:sz w:val="22"/>
        </w:rPr>
        <w:t>suggested that these alterations likely constitute technical artifacts of ultra-high-depth sequencing analysis</w:t>
      </w:r>
      <w:r w:rsidR="0049337D" w:rsidRPr="00CB7AF6">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based on the specificity of this assay we posited that these variants instead </w:t>
      </w:r>
      <w:r w:rsidR="00520797" w:rsidRPr="00CB7AF6">
        <w:rPr>
          <w:rFonts w:ascii="Arial" w:eastAsia="Arial" w:hAnsi="Arial" w:cs="Arial"/>
          <w:color w:val="000000" w:themeColor="text1"/>
          <w:sz w:val="22"/>
        </w:rPr>
        <w:t>stem</w:t>
      </w:r>
      <w:r w:rsidR="00256E29" w:rsidRPr="00CB7AF6">
        <w:rPr>
          <w:rFonts w:ascii="Arial" w:eastAsia="Arial" w:hAnsi="Arial" w:cs="Arial"/>
          <w:color w:val="000000" w:themeColor="text1"/>
          <w:sz w:val="22"/>
        </w:rPr>
        <w:t>med</w:t>
      </w:r>
      <w:r w:rsidR="00343F81" w:rsidRPr="00CB7AF6">
        <w:rPr>
          <w:rFonts w:ascii="Arial" w:eastAsia="Arial" w:hAnsi="Arial" w:cs="Arial"/>
          <w:color w:val="000000" w:themeColor="text1"/>
          <w:sz w:val="22"/>
        </w:rPr>
        <w:t xml:space="preserve"> from somatic mosaicism, in particular CH, and </w:t>
      </w:r>
      <w:r w:rsidR="00B37535" w:rsidRPr="00CB7AF6">
        <w:rPr>
          <w:rFonts w:ascii="Arial" w:eastAsia="Arial" w:hAnsi="Arial" w:cs="Arial"/>
          <w:color w:val="000000" w:themeColor="text1"/>
          <w:sz w:val="22"/>
        </w:rPr>
        <w:t xml:space="preserve">tumor-derived </w:t>
      </w:r>
      <w:r w:rsidR="00343F81" w:rsidRPr="00CB7AF6">
        <w:rPr>
          <w:rFonts w:ascii="Arial" w:eastAsia="Arial" w:hAnsi="Arial" w:cs="Arial"/>
          <w:color w:val="000000" w:themeColor="text1"/>
          <w:sz w:val="22"/>
        </w:rPr>
        <w:t xml:space="preserve">events </w:t>
      </w:r>
      <w:r w:rsidR="003001A2" w:rsidRPr="00CB7AF6">
        <w:rPr>
          <w:rFonts w:ascii="Arial" w:eastAsia="Arial" w:hAnsi="Arial" w:cs="Arial"/>
          <w:color w:val="000000" w:themeColor="text1"/>
          <w:sz w:val="22"/>
        </w:rPr>
        <w:t>resulting from</w:t>
      </w:r>
      <w:r w:rsidR="00343F81" w:rsidRPr="00CB7AF6">
        <w:rPr>
          <w:rFonts w:ascii="Arial" w:eastAsia="Arial" w:hAnsi="Arial" w:cs="Arial"/>
          <w:color w:val="000000" w:themeColor="text1"/>
          <w:sz w:val="22"/>
        </w:rPr>
        <w:t xml:space="preserve"> spatial genetic heterogeneity</w:t>
      </w:r>
      <w:r w:rsidRPr="00CB7AF6">
        <w:rPr>
          <w:rFonts w:ascii="Arial" w:eastAsia="Arial" w:hAnsi="Arial" w:cs="Arial"/>
          <w:color w:val="000000" w:themeColor="text1"/>
          <w:sz w:val="22"/>
        </w:rPr>
        <w:t xml:space="preserve"> (as seen in the </w:t>
      </w:r>
      <w:r w:rsidR="00520797" w:rsidRPr="00CB7AF6">
        <w:rPr>
          <w:rFonts w:ascii="Arial" w:eastAsia="Arial" w:hAnsi="Arial" w:cs="Arial"/>
          <w:color w:val="000000" w:themeColor="text1"/>
          <w:sz w:val="22"/>
        </w:rPr>
        <w:t>hypermutat</w:t>
      </w:r>
      <w:r w:rsidR="001874FD"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cancer </w:t>
      </w:r>
      <w:r w:rsidR="001874FD" w:rsidRPr="00CB7AF6">
        <w:rPr>
          <w:rFonts w:ascii="Arial" w:eastAsia="Arial" w:hAnsi="Arial" w:cs="Arial"/>
          <w:color w:val="000000" w:themeColor="text1"/>
          <w:sz w:val="22"/>
        </w:rPr>
        <w:t>cases</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w:t>
      </w:r>
    </w:p>
    <w:p w14:paraId="076F6DD5" w14:textId="77777777" w:rsidR="007C0779" w:rsidRPr="00CB7AF6" w:rsidRDefault="007C0779" w:rsidP="00AE24DE">
      <w:pPr>
        <w:spacing w:line="480" w:lineRule="auto"/>
        <w:rPr>
          <w:rFonts w:ascii="Arial" w:eastAsia="Arial" w:hAnsi="Arial" w:cs="Arial"/>
          <w:color w:val="000000" w:themeColor="text1"/>
          <w:sz w:val="22"/>
        </w:rPr>
      </w:pPr>
    </w:p>
    <w:p w14:paraId="7082839E" w14:textId="583D815B"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address this hypothesis, we </w:t>
      </w:r>
      <w:r w:rsidR="00490134" w:rsidRPr="00CB7AF6">
        <w:rPr>
          <w:rFonts w:ascii="Arial" w:eastAsia="Arial" w:hAnsi="Arial" w:cs="Arial"/>
          <w:color w:val="000000" w:themeColor="text1"/>
          <w:sz w:val="22"/>
        </w:rPr>
        <w:t xml:space="preserve">first </w:t>
      </w:r>
      <w:r w:rsidRPr="00CB7AF6">
        <w:rPr>
          <w:rFonts w:ascii="Arial" w:eastAsia="Arial" w:hAnsi="Arial" w:cs="Arial"/>
          <w:color w:val="000000" w:themeColor="text1"/>
          <w:sz w:val="22"/>
        </w:rPr>
        <w:t xml:space="preserve">investigated the presence of </w:t>
      </w:r>
      <w:r w:rsidR="00B72BB1" w:rsidRPr="00CB7AF6">
        <w:rPr>
          <w:rFonts w:ascii="Arial" w:eastAsia="Arial" w:hAnsi="Arial" w:cs="Arial"/>
          <w:color w:val="000000" w:themeColor="text1"/>
          <w:sz w:val="22"/>
        </w:rPr>
        <w:t>somatic mutations</w:t>
      </w:r>
      <w:r w:rsidRPr="00CB7AF6">
        <w:rPr>
          <w:rFonts w:ascii="Arial" w:eastAsia="Arial" w:hAnsi="Arial" w:cs="Arial"/>
          <w:color w:val="000000" w:themeColor="text1"/>
          <w:sz w:val="22"/>
        </w:rPr>
        <w:t xml:space="preserve"> in the WBC</w:t>
      </w:r>
      <w:r w:rsidR="000B64F9" w:rsidRPr="00CB7AF6">
        <w:rPr>
          <w:rFonts w:ascii="Arial" w:eastAsia="Arial" w:hAnsi="Arial" w:cs="Arial"/>
          <w:color w:val="000000" w:themeColor="text1"/>
          <w:sz w:val="22"/>
        </w:rPr>
        <w:t xml:space="preserve"> sequencing results</w:t>
      </w:r>
      <w:r w:rsidRPr="00CB7AF6">
        <w:rPr>
          <w:rFonts w:ascii="Arial" w:eastAsia="Arial" w:hAnsi="Arial" w:cs="Arial"/>
          <w:color w:val="000000" w:themeColor="text1"/>
          <w:sz w:val="22"/>
        </w:rPr>
        <w:t xml:space="preserve"> (WBC-matched mutations) for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mutations defined as somatic by cfDNA analysis</w:t>
      </w:r>
      <w:r w:rsidR="000B64F9" w:rsidRPr="00CB7AF6">
        <w:rPr>
          <w:rFonts w:ascii="Arial" w:eastAsia="Arial" w:hAnsi="Arial" w:cs="Arial"/>
          <w:color w:val="000000" w:themeColor="text1"/>
          <w:sz w:val="22"/>
        </w:rPr>
        <w:t xml:space="preserve"> but </w:t>
      </w:r>
      <w:ins w:id="568" w:author="David Brown" w:date="2019-07-17T20:22:00Z">
        <w:r w:rsidR="00FC0A65">
          <w:rPr>
            <w:rFonts w:ascii="Arial" w:eastAsia="Arial" w:hAnsi="Arial" w:cs="Arial"/>
            <w:color w:val="000000" w:themeColor="text1"/>
            <w:sz w:val="22"/>
          </w:rPr>
          <w:t xml:space="preserve">were </w:t>
        </w:r>
      </w:ins>
      <w:r w:rsidR="000B64F9" w:rsidRPr="00CB7AF6">
        <w:rPr>
          <w:rFonts w:ascii="Arial" w:eastAsia="Arial" w:hAnsi="Arial" w:cs="Arial"/>
          <w:color w:val="000000" w:themeColor="text1"/>
          <w:sz w:val="22"/>
        </w:rPr>
        <w:t>not biopsy-matched</w:t>
      </w:r>
      <w:r w:rsidRPr="00CB7AF6">
        <w:rPr>
          <w:rFonts w:ascii="Arial" w:eastAsia="Arial" w:hAnsi="Arial" w:cs="Arial"/>
          <w:color w:val="000000" w:themeColor="text1"/>
          <w:sz w:val="22"/>
        </w:rPr>
        <w:t xml:space="preserve">. This analysis revealed that in non-cancer </w:t>
      </w:r>
      <w:r w:rsidR="00520797" w:rsidRPr="00CB7AF6">
        <w:rPr>
          <w:rFonts w:ascii="Arial" w:eastAsia="Arial" w:hAnsi="Arial" w:cs="Arial"/>
          <w:color w:val="000000" w:themeColor="text1"/>
          <w:sz w:val="22"/>
        </w:rPr>
        <w:t>control</w:t>
      </w:r>
      <w:r w:rsidR="00490134" w:rsidRPr="00CB7AF6">
        <w:rPr>
          <w:rFonts w:ascii="Arial" w:eastAsia="Arial" w:hAnsi="Arial" w:cs="Arial"/>
          <w:color w:val="000000" w:themeColor="text1"/>
          <w:sz w:val="22"/>
        </w:rPr>
        <w:t>s</w:t>
      </w:r>
      <w:r w:rsidRPr="00CB7AF6">
        <w:rPr>
          <w:rFonts w:ascii="Arial" w:eastAsia="Arial" w:hAnsi="Arial" w:cs="Arial"/>
          <w:color w:val="000000" w:themeColor="text1"/>
          <w:sz w:val="22"/>
        </w:rPr>
        <w:t>, the vast majority (81.6</w:t>
      </w:r>
      <w:r w:rsidR="00520797" w:rsidRPr="00CB7AF6">
        <w:rPr>
          <w:rFonts w:ascii="Arial" w:eastAsia="Arial" w:hAnsi="Arial" w:cs="Arial"/>
          <w:color w:val="000000" w:themeColor="text1"/>
          <w:sz w:val="22"/>
        </w:rPr>
        <w:t>%</w:t>
      </w:r>
      <w:r w:rsidR="00B72BB1" w:rsidRPr="00CB7AF6">
        <w:rPr>
          <w:rFonts w:ascii="Arial" w:eastAsia="Arial" w:hAnsi="Arial" w:cs="Arial"/>
          <w:color w:val="000000" w:themeColor="text1"/>
          <w:sz w:val="22"/>
        </w:rPr>
        <w:t>, 297 of 364</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of somatic mutations detected </w:t>
      </w:r>
      <w:r w:rsidR="00B72BB1" w:rsidRPr="00CB7AF6">
        <w:rPr>
          <w:rFonts w:ascii="Arial" w:eastAsia="Arial" w:hAnsi="Arial" w:cs="Arial"/>
          <w:color w:val="000000" w:themeColor="text1"/>
          <w:sz w:val="22"/>
        </w:rPr>
        <w:t xml:space="preserve">were also </w:t>
      </w:r>
      <w:r w:rsidR="00490134" w:rsidRPr="00CB7AF6">
        <w:rPr>
          <w:rFonts w:ascii="Arial" w:eastAsia="Arial" w:hAnsi="Arial" w:cs="Arial"/>
          <w:color w:val="000000" w:themeColor="text1"/>
          <w:sz w:val="22"/>
        </w:rPr>
        <w:t>identified</w:t>
      </w:r>
      <w:r w:rsidRPr="00CB7AF6">
        <w:rPr>
          <w:rFonts w:ascii="Arial" w:eastAsia="Arial" w:hAnsi="Arial" w:cs="Arial"/>
          <w:color w:val="000000" w:themeColor="text1"/>
          <w:sz w:val="22"/>
        </w:rPr>
        <w:t xml:space="preserve"> in WBCs, suggesting that these somatic genetic alterations </w:t>
      </w:r>
      <w:r w:rsidR="00C95F7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likely </w:t>
      </w:r>
      <w:r w:rsidR="00C95F73" w:rsidRPr="00CB7AF6">
        <w:rPr>
          <w:rFonts w:ascii="Arial" w:eastAsia="Arial" w:hAnsi="Arial" w:cs="Arial"/>
          <w:color w:val="000000" w:themeColor="text1"/>
          <w:sz w:val="22"/>
        </w:rPr>
        <w:t xml:space="preserve">not technical artifacts but rather a result of </w:t>
      </w:r>
      <w:r w:rsidRPr="00CB7AF6">
        <w:rPr>
          <w:rFonts w:ascii="Arial" w:eastAsia="Arial" w:hAnsi="Arial" w:cs="Arial"/>
          <w:color w:val="000000" w:themeColor="text1"/>
          <w:sz w:val="22"/>
        </w:rPr>
        <w:t>CH (</w:t>
      </w:r>
      <w:r w:rsidR="00E669C5" w:rsidRPr="00FC0A65">
        <w:rPr>
          <w:rFonts w:ascii="Arial" w:eastAsia="Arial" w:hAnsi="Arial" w:cs="Arial"/>
          <w:b/>
          <w:color w:val="000000" w:themeColor="text1"/>
          <w:sz w:val="22"/>
          <w:highlight w:val="yellow"/>
          <w:rPrChange w:id="569" w:author="David Brown" w:date="2019-07-17T20:22:00Z">
            <w:rPr>
              <w:rFonts w:ascii="Arial" w:eastAsia="Arial" w:hAnsi="Arial" w:cs="Arial"/>
              <w:b/>
              <w:color w:val="000000" w:themeColor="text1"/>
              <w:sz w:val="22"/>
            </w:rPr>
          </w:rPrChange>
        </w:rPr>
        <w:t xml:space="preserve">Fig. </w:t>
      </w:r>
      <w:r w:rsidRPr="00FC0A65">
        <w:rPr>
          <w:rFonts w:ascii="Arial" w:eastAsia="Arial" w:hAnsi="Arial" w:cs="Arial"/>
          <w:b/>
          <w:color w:val="000000" w:themeColor="text1"/>
          <w:sz w:val="22"/>
          <w:highlight w:val="yellow"/>
          <w:rPrChange w:id="570" w:author="David Brown" w:date="2019-07-17T20:22:00Z">
            <w:rPr>
              <w:rFonts w:ascii="Arial" w:eastAsia="Arial" w:hAnsi="Arial" w:cs="Arial"/>
              <w:b/>
              <w:color w:val="000000" w:themeColor="text1"/>
              <w:sz w:val="22"/>
            </w:rPr>
          </w:rPrChange>
        </w:rPr>
        <w:t>4</w:t>
      </w:r>
      <w:r w:rsidR="00755A8A" w:rsidRPr="00FC0A65">
        <w:rPr>
          <w:rFonts w:ascii="Arial" w:eastAsia="Arial" w:hAnsi="Arial" w:cs="Arial"/>
          <w:b/>
          <w:color w:val="000000" w:themeColor="text1"/>
          <w:sz w:val="22"/>
          <w:highlight w:val="yellow"/>
          <w:rPrChange w:id="571" w:author="David Brown" w:date="2019-07-17T20:22:00Z">
            <w:rPr>
              <w:rFonts w:ascii="Arial" w:eastAsia="Arial" w:hAnsi="Arial" w:cs="Arial"/>
              <w:b/>
              <w:color w:val="000000" w:themeColor="text1"/>
              <w:sz w:val="22"/>
            </w:rPr>
          </w:rPrChange>
        </w:rPr>
        <w:t>a</w:t>
      </w:r>
      <w:r w:rsidRPr="00CB7AF6">
        <w:rPr>
          <w:rFonts w:ascii="Arial" w:eastAsia="Arial" w:hAnsi="Arial" w:cs="Arial"/>
          <w:color w:val="000000" w:themeColor="text1"/>
          <w:sz w:val="22"/>
        </w:rPr>
        <w:t>). Likewise, the</w:t>
      </w:r>
      <w:r w:rsidR="009D4EB4" w:rsidRPr="00CB7AF6">
        <w:rPr>
          <w:rFonts w:ascii="Arial" w:eastAsia="Arial" w:hAnsi="Arial" w:cs="Arial"/>
          <w:color w:val="000000" w:themeColor="text1"/>
          <w:sz w:val="22"/>
          <w:szCs w:val="22"/>
        </w:rPr>
        <w:t xml:space="preserve"> </w:t>
      </w:r>
      <w:r w:rsidRPr="00CB7AF6">
        <w:rPr>
          <w:rFonts w:ascii="Arial" w:eastAsia="Arial" w:hAnsi="Arial" w:cs="Arial"/>
          <w:color w:val="000000" w:themeColor="text1"/>
          <w:sz w:val="22"/>
        </w:rPr>
        <w:t xml:space="preserve">majority (53.2%, </w:t>
      </w:r>
      <w:r w:rsidR="00520797" w:rsidRPr="00CB7AF6">
        <w:rPr>
          <w:rFonts w:ascii="Arial" w:eastAsia="Arial" w:hAnsi="Arial" w:cs="Arial"/>
          <w:color w:val="000000" w:themeColor="text1"/>
          <w:sz w:val="22"/>
        </w:rPr>
        <w:t>91</w:t>
      </w:r>
      <w:r w:rsidR="00B72BB1" w:rsidRPr="00CB7AF6">
        <w:rPr>
          <w:rFonts w:ascii="Arial" w:eastAsia="Arial" w:hAnsi="Arial" w:cs="Arial"/>
          <w:color w:val="000000" w:themeColor="text1"/>
          <w:sz w:val="22"/>
        </w:rPr>
        <w:t>8</w:t>
      </w:r>
      <w:r w:rsidRPr="00CB7AF6">
        <w:rPr>
          <w:rFonts w:ascii="Arial" w:eastAsia="Arial" w:hAnsi="Arial" w:cs="Arial"/>
          <w:color w:val="000000" w:themeColor="text1"/>
          <w:sz w:val="22"/>
        </w:rPr>
        <w:t xml:space="preserve"> of 1727) of the mutations identified in cfDNA samples of </w:t>
      </w:r>
      <w:r w:rsidR="00B72BB1" w:rsidRPr="00CB7AF6">
        <w:rPr>
          <w:rFonts w:ascii="Arial" w:eastAsia="Arial" w:hAnsi="Arial" w:cs="Arial"/>
          <w:color w:val="000000" w:themeColor="text1"/>
          <w:sz w:val="22"/>
        </w:rPr>
        <w:t>non-hypermutated cancer</w:t>
      </w:r>
      <w:r w:rsidRPr="00CB7AF6">
        <w:rPr>
          <w:rFonts w:ascii="Arial" w:eastAsia="Arial" w:hAnsi="Arial" w:cs="Arial"/>
          <w:color w:val="000000" w:themeColor="text1"/>
          <w:sz w:val="22"/>
        </w:rPr>
        <w:t xml:space="preserve"> patients were also WBC-matched (</w:t>
      </w:r>
      <w:r w:rsidR="00E669C5" w:rsidRPr="0072527B">
        <w:rPr>
          <w:rFonts w:ascii="Arial" w:eastAsia="Arial" w:hAnsi="Arial" w:cs="Arial"/>
          <w:b/>
          <w:color w:val="000000" w:themeColor="text1"/>
          <w:sz w:val="22"/>
          <w:highlight w:val="yellow"/>
          <w:rPrChange w:id="572" w:author="David Brown" w:date="2019-07-17T20:23:00Z">
            <w:rPr>
              <w:rFonts w:ascii="Arial" w:eastAsia="Arial" w:hAnsi="Arial" w:cs="Arial"/>
              <w:b/>
              <w:color w:val="000000" w:themeColor="text1"/>
              <w:sz w:val="22"/>
            </w:rPr>
          </w:rPrChange>
        </w:rPr>
        <w:t xml:space="preserve">Fig. </w:t>
      </w:r>
      <w:r w:rsidRPr="0072527B">
        <w:rPr>
          <w:rFonts w:ascii="Arial" w:eastAsia="Arial" w:hAnsi="Arial" w:cs="Arial"/>
          <w:b/>
          <w:color w:val="000000" w:themeColor="text1"/>
          <w:sz w:val="22"/>
          <w:highlight w:val="yellow"/>
          <w:rPrChange w:id="573" w:author="David Brown" w:date="2019-07-17T20:23:00Z">
            <w:rPr>
              <w:rFonts w:ascii="Arial" w:eastAsia="Arial" w:hAnsi="Arial" w:cs="Arial"/>
              <w:b/>
              <w:color w:val="000000" w:themeColor="text1"/>
              <w:sz w:val="22"/>
            </w:rPr>
          </w:rPrChange>
        </w:rPr>
        <w:t>4</w:t>
      </w:r>
      <w:r w:rsidR="00755A8A" w:rsidRPr="0072527B">
        <w:rPr>
          <w:rFonts w:ascii="Arial" w:eastAsia="Arial" w:hAnsi="Arial" w:cs="Arial"/>
          <w:b/>
          <w:color w:val="000000" w:themeColor="text1"/>
          <w:sz w:val="22"/>
          <w:highlight w:val="yellow"/>
          <w:rPrChange w:id="574" w:author="David Brown" w:date="2019-07-17T20:23:00Z">
            <w:rPr>
              <w:rFonts w:ascii="Arial" w:eastAsia="Arial" w:hAnsi="Arial" w:cs="Arial"/>
              <w:b/>
              <w:color w:val="000000" w:themeColor="text1"/>
              <w:sz w:val="22"/>
            </w:rPr>
          </w:rPrChange>
        </w:rPr>
        <w:t>a</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Importantly</w:t>
      </w:r>
      <w:r w:rsidRPr="00CB7AF6">
        <w:rPr>
          <w:rFonts w:ascii="Arial" w:eastAsia="Arial" w:hAnsi="Arial" w:cs="Arial"/>
          <w:color w:val="000000" w:themeColor="text1"/>
          <w:sz w:val="22"/>
        </w:rPr>
        <w:t xml:space="preserve">, the </w:t>
      </w:r>
      <w:r w:rsidR="00490134" w:rsidRPr="00CB7AF6">
        <w:rPr>
          <w:rFonts w:ascii="Arial" w:eastAsia="Arial" w:hAnsi="Arial" w:cs="Arial"/>
          <w:color w:val="000000" w:themeColor="text1"/>
          <w:sz w:val="22"/>
        </w:rPr>
        <w:t xml:space="preserve">number of </w:t>
      </w:r>
      <w:r w:rsidRPr="00CB7AF6">
        <w:rPr>
          <w:rFonts w:ascii="Arial" w:eastAsia="Arial" w:hAnsi="Arial" w:cs="Arial"/>
          <w:color w:val="000000" w:themeColor="text1"/>
          <w:sz w:val="22"/>
        </w:rPr>
        <w:t xml:space="preserve">WBC-matched cfDNA </w:t>
      </w:r>
      <w:r w:rsidR="00490134" w:rsidRPr="00CB7AF6">
        <w:rPr>
          <w:rFonts w:ascii="Arial" w:eastAsia="Arial" w:hAnsi="Arial" w:cs="Arial"/>
          <w:color w:val="000000" w:themeColor="text1"/>
          <w:sz w:val="22"/>
        </w:rPr>
        <w:t xml:space="preserve">variants in cancer patients </w:t>
      </w:r>
      <w:r w:rsidR="00B37535" w:rsidRPr="00CB7AF6">
        <w:rPr>
          <w:rFonts w:ascii="Arial" w:eastAsia="Arial" w:hAnsi="Arial" w:cs="Arial"/>
          <w:color w:val="000000" w:themeColor="text1"/>
          <w:sz w:val="22"/>
        </w:rPr>
        <w:t>did</w:t>
      </w:r>
      <w:r w:rsidR="00490134" w:rsidRPr="00CB7AF6">
        <w:rPr>
          <w:rFonts w:ascii="Arial" w:eastAsia="Arial" w:hAnsi="Arial" w:cs="Arial"/>
          <w:color w:val="000000" w:themeColor="text1"/>
          <w:sz w:val="22"/>
        </w:rPr>
        <w:t xml:space="preserve"> not correlate with </w:t>
      </w:r>
      <w:r w:rsidRPr="00CB7AF6">
        <w:rPr>
          <w:rFonts w:ascii="Arial" w:eastAsia="Arial" w:hAnsi="Arial" w:cs="Arial"/>
          <w:color w:val="000000" w:themeColor="text1"/>
          <w:sz w:val="22"/>
        </w:rPr>
        <w:t xml:space="preserve">the </w:t>
      </w:r>
      <w:r w:rsidR="00490134" w:rsidRPr="00CB7AF6">
        <w:rPr>
          <w:rFonts w:ascii="Arial" w:eastAsia="Arial" w:hAnsi="Arial" w:cs="Arial"/>
          <w:color w:val="000000" w:themeColor="text1"/>
          <w:sz w:val="22"/>
        </w:rPr>
        <w:t>number of tumor-</w:t>
      </w:r>
      <w:r w:rsidR="00B37535" w:rsidRPr="00CB7AF6">
        <w:rPr>
          <w:rFonts w:ascii="Arial" w:eastAsia="Arial" w:hAnsi="Arial" w:cs="Arial"/>
          <w:color w:val="000000" w:themeColor="text1"/>
          <w:sz w:val="22"/>
        </w:rPr>
        <w:t>matched</w:t>
      </w:r>
      <w:r w:rsidR="00490134" w:rsidRPr="00CB7AF6">
        <w:rPr>
          <w:rFonts w:ascii="Arial" w:eastAsia="Arial" w:hAnsi="Arial" w:cs="Arial"/>
          <w:color w:val="000000" w:themeColor="text1"/>
          <w:sz w:val="22"/>
        </w:rPr>
        <w:t xml:space="preserve"> mutations (biopsy-matched or biopsy-subthreshold)</w:t>
      </w:r>
      <w:r w:rsidR="001E5093">
        <w:rPr>
          <w:rFonts w:ascii="Arial" w:eastAsia="Arial" w:hAnsi="Arial" w:cs="Arial"/>
          <w:color w:val="000000" w:themeColor="text1"/>
          <w:sz w:val="22"/>
        </w:rPr>
        <w:t>,</w:t>
      </w:r>
      <w:r w:rsidR="00490134" w:rsidRPr="00CB7AF6">
        <w:rPr>
          <w:rFonts w:ascii="Arial" w:eastAsia="Arial" w:hAnsi="Arial" w:cs="Arial"/>
          <w:color w:val="000000" w:themeColor="text1"/>
          <w:sz w:val="22"/>
        </w:rPr>
        <w:t xml:space="preserve"> making them less likely to be </w:t>
      </w:r>
      <w:r w:rsidR="00AB7EFE">
        <w:rPr>
          <w:rFonts w:ascii="Arial" w:eastAsia="Arial" w:hAnsi="Arial" w:cs="Arial"/>
          <w:color w:val="000000" w:themeColor="text1"/>
          <w:sz w:val="22"/>
        </w:rPr>
        <w:t>of</w:t>
      </w:r>
      <w:r w:rsidR="00490134" w:rsidRPr="00CB7AF6">
        <w:rPr>
          <w:rFonts w:ascii="Arial" w:eastAsia="Arial" w:hAnsi="Arial" w:cs="Arial"/>
          <w:color w:val="000000" w:themeColor="text1"/>
          <w:sz w:val="22"/>
        </w:rPr>
        <w:t xml:space="preserve"> tumor origin</w:t>
      </w:r>
      <w:r w:rsidRPr="00CB7AF6">
        <w:rPr>
          <w:rFonts w:ascii="Arial" w:eastAsia="Arial" w:hAnsi="Arial" w:cs="Arial"/>
          <w:color w:val="000000" w:themeColor="text1"/>
          <w:sz w:val="22"/>
        </w:rPr>
        <w:t xml:space="preserve"> (</w:t>
      </w:r>
      <w:r w:rsidR="00E669C5" w:rsidRPr="00FA67CA">
        <w:rPr>
          <w:rFonts w:ascii="Arial" w:eastAsia="Arial" w:hAnsi="Arial" w:cs="Arial"/>
          <w:b/>
          <w:color w:val="000000" w:themeColor="text1"/>
          <w:sz w:val="22"/>
          <w:highlight w:val="yellow"/>
          <w:rPrChange w:id="575" w:author="David Brown" w:date="2019-07-17T20:49:00Z">
            <w:rPr>
              <w:rFonts w:ascii="Arial" w:eastAsia="Arial" w:hAnsi="Arial" w:cs="Arial"/>
              <w:b/>
              <w:color w:val="000000" w:themeColor="text1"/>
              <w:sz w:val="22"/>
            </w:rPr>
          </w:rPrChange>
        </w:rPr>
        <w:t xml:space="preserve">Fig. </w:t>
      </w:r>
      <w:r w:rsidRPr="00FA67CA">
        <w:rPr>
          <w:rFonts w:ascii="Arial" w:eastAsia="Arial" w:hAnsi="Arial" w:cs="Arial"/>
          <w:b/>
          <w:color w:val="000000" w:themeColor="text1"/>
          <w:sz w:val="22"/>
          <w:highlight w:val="yellow"/>
          <w:rPrChange w:id="576" w:author="David Brown" w:date="2019-07-17T20:49: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577" w:author="David Brown" w:date="2019-07-17T20:49:00Z">
            <w:rPr>
              <w:rFonts w:ascii="Arial" w:eastAsia="Arial" w:hAnsi="Arial" w:cs="Arial"/>
              <w:b/>
              <w:color w:val="000000" w:themeColor="text1"/>
              <w:sz w:val="22"/>
            </w:rPr>
          </w:rPrChange>
        </w:rPr>
        <w:t>b</w:t>
      </w:r>
      <w:ins w:id="578" w:author="David Brown" w:date="2019-07-18T02:35:00Z">
        <w:r w:rsidR="00DE7A7C">
          <w:rPr>
            <w:rFonts w:ascii="Arial" w:eastAsia="Arial" w:hAnsi="Arial" w:cs="Arial"/>
            <w:b/>
            <w:color w:val="000000" w:themeColor="text1"/>
            <w:sz w:val="22"/>
            <w:highlight w:val="yellow"/>
          </w:rPr>
          <w:t xml:space="preserve">, </w:t>
        </w:r>
        <w:r w:rsidR="00DE7A7C" w:rsidRPr="00B1731B">
          <w:rPr>
            <w:rFonts w:ascii="Arial" w:eastAsia="Arial" w:hAnsi="Arial" w:cs="Arial"/>
            <w:b/>
            <w:color w:val="000000" w:themeColor="text1"/>
            <w:sz w:val="22"/>
            <w:highlight w:val="yellow"/>
          </w:rPr>
          <w:t>Supplementary Fig. 8</w:t>
        </w:r>
      </w:ins>
      <w:r w:rsidRPr="00CB7AF6">
        <w:rPr>
          <w:rFonts w:ascii="Arial" w:eastAsia="Arial" w:hAnsi="Arial" w:cs="Arial"/>
          <w:color w:val="000000" w:themeColor="text1"/>
          <w:sz w:val="22"/>
        </w:rPr>
        <w:t>). As CH is related to age</w: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 </w:instrTex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EN.CITE.DATA </w:instrText>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end"/>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separate"/>
      </w:r>
      <w:r w:rsidR="0062531D" w:rsidRPr="0062531D">
        <w:rPr>
          <w:rFonts w:ascii="Arial" w:eastAsia="Arial" w:hAnsi="Arial" w:cs="Arial"/>
          <w:noProof/>
          <w:color w:val="000000" w:themeColor="text1"/>
          <w:sz w:val="22"/>
          <w:vertAlign w:val="superscript"/>
        </w:rPr>
        <w:t>22</w:t>
      </w:r>
      <w:r w:rsidR="0062531D">
        <w:rPr>
          <w:rFonts w:ascii="Arial" w:eastAsia="Arial" w:hAnsi="Arial" w:cs="Arial"/>
          <w:color w:val="000000" w:themeColor="text1"/>
          <w:sz w:val="22"/>
        </w:rPr>
        <w:fldChar w:fldCharType="end"/>
      </w:r>
      <w:r w:rsidRPr="00CB7AF6">
        <w:rPr>
          <w:rFonts w:ascii="Arial" w:eastAsia="Arial" w:hAnsi="Arial" w:cs="Arial"/>
          <w:color w:val="000000" w:themeColor="text1"/>
          <w:sz w:val="22"/>
        </w:rPr>
        <w:t>, we examined the association of age with the number of somatic DNA variants in the cfDNA in samples from individual participants</w:t>
      </w:r>
      <w:del w:id="579" w:author="David Brown" w:date="2019-07-18T02:35:00Z">
        <w:r w:rsidRPr="00CB7AF6" w:rsidDel="00DE7A7C">
          <w:rPr>
            <w:rFonts w:ascii="Arial" w:eastAsia="Arial" w:hAnsi="Arial" w:cs="Arial"/>
            <w:color w:val="000000" w:themeColor="text1"/>
            <w:sz w:val="22"/>
          </w:rPr>
          <w:delText xml:space="preserve"> </w:delText>
        </w:r>
        <w:r w:rsidRPr="00CB7AF6" w:rsidDel="00DE7A7C">
          <w:rPr>
            <w:rFonts w:ascii="Arial" w:eastAsia="Arial" w:hAnsi="Arial" w:cs="Arial"/>
            <w:b/>
            <w:color w:val="000000" w:themeColor="text1"/>
            <w:sz w:val="22"/>
          </w:rPr>
          <w:delText>(</w:delText>
        </w:r>
        <w:r w:rsidR="00E669C5" w:rsidRPr="00FA67CA" w:rsidDel="00DE7A7C">
          <w:rPr>
            <w:rFonts w:ascii="Arial" w:eastAsia="Arial" w:hAnsi="Arial" w:cs="Arial"/>
            <w:b/>
            <w:color w:val="000000" w:themeColor="text1"/>
            <w:sz w:val="22"/>
            <w:highlight w:val="yellow"/>
            <w:rPrChange w:id="580" w:author="David Brown" w:date="2019-07-17T20:49:00Z">
              <w:rPr>
                <w:rFonts w:ascii="Arial" w:eastAsia="Arial" w:hAnsi="Arial" w:cs="Arial"/>
                <w:b/>
                <w:color w:val="000000" w:themeColor="text1"/>
                <w:sz w:val="22"/>
              </w:rPr>
            </w:rPrChange>
          </w:rPr>
          <w:delText xml:space="preserve">Fig. </w:delText>
        </w:r>
        <w:r w:rsidRPr="00FA67CA" w:rsidDel="00DE7A7C">
          <w:rPr>
            <w:rFonts w:ascii="Arial" w:eastAsia="Arial" w:hAnsi="Arial" w:cs="Arial"/>
            <w:b/>
            <w:color w:val="000000" w:themeColor="text1"/>
            <w:sz w:val="22"/>
            <w:highlight w:val="yellow"/>
            <w:rPrChange w:id="581" w:author="David Brown" w:date="2019-07-17T20:49:00Z">
              <w:rPr>
                <w:rFonts w:ascii="Arial" w:eastAsia="Arial" w:hAnsi="Arial" w:cs="Arial"/>
                <w:b/>
                <w:color w:val="000000" w:themeColor="text1"/>
                <w:sz w:val="22"/>
              </w:rPr>
            </w:rPrChange>
          </w:rPr>
          <w:delText>4</w:delText>
        </w:r>
        <w:r w:rsidR="00755A8A" w:rsidRPr="00FA67CA" w:rsidDel="00DE7A7C">
          <w:rPr>
            <w:rFonts w:ascii="Arial" w:eastAsia="Arial" w:hAnsi="Arial" w:cs="Arial"/>
            <w:b/>
            <w:color w:val="000000" w:themeColor="text1"/>
            <w:sz w:val="22"/>
            <w:highlight w:val="yellow"/>
            <w:rPrChange w:id="582" w:author="David Brown" w:date="2019-07-17T20:49:00Z">
              <w:rPr>
                <w:rFonts w:ascii="Arial" w:eastAsia="Arial" w:hAnsi="Arial" w:cs="Arial"/>
                <w:b/>
                <w:color w:val="000000" w:themeColor="text1"/>
                <w:sz w:val="22"/>
              </w:rPr>
            </w:rPrChange>
          </w:rPr>
          <w:delText>c</w:delText>
        </w:r>
        <w:r w:rsidRPr="00CB7AF6" w:rsidDel="00DE7A7C">
          <w:rPr>
            <w:rFonts w:ascii="Arial" w:eastAsia="Arial" w:hAnsi="Arial" w:cs="Arial"/>
            <w:color w:val="000000" w:themeColor="text1"/>
            <w:sz w:val="22"/>
          </w:rPr>
          <w:delText>)</w:delText>
        </w:r>
      </w:del>
      <w:r w:rsidRPr="00CB7AF6">
        <w:rPr>
          <w:rFonts w:ascii="Arial" w:eastAsia="Arial" w:hAnsi="Arial" w:cs="Arial"/>
          <w:color w:val="000000" w:themeColor="text1"/>
          <w:sz w:val="22"/>
        </w:rPr>
        <w:t xml:space="preserve">. As expected, the number of WBC-matched variants, but not </w:t>
      </w:r>
      <w:r w:rsidR="00490134" w:rsidRPr="00CB7AF6">
        <w:rPr>
          <w:rFonts w:ascii="Arial" w:eastAsia="Arial" w:hAnsi="Arial" w:cs="Arial"/>
          <w:color w:val="000000" w:themeColor="text1"/>
          <w:sz w:val="22"/>
        </w:rPr>
        <w:t xml:space="preserve">of </w:t>
      </w:r>
      <w:r w:rsidR="0062531D">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biopsy-matched </w:t>
      </w:r>
      <w:r w:rsidR="00490134" w:rsidRPr="00CB7AF6">
        <w:rPr>
          <w:rFonts w:ascii="Arial" w:eastAsia="Arial" w:hAnsi="Arial" w:cs="Arial"/>
          <w:color w:val="000000" w:themeColor="text1"/>
          <w:sz w:val="22"/>
        </w:rPr>
        <w:t xml:space="preserve">or biopsy-subthreshold </w:t>
      </w:r>
      <w:r w:rsidRPr="00CB7AF6">
        <w:rPr>
          <w:rFonts w:ascii="Arial" w:eastAsia="Arial" w:hAnsi="Arial" w:cs="Arial"/>
          <w:color w:val="000000" w:themeColor="text1"/>
          <w:sz w:val="22"/>
        </w:rPr>
        <w:t>variants, significantly correlated with age (</w:t>
      </w:r>
      <w:ins w:id="583" w:author="Reis-Filho, Jorge S./Pathology" w:date="2019-07-13T15:04:00Z">
        <w:r w:rsidR="00DB608E" w:rsidRPr="00FA67CA">
          <w:rPr>
            <w:rFonts w:ascii="Arial" w:eastAsia="Arial" w:hAnsi="Arial" w:cs="Arial"/>
            <w:color w:val="0033CC"/>
            <w:sz w:val="22"/>
            <w:highlight w:val="yellow"/>
            <w:rPrChange w:id="584" w:author="David Brown" w:date="2019-07-17T20:50:00Z">
              <w:rPr>
                <w:rFonts w:ascii="Arial" w:eastAsia="Arial" w:hAnsi="Arial" w:cs="Arial"/>
                <w:color w:val="000000" w:themeColor="text1"/>
                <w:sz w:val="22"/>
              </w:rPr>
            </w:rPrChange>
          </w:rPr>
          <w:t>smoking</w:t>
        </w:r>
      </w:ins>
      <w:ins w:id="585" w:author="David Brown" w:date="2019-07-16T23:23:00Z">
        <w:r w:rsidR="00C45A54" w:rsidRPr="00FA67CA">
          <w:rPr>
            <w:rFonts w:ascii="Arial" w:eastAsia="Arial" w:hAnsi="Arial" w:cs="Arial"/>
            <w:color w:val="0033CC"/>
            <w:sz w:val="22"/>
            <w:highlight w:val="yellow"/>
            <w:rPrChange w:id="586" w:author="David Brown" w:date="2019-07-17T20:50:00Z">
              <w:rPr>
                <w:rFonts w:ascii="Arial" w:eastAsia="Arial" w:hAnsi="Arial" w:cs="Arial"/>
                <w:color w:val="0033CC"/>
                <w:sz w:val="22"/>
              </w:rPr>
            </w:rPrChange>
          </w:rPr>
          <w:t>-</w:t>
        </w:r>
      </w:ins>
      <w:ins w:id="587" w:author="Reis-Filho, Jorge S./Pathology" w:date="2019-07-13T15:04:00Z">
        <w:del w:id="588" w:author="David Brown" w:date="2019-07-16T23:23:00Z">
          <w:r w:rsidR="00DB608E" w:rsidRPr="00FA67CA" w:rsidDel="00C45A54">
            <w:rPr>
              <w:rFonts w:ascii="Arial" w:eastAsia="Arial" w:hAnsi="Arial" w:cs="Arial"/>
              <w:color w:val="0033CC"/>
              <w:sz w:val="22"/>
              <w:highlight w:val="yellow"/>
              <w:rPrChange w:id="589" w:author="David Brown" w:date="2019-07-17T20:50:00Z">
                <w:rPr>
                  <w:rFonts w:ascii="Arial" w:eastAsia="Arial" w:hAnsi="Arial" w:cs="Arial"/>
                  <w:color w:val="000000" w:themeColor="text1"/>
                  <w:sz w:val="22"/>
                </w:rPr>
              </w:rPrChange>
            </w:rPr>
            <w:delText xml:space="preserve"> </w:delText>
          </w:r>
        </w:del>
        <w:r w:rsidR="00DB608E" w:rsidRPr="00FA67CA">
          <w:rPr>
            <w:rFonts w:ascii="Arial" w:eastAsia="Arial" w:hAnsi="Arial" w:cs="Arial"/>
            <w:color w:val="0033CC"/>
            <w:sz w:val="22"/>
            <w:highlight w:val="yellow"/>
            <w:rPrChange w:id="590" w:author="David Brown" w:date="2019-07-17T20:50:00Z">
              <w:rPr>
                <w:rFonts w:ascii="Arial" w:eastAsia="Arial" w:hAnsi="Arial" w:cs="Arial"/>
                <w:color w:val="000000" w:themeColor="text1"/>
                <w:sz w:val="22"/>
              </w:rPr>
            </w:rPrChange>
          </w:rPr>
          <w:t xml:space="preserve">adjusted </w:t>
        </w:r>
      </w:ins>
      <w:r w:rsidRPr="00FA67CA">
        <w:rPr>
          <w:rFonts w:ascii="Arial" w:eastAsia="Arial" w:hAnsi="Arial" w:cs="Arial"/>
          <w:color w:val="0033CC"/>
          <w:sz w:val="22"/>
          <w:highlight w:val="yellow"/>
          <w:rPrChange w:id="591" w:author="David Brown" w:date="2019-07-17T20:50:00Z">
            <w:rPr>
              <w:rFonts w:ascii="Arial" w:eastAsia="Arial" w:hAnsi="Arial" w:cs="Arial"/>
              <w:color w:val="000000" w:themeColor="text1"/>
              <w:sz w:val="22"/>
            </w:rPr>
          </w:rPrChange>
        </w:rPr>
        <w:t xml:space="preserve">p = </w:t>
      </w:r>
      <w:ins w:id="592" w:author="Reis-Filho, Jorge S./Pathology" w:date="2019-07-13T15:04:00Z">
        <w:r w:rsidR="00DB608E" w:rsidRPr="00FA67CA">
          <w:rPr>
            <w:rFonts w:ascii="Arial" w:eastAsia="Arial" w:hAnsi="Arial" w:cs="Arial"/>
            <w:color w:val="0033CC"/>
            <w:sz w:val="22"/>
            <w:highlight w:val="yellow"/>
            <w:rPrChange w:id="593" w:author="David Brown" w:date="2019-07-17T20:50:00Z">
              <w:rPr>
                <w:rFonts w:ascii="Arial" w:eastAsia="Arial" w:hAnsi="Arial" w:cs="Arial"/>
                <w:color w:val="000000" w:themeColor="text1"/>
                <w:sz w:val="22"/>
              </w:rPr>
            </w:rPrChange>
          </w:rPr>
          <w:t>7</w:t>
        </w:r>
      </w:ins>
      <w:del w:id="594" w:author="Reis-Filho, Jorge S./Pathology" w:date="2019-07-13T15:04:00Z">
        <w:r w:rsidR="00490134" w:rsidRPr="00FA67CA" w:rsidDel="00DB608E">
          <w:rPr>
            <w:rFonts w:ascii="Arial" w:eastAsia="Arial" w:hAnsi="Arial" w:cs="Arial"/>
            <w:color w:val="0033CC"/>
            <w:sz w:val="22"/>
            <w:highlight w:val="yellow"/>
            <w:rPrChange w:id="595" w:author="David Brown" w:date="2019-07-17T20:50:00Z">
              <w:rPr>
                <w:rFonts w:ascii="Arial" w:eastAsia="Arial" w:hAnsi="Arial" w:cs="Arial"/>
                <w:color w:val="000000" w:themeColor="text1"/>
                <w:sz w:val="22"/>
              </w:rPr>
            </w:rPrChange>
          </w:rPr>
          <w:delText>8</w:delText>
        </w:r>
      </w:del>
      <w:r w:rsidR="00490134" w:rsidRPr="00FA67CA">
        <w:rPr>
          <w:rFonts w:ascii="Arial" w:eastAsia="Arial" w:hAnsi="Arial" w:cs="Arial"/>
          <w:color w:val="0033CC"/>
          <w:sz w:val="22"/>
          <w:highlight w:val="yellow"/>
          <w:rPrChange w:id="596" w:author="David Brown" w:date="2019-07-17T20:50:00Z">
            <w:rPr>
              <w:rFonts w:ascii="Arial" w:eastAsia="Arial" w:hAnsi="Arial" w:cs="Arial"/>
              <w:color w:val="000000" w:themeColor="text1"/>
              <w:sz w:val="22"/>
            </w:rPr>
          </w:rPrChange>
        </w:rPr>
        <w:t>.</w:t>
      </w:r>
      <w:del w:id="597" w:author="Reis-Filho, Jorge S./Pathology" w:date="2019-07-13T15:04:00Z">
        <w:r w:rsidR="00490134" w:rsidRPr="00FA67CA" w:rsidDel="00DB608E">
          <w:rPr>
            <w:rFonts w:ascii="Arial" w:eastAsia="Arial" w:hAnsi="Arial" w:cs="Arial"/>
            <w:color w:val="0033CC"/>
            <w:sz w:val="22"/>
            <w:highlight w:val="yellow"/>
            <w:rPrChange w:id="598" w:author="David Brown" w:date="2019-07-17T20:50:00Z">
              <w:rPr>
                <w:rFonts w:ascii="Arial" w:eastAsia="Arial" w:hAnsi="Arial" w:cs="Arial"/>
                <w:color w:val="000000" w:themeColor="text1"/>
                <w:sz w:val="22"/>
              </w:rPr>
            </w:rPrChange>
          </w:rPr>
          <w:delText>6</w:delText>
        </w:r>
      </w:del>
      <w:ins w:id="599" w:author="Reis-Filho, Jorge S./Pathology" w:date="2019-07-13T15:04:00Z">
        <w:r w:rsidR="00DB608E" w:rsidRPr="00FA67CA">
          <w:rPr>
            <w:rFonts w:ascii="Arial" w:eastAsia="Arial" w:hAnsi="Arial" w:cs="Arial"/>
            <w:color w:val="0033CC"/>
            <w:sz w:val="22"/>
            <w:highlight w:val="yellow"/>
            <w:rPrChange w:id="600" w:author="David Brown" w:date="2019-07-17T20:50:00Z">
              <w:rPr>
                <w:rFonts w:ascii="Arial" w:eastAsia="Arial" w:hAnsi="Arial" w:cs="Arial"/>
                <w:color w:val="000000" w:themeColor="text1"/>
                <w:sz w:val="22"/>
              </w:rPr>
            </w:rPrChange>
          </w:rPr>
          <w:t>4</w:t>
        </w:r>
      </w:ins>
      <w:r w:rsidR="00490134" w:rsidRPr="00FA67CA">
        <w:rPr>
          <w:rFonts w:ascii="Arial" w:eastAsia="Arial" w:hAnsi="Arial" w:cs="Arial"/>
          <w:color w:val="0033CC"/>
          <w:sz w:val="22"/>
          <w:highlight w:val="yellow"/>
          <w:rPrChange w:id="601" w:author="David Brown" w:date="2019-07-17T20:50:00Z">
            <w:rPr>
              <w:rFonts w:ascii="Arial" w:eastAsia="Arial" w:hAnsi="Arial" w:cs="Arial"/>
              <w:color w:val="000000" w:themeColor="text1"/>
              <w:sz w:val="22"/>
            </w:rPr>
          </w:rPrChange>
        </w:rPr>
        <w:t>e-41</w:t>
      </w:r>
      <w:r w:rsidRPr="00FA67CA">
        <w:rPr>
          <w:rFonts w:ascii="Arial" w:eastAsia="Arial" w:hAnsi="Arial" w:cs="Arial"/>
          <w:color w:val="0033CC"/>
          <w:sz w:val="22"/>
          <w:highlight w:val="yellow"/>
          <w:rPrChange w:id="602" w:author="David Brown" w:date="2019-07-17T20:50:00Z">
            <w:rPr>
              <w:rFonts w:ascii="Arial" w:eastAsia="Arial" w:hAnsi="Arial" w:cs="Arial"/>
              <w:color w:val="000000" w:themeColor="text1"/>
              <w:sz w:val="22"/>
            </w:rPr>
          </w:rPrChange>
        </w:rPr>
        <w:t xml:space="preserve">; </w:t>
      </w:r>
      <w:r w:rsidR="00E669C5" w:rsidRPr="00FA67CA">
        <w:rPr>
          <w:rFonts w:ascii="Arial" w:eastAsia="Arial" w:hAnsi="Arial" w:cs="Arial"/>
          <w:b/>
          <w:color w:val="000000" w:themeColor="text1"/>
          <w:sz w:val="22"/>
          <w:highlight w:val="yellow"/>
          <w:rPrChange w:id="603" w:author="David Brown" w:date="2019-07-17T20:50:00Z">
            <w:rPr>
              <w:rFonts w:ascii="Arial" w:eastAsia="Arial" w:hAnsi="Arial" w:cs="Arial"/>
              <w:b/>
              <w:color w:val="000000" w:themeColor="text1"/>
              <w:sz w:val="22"/>
            </w:rPr>
          </w:rPrChange>
        </w:rPr>
        <w:t xml:space="preserve">Fig. </w:t>
      </w:r>
      <w:r w:rsidRPr="00FA67CA">
        <w:rPr>
          <w:rFonts w:ascii="Arial" w:eastAsia="Arial" w:hAnsi="Arial" w:cs="Arial"/>
          <w:b/>
          <w:color w:val="000000" w:themeColor="text1"/>
          <w:sz w:val="22"/>
          <w:highlight w:val="yellow"/>
          <w:rPrChange w:id="604" w:author="David Brown" w:date="2019-07-17T20:50: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05" w:author="David Brown" w:date="2019-07-17T20:50:00Z">
            <w:rPr>
              <w:rFonts w:ascii="Arial" w:eastAsia="Arial" w:hAnsi="Arial" w:cs="Arial"/>
              <w:b/>
              <w:color w:val="000000" w:themeColor="text1"/>
              <w:sz w:val="22"/>
            </w:rPr>
          </w:rPrChange>
        </w:rPr>
        <w:t>c</w:t>
      </w:r>
      <w:r w:rsidRPr="00CB7AF6">
        <w:rPr>
          <w:rFonts w:ascii="Arial" w:eastAsia="Arial" w:hAnsi="Arial" w:cs="Arial"/>
          <w:color w:val="000000" w:themeColor="text1"/>
          <w:sz w:val="22"/>
        </w:rPr>
        <w:t xml:space="preserve">). Based on </w:t>
      </w:r>
      <w:r w:rsidR="00490134" w:rsidRPr="00CB7AF6">
        <w:rPr>
          <w:rFonts w:ascii="Arial" w:eastAsia="Arial" w:hAnsi="Arial" w:cs="Arial"/>
          <w:color w:val="000000" w:themeColor="text1"/>
          <w:sz w:val="22"/>
        </w:rPr>
        <w:t>this</w:t>
      </w:r>
      <w:r w:rsidR="001653EC">
        <w:rPr>
          <w:rFonts w:ascii="Arial" w:eastAsia="Arial" w:hAnsi="Arial" w:cs="Arial"/>
          <w:color w:val="000000" w:themeColor="text1"/>
          <w:sz w:val="22"/>
        </w:rPr>
        <w:t xml:space="preserve"> interpretation</w:t>
      </w:r>
      <w:r w:rsidR="00490134" w:rsidRPr="00CB7AF6">
        <w:rPr>
          <w:rFonts w:ascii="Arial" w:eastAsia="Arial" w:hAnsi="Arial" w:cs="Arial"/>
          <w:color w:val="000000" w:themeColor="text1"/>
          <w:sz w:val="22"/>
        </w:rPr>
        <w:t xml:space="preserve">,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cfDNA and WBC sequencing analysis</w:t>
      </w:r>
      <w:r w:rsidR="00490134" w:rsidRPr="00CB7AF6">
        <w:rPr>
          <w:rFonts w:ascii="Arial" w:eastAsia="Arial" w:hAnsi="Arial" w:cs="Arial"/>
          <w:color w:val="000000" w:themeColor="text1"/>
          <w:sz w:val="22"/>
        </w:rPr>
        <w:t xml:space="preserve"> as performed here suggests that </w:t>
      </w:r>
      <w:r w:rsidRPr="00CB7AF6">
        <w:rPr>
          <w:rFonts w:ascii="Arial" w:eastAsia="Arial" w:hAnsi="Arial" w:cs="Arial"/>
          <w:color w:val="000000" w:themeColor="text1"/>
          <w:sz w:val="22"/>
        </w:rPr>
        <w:t xml:space="preserve">89.5% of cancer patients and </w:t>
      </w:r>
      <w:r w:rsidR="00490134" w:rsidRPr="00CB7AF6">
        <w:rPr>
          <w:rFonts w:ascii="Arial" w:eastAsia="Arial" w:hAnsi="Arial" w:cs="Arial"/>
          <w:color w:val="000000" w:themeColor="text1"/>
          <w:sz w:val="22"/>
        </w:rPr>
        <w:t xml:space="preserve">83% of </w:t>
      </w:r>
      <w:r w:rsidRPr="00CB7AF6">
        <w:rPr>
          <w:rFonts w:ascii="Arial" w:eastAsia="Arial" w:hAnsi="Arial" w:cs="Arial"/>
          <w:color w:val="000000" w:themeColor="text1"/>
          <w:sz w:val="22"/>
        </w:rPr>
        <w:t xml:space="preserve">non-cancer controls </w:t>
      </w:r>
      <w:r w:rsidR="00490134" w:rsidRPr="00CB7AF6">
        <w:rPr>
          <w:rFonts w:ascii="Arial" w:eastAsia="Arial" w:hAnsi="Arial" w:cs="Arial"/>
          <w:color w:val="000000" w:themeColor="text1"/>
          <w:sz w:val="22"/>
        </w:rPr>
        <w:t>have evidence of CH in their cfDNA</w:t>
      </w:r>
      <w:r w:rsidRPr="00CB7AF6">
        <w:rPr>
          <w:rFonts w:ascii="Arial" w:eastAsia="Arial" w:hAnsi="Arial" w:cs="Arial"/>
          <w:color w:val="000000" w:themeColor="text1"/>
          <w:sz w:val="22"/>
        </w:rPr>
        <w:t xml:space="preserve"> (</w:t>
      </w:r>
      <w:r w:rsidR="00E669C5" w:rsidRPr="00FA67CA">
        <w:rPr>
          <w:rFonts w:ascii="Arial" w:eastAsia="Arial" w:hAnsi="Arial" w:cs="Arial"/>
          <w:b/>
          <w:color w:val="000000" w:themeColor="text1"/>
          <w:sz w:val="22"/>
          <w:highlight w:val="yellow"/>
          <w:rPrChange w:id="606" w:author="David Brown" w:date="2019-07-17T20:50: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07" w:author="David Brown" w:date="2019-07-17T20:50: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08" w:author="David Brown" w:date="2019-07-17T20:50:00Z">
            <w:rPr>
              <w:rFonts w:ascii="Arial" w:eastAsia="Arial" w:hAnsi="Arial" w:cs="Arial"/>
              <w:b/>
              <w:color w:val="000000" w:themeColor="text1"/>
              <w:sz w:val="22"/>
            </w:rPr>
          </w:rPrChange>
        </w:rPr>
        <w:t>b</w:t>
      </w:r>
      <w:r w:rsidR="00490134" w:rsidRPr="00CB7AF6">
        <w:rPr>
          <w:rFonts w:ascii="Arial" w:eastAsia="Arial" w:hAnsi="Arial" w:cs="Arial"/>
          <w:color w:val="000000" w:themeColor="text1"/>
          <w:sz w:val="22"/>
        </w:rPr>
        <w:t>)</w:t>
      </w:r>
      <w:r w:rsidR="003001A2" w:rsidRPr="00CB7AF6">
        <w:rPr>
          <w:rFonts w:ascii="Arial" w:eastAsia="Arial" w:hAnsi="Arial" w:cs="Arial"/>
          <w:color w:val="000000" w:themeColor="text1"/>
          <w:sz w:val="22"/>
        </w:rPr>
        <w:t xml:space="preserve">. </w:t>
      </w:r>
      <w:bookmarkStart w:id="609" w:name="_Hlk13912337"/>
      <w:r w:rsidR="003001A2"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recent observations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003001A2" w:rsidRPr="00CB7AF6">
        <w:rPr>
          <w:rFonts w:ascii="Arial" w:eastAsia="Arial" w:hAnsi="Arial" w:cs="Arial"/>
          <w:color w:val="000000" w:themeColor="text1"/>
          <w:sz w:val="22"/>
        </w:rPr>
        <w:t xml:space="preserve"> and with the notion that</w:t>
      </w:r>
      <w:r w:rsidRPr="00CB7AF6">
        <w:rPr>
          <w:rFonts w:ascii="Arial" w:eastAsia="Arial" w:hAnsi="Arial" w:cs="Arial"/>
          <w:color w:val="000000" w:themeColor="text1"/>
          <w:sz w:val="22"/>
        </w:rPr>
        <w:t xml:space="preserve"> </w:t>
      </w:r>
      <w:r w:rsidR="00520797" w:rsidRPr="00CB7AF6">
        <w:rPr>
          <w:rFonts w:ascii="Arial" w:eastAsia="Arial" w:hAnsi="Arial" w:cs="Arial"/>
          <w:color w:val="000000" w:themeColor="text1"/>
          <w:sz w:val="22"/>
        </w:rPr>
        <w:t>these mutations constitu</w:t>
      </w:r>
      <w:r w:rsidR="003001A2" w:rsidRPr="00CB7AF6">
        <w:rPr>
          <w:rFonts w:ascii="Arial" w:eastAsia="Arial" w:hAnsi="Arial" w:cs="Arial"/>
          <w:color w:val="000000" w:themeColor="text1"/>
          <w:sz w:val="22"/>
        </w:rPr>
        <w:t>te</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CH events</w:t>
      </w:r>
      <w:r w:rsidR="00520797" w:rsidRPr="00CB7AF6">
        <w:rPr>
          <w:rFonts w:ascii="Arial" w:eastAsia="Arial" w:hAnsi="Arial" w:cs="Arial"/>
          <w:color w:val="000000" w:themeColor="text1"/>
          <w:sz w:val="22"/>
        </w:rPr>
        <w:t xml:space="preserve">, </w:t>
      </w:r>
      <w:ins w:id="610" w:author="David Brown" w:date="2019-07-16T23:24:00Z">
        <w:r w:rsidR="00C45A54">
          <w:rPr>
            <w:rFonts w:ascii="Arial" w:eastAsia="Arial" w:hAnsi="Arial" w:cs="Arial"/>
            <w:color w:val="000000" w:themeColor="text1"/>
            <w:sz w:val="22"/>
          </w:rPr>
          <w:t xml:space="preserve">the vast majority of the WBC-matched somatic mutations detected in cfDNA involved </w:t>
        </w:r>
      </w:ins>
      <w:del w:id="611" w:author="David Brown" w:date="2019-07-16T23:24:00Z">
        <w:r w:rsidR="00520797" w:rsidRPr="00CB7AF6" w:rsidDel="00C45A54">
          <w:rPr>
            <w:rFonts w:ascii="Arial" w:eastAsia="Arial" w:hAnsi="Arial" w:cs="Arial"/>
            <w:color w:val="000000" w:themeColor="text1"/>
            <w:sz w:val="22"/>
          </w:rPr>
          <w:delText>the genes recurrently targeted by WBC-matched</w:delText>
        </w:r>
        <w:r w:rsidRPr="00CB7AF6" w:rsidDel="00C45A54">
          <w:rPr>
            <w:rFonts w:ascii="Arial" w:eastAsia="Arial" w:hAnsi="Arial" w:cs="Arial"/>
            <w:color w:val="000000" w:themeColor="text1"/>
            <w:sz w:val="22"/>
          </w:rPr>
          <w:delText xml:space="preserve"> somatic mutations detected in </w:delText>
        </w:r>
        <w:r w:rsidR="00520797" w:rsidRPr="00CB7AF6" w:rsidDel="00C45A54">
          <w:rPr>
            <w:rFonts w:ascii="Arial" w:eastAsia="Arial" w:hAnsi="Arial" w:cs="Arial"/>
            <w:color w:val="000000" w:themeColor="text1"/>
            <w:sz w:val="22"/>
          </w:rPr>
          <w:delText xml:space="preserve">cfDNA include </w:delText>
        </w:r>
        <w:r w:rsidR="001653EC" w:rsidDel="00C45A54">
          <w:rPr>
            <w:rFonts w:ascii="Arial" w:eastAsia="Arial" w:hAnsi="Arial" w:cs="Arial"/>
            <w:color w:val="000000" w:themeColor="text1"/>
            <w:sz w:val="22"/>
          </w:rPr>
          <w:delText xml:space="preserve">the </w:delText>
        </w:r>
      </w:del>
      <w:r w:rsidR="00520797" w:rsidRPr="00CB7AF6">
        <w:rPr>
          <w:rFonts w:ascii="Arial" w:eastAsia="Arial" w:hAnsi="Arial" w:cs="Arial"/>
          <w:color w:val="000000" w:themeColor="text1"/>
          <w:sz w:val="22"/>
        </w:rPr>
        <w:t xml:space="preserve">canonical CH genes, such as </w:t>
      </w:r>
      <w:r w:rsidR="00520797" w:rsidRPr="00CB7AF6">
        <w:rPr>
          <w:rFonts w:ascii="Arial" w:eastAsia="Arial" w:hAnsi="Arial" w:cs="Arial"/>
          <w:i/>
          <w:color w:val="000000" w:themeColor="text1"/>
          <w:sz w:val="22"/>
        </w:rPr>
        <w:t xml:space="preserve">DNMT3A, TET2, PPM1D </w:t>
      </w:r>
      <w:r w:rsidR="00520797" w:rsidRPr="00CB7AF6">
        <w:rPr>
          <w:rFonts w:ascii="Arial" w:eastAsia="Arial" w:hAnsi="Arial" w:cs="Arial"/>
          <w:color w:val="000000" w:themeColor="text1"/>
          <w:sz w:val="22"/>
        </w:rPr>
        <w:t>and</w:t>
      </w:r>
      <w:r w:rsidR="00520797" w:rsidRPr="00CB7AF6">
        <w:rPr>
          <w:rFonts w:ascii="Arial" w:eastAsia="Arial" w:hAnsi="Arial" w:cs="Arial"/>
          <w:i/>
          <w:color w:val="000000" w:themeColor="text1"/>
          <w:sz w:val="22"/>
        </w:rPr>
        <w:t xml:space="preserve"> TP53</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w:t>
      </w:r>
      <w:r w:rsidR="00E669C5" w:rsidRPr="00FA67CA">
        <w:rPr>
          <w:rFonts w:ascii="Arial" w:eastAsia="Arial" w:hAnsi="Arial" w:cs="Arial"/>
          <w:b/>
          <w:color w:val="000000" w:themeColor="text1"/>
          <w:sz w:val="22"/>
          <w:highlight w:val="yellow"/>
          <w:rPrChange w:id="612" w:author="David Brown" w:date="2019-07-17T20:51:00Z">
            <w:rPr>
              <w:rFonts w:ascii="Arial" w:eastAsia="Arial" w:hAnsi="Arial" w:cs="Arial"/>
              <w:b/>
              <w:color w:val="000000" w:themeColor="text1"/>
              <w:sz w:val="22"/>
            </w:rPr>
          </w:rPrChange>
        </w:rPr>
        <w:t xml:space="preserve">Fig. </w:t>
      </w:r>
      <w:r w:rsidR="00520797" w:rsidRPr="00FA67CA">
        <w:rPr>
          <w:rFonts w:ascii="Arial" w:eastAsia="Arial" w:hAnsi="Arial" w:cs="Arial"/>
          <w:b/>
          <w:color w:val="000000" w:themeColor="text1"/>
          <w:sz w:val="22"/>
          <w:highlight w:val="yellow"/>
          <w:rPrChange w:id="613" w:author="David Brown" w:date="2019-07-17T20:51: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14" w:author="David Brown" w:date="2019-07-17T20:51:00Z">
            <w:rPr>
              <w:rFonts w:ascii="Arial" w:eastAsia="Arial" w:hAnsi="Arial" w:cs="Arial"/>
              <w:b/>
              <w:color w:val="000000" w:themeColor="text1"/>
              <w:sz w:val="22"/>
            </w:rPr>
          </w:rPrChange>
        </w:rPr>
        <w:t>d</w:t>
      </w:r>
      <w:ins w:id="615" w:author="David Brown" w:date="2019-07-17T20:51:00Z">
        <w:r w:rsidR="00FA67CA">
          <w:rPr>
            <w:rFonts w:ascii="Arial" w:eastAsia="Arial" w:hAnsi="Arial" w:cs="Arial"/>
            <w:color w:val="000000" w:themeColor="text1"/>
            <w:sz w:val="22"/>
            <w:highlight w:val="yellow"/>
          </w:rPr>
          <w:t>,</w:t>
        </w:r>
      </w:ins>
      <w:r w:rsidR="001653EC">
        <w:rPr>
          <w:rFonts w:ascii="Arial" w:eastAsia="Arial" w:hAnsi="Arial" w:cs="Arial"/>
          <w:color w:val="000000" w:themeColor="text1"/>
          <w:sz w:val="22"/>
        </w:rPr>
        <w:t xml:space="preserve"> </w:t>
      </w:r>
      <w:del w:id="616" w:author="David Brown" w:date="2019-07-17T20:51:00Z">
        <w:r w:rsidR="001653EC" w:rsidRPr="00FA67CA" w:rsidDel="00FA67CA">
          <w:rPr>
            <w:rFonts w:ascii="Arial" w:eastAsia="Arial" w:hAnsi="Arial" w:cs="Arial"/>
            <w:color w:val="000000" w:themeColor="text1"/>
            <w:sz w:val="22"/>
            <w:highlight w:val="yellow"/>
            <w:rPrChange w:id="617" w:author="David Brown" w:date="2019-07-17T20:53:00Z">
              <w:rPr>
                <w:rFonts w:ascii="Arial" w:eastAsia="Arial" w:hAnsi="Arial" w:cs="Arial"/>
                <w:color w:val="000000" w:themeColor="text1"/>
                <w:sz w:val="22"/>
              </w:rPr>
            </w:rPrChange>
          </w:rPr>
          <w:delText xml:space="preserve">and </w:delText>
        </w:r>
      </w:del>
      <w:r w:rsidR="00303111" w:rsidRPr="00FA67CA">
        <w:rPr>
          <w:rFonts w:ascii="Arial" w:eastAsia="Arial" w:hAnsi="Arial" w:cs="Arial"/>
          <w:b/>
          <w:color w:val="000000" w:themeColor="text1"/>
          <w:sz w:val="22"/>
          <w:highlight w:val="yellow"/>
          <w:rPrChange w:id="618" w:author="David Brown" w:date="2019-07-17T20:53:00Z">
            <w:rPr>
              <w:rFonts w:ascii="Arial" w:eastAsia="Arial" w:hAnsi="Arial" w:cs="Arial"/>
              <w:b/>
              <w:color w:val="000000" w:themeColor="text1"/>
              <w:sz w:val="22"/>
            </w:rPr>
          </w:rPrChange>
        </w:rPr>
        <w:t xml:space="preserve">Supplementary Fig. </w:t>
      </w:r>
      <w:del w:id="619" w:author="David Brown" w:date="2019-07-17T20:52:00Z">
        <w:r w:rsidR="00520797" w:rsidRPr="00FA67CA" w:rsidDel="00FA67CA">
          <w:rPr>
            <w:rFonts w:ascii="Arial" w:eastAsia="Arial" w:hAnsi="Arial" w:cs="Arial"/>
            <w:b/>
            <w:color w:val="000000" w:themeColor="text1"/>
            <w:sz w:val="22"/>
            <w:highlight w:val="yellow"/>
            <w:rPrChange w:id="620" w:author="David Brown" w:date="2019-07-17T20:53:00Z">
              <w:rPr>
                <w:rFonts w:ascii="Arial" w:eastAsia="Arial" w:hAnsi="Arial" w:cs="Arial"/>
                <w:b/>
                <w:color w:val="000000" w:themeColor="text1"/>
                <w:sz w:val="22"/>
              </w:rPr>
            </w:rPrChange>
          </w:rPr>
          <w:delText>7</w:delText>
        </w:r>
      </w:del>
      <w:ins w:id="621" w:author="David Brown" w:date="2019-07-17T20:52:00Z">
        <w:r w:rsidR="00FA67CA" w:rsidRPr="00FA67CA">
          <w:rPr>
            <w:rFonts w:ascii="Arial" w:eastAsia="Arial" w:hAnsi="Arial" w:cs="Arial"/>
            <w:b/>
            <w:color w:val="000000" w:themeColor="text1"/>
            <w:sz w:val="22"/>
            <w:highlight w:val="yellow"/>
            <w:rPrChange w:id="622" w:author="David Brown" w:date="2019-07-17T20:53:00Z">
              <w:rPr>
                <w:rFonts w:ascii="Arial" w:eastAsia="Arial" w:hAnsi="Arial" w:cs="Arial"/>
                <w:b/>
                <w:color w:val="000000" w:themeColor="text1"/>
                <w:sz w:val="22"/>
              </w:rPr>
            </w:rPrChange>
          </w:rPr>
          <w:t>9</w:t>
        </w:r>
      </w:ins>
      <w:r w:rsidR="00520797"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w:t>
      </w:r>
      <w:r w:rsidR="0049337D" w:rsidRPr="00CB7AF6">
        <w:rPr>
          <w:rFonts w:ascii="Arial" w:eastAsia="Arial" w:hAnsi="Arial" w:cs="Arial"/>
          <w:color w:val="000000" w:themeColor="text1"/>
          <w:sz w:val="22"/>
          <w:szCs w:val="22"/>
        </w:rPr>
        <w:fldChar w:fldCharType="end"/>
      </w:r>
      <w:ins w:id="623" w:author="Reis-Filho, Jorge S./Pathology" w:date="2019-07-13T12:10:00Z">
        <w:r w:rsidR="00F152B0" w:rsidRPr="0030441E">
          <w:rPr>
            <w:rFonts w:ascii="Arial" w:eastAsia="Arial" w:hAnsi="Arial" w:cs="Arial"/>
            <w:color w:val="0033CC"/>
            <w:sz w:val="22"/>
            <w:szCs w:val="22"/>
            <w:rPrChange w:id="624" w:author="Reis-Filho, Jorge S./Pathology" w:date="2019-07-13T23:19:00Z">
              <w:rPr>
                <w:rFonts w:ascii="Arial" w:eastAsia="Arial" w:hAnsi="Arial" w:cs="Arial"/>
                <w:color w:val="000000" w:themeColor="text1"/>
                <w:sz w:val="22"/>
                <w:szCs w:val="22"/>
              </w:rPr>
            </w:rPrChange>
          </w:rPr>
          <w:t xml:space="preserve">, </w:t>
        </w:r>
        <w:del w:id="625" w:author="David Brown" w:date="2019-07-16T23:24:00Z">
          <w:r w:rsidR="00F152B0" w:rsidRPr="0030441E" w:rsidDel="00C45A54">
            <w:rPr>
              <w:rFonts w:ascii="Arial" w:eastAsia="Arial" w:hAnsi="Arial" w:cs="Arial"/>
              <w:color w:val="0033CC"/>
              <w:sz w:val="22"/>
              <w:szCs w:val="22"/>
              <w:rPrChange w:id="626" w:author="Reis-Filho, Jorge S./Pathology" w:date="2019-07-13T23:19:00Z">
                <w:rPr>
                  <w:rFonts w:ascii="Arial" w:eastAsia="Arial" w:hAnsi="Arial" w:cs="Arial"/>
                  <w:color w:val="000000" w:themeColor="text1"/>
                  <w:sz w:val="22"/>
                  <w:szCs w:val="22"/>
                </w:rPr>
              </w:rPrChange>
            </w:rPr>
            <w:delText>some of which can also b</w:delText>
          </w:r>
        </w:del>
      </w:ins>
      <w:ins w:id="627" w:author="David Brown" w:date="2019-07-16T23:25:00Z">
        <w:r w:rsidR="00C45A54">
          <w:rPr>
            <w:rFonts w:ascii="Arial" w:eastAsia="Arial" w:hAnsi="Arial" w:cs="Arial"/>
            <w:color w:val="0033CC"/>
            <w:sz w:val="22"/>
            <w:szCs w:val="22"/>
          </w:rPr>
          <w:t xml:space="preserve">while some of these also </w:t>
        </w:r>
      </w:ins>
      <w:ins w:id="628" w:author="Reis-Filho, Jorge S./Pathology" w:date="2019-07-13T12:10:00Z">
        <w:del w:id="629" w:author="David Brown" w:date="2019-07-16T23:25:00Z">
          <w:r w:rsidR="00F152B0" w:rsidRPr="0030441E" w:rsidDel="00C45A54">
            <w:rPr>
              <w:rFonts w:ascii="Arial" w:eastAsia="Arial" w:hAnsi="Arial" w:cs="Arial"/>
              <w:color w:val="0033CC"/>
              <w:sz w:val="22"/>
              <w:szCs w:val="22"/>
              <w:rPrChange w:id="630" w:author="Reis-Filho, Jorge S./Pathology" w:date="2019-07-13T23:19:00Z">
                <w:rPr>
                  <w:rFonts w:ascii="Arial" w:eastAsia="Arial" w:hAnsi="Arial" w:cs="Arial"/>
                  <w:color w:val="000000" w:themeColor="text1"/>
                  <w:sz w:val="22"/>
                  <w:szCs w:val="22"/>
                </w:rPr>
              </w:rPrChange>
            </w:rPr>
            <w:delText>e</w:delText>
          </w:r>
        </w:del>
      </w:ins>
      <w:ins w:id="631" w:author="David Brown" w:date="2019-07-16T23:25:00Z">
        <w:r w:rsidR="00C45A54">
          <w:rPr>
            <w:rFonts w:ascii="Arial" w:eastAsia="Arial" w:hAnsi="Arial" w:cs="Arial"/>
            <w:color w:val="0033CC"/>
            <w:sz w:val="22"/>
            <w:szCs w:val="22"/>
          </w:rPr>
          <w:t>included pathogenic cancer alterations</w:t>
        </w:r>
      </w:ins>
      <w:ins w:id="632" w:author="Reis-Filho, Jorge S./Pathology" w:date="2019-07-13T12:10:00Z">
        <w:del w:id="633" w:author="David Brown" w:date="2019-07-16T23:25:00Z">
          <w:r w:rsidR="00F152B0" w:rsidRPr="0030441E" w:rsidDel="00C45A54">
            <w:rPr>
              <w:rFonts w:ascii="Arial" w:eastAsia="Arial" w:hAnsi="Arial" w:cs="Arial"/>
              <w:color w:val="0033CC"/>
              <w:sz w:val="22"/>
              <w:szCs w:val="22"/>
              <w:rPrChange w:id="634" w:author="Reis-Filho, Jorge S./Pathology" w:date="2019-07-13T23:19:00Z">
                <w:rPr>
                  <w:rFonts w:ascii="Arial" w:eastAsia="Arial" w:hAnsi="Arial" w:cs="Arial"/>
                  <w:color w:val="000000" w:themeColor="text1"/>
                  <w:sz w:val="22"/>
                  <w:szCs w:val="22"/>
                </w:rPr>
              </w:rPrChange>
            </w:rPr>
            <w:delText xml:space="preserve"> </w:delText>
          </w:r>
        </w:del>
      </w:ins>
      <w:ins w:id="635" w:author="Reis-Filho, Jorge S./Pathology" w:date="2019-07-13T12:11:00Z">
        <w:del w:id="636" w:author="David Brown" w:date="2019-07-16T23:25:00Z">
          <w:r w:rsidR="00F152B0" w:rsidRPr="0030441E" w:rsidDel="00C45A54">
            <w:rPr>
              <w:rFonts w:ascii="Arial" w:eastAsia="Arial" w:hAnsi="Arial" w:cs="Arial"/>
              <w:color w:val="0033CC"/>
              <w:sz w:val="22"/>
              <w:szCs w:val="22"/>
              <w:rPrChange w:id="637" w:author="Reis-Filho, Jorge S./Pathology" w:date="2019-07-13T23:19:00Z">
                <w:rPr>
                  <w:rFonts w:ascii="Arial" w:eastAsia="Arial" w:hAnsi="Arial" w:cs="Arial"/>
                  <w:color w:val="000000" w:themeColor="text1"/>
                  <w:sz w:val="22"/>
                  <w:szCs w:val="22"/>
                </w:rPr>
              </w:rPrChange>
            </w:rPr>
            <w:delText>recurrently mutated in cancers</w:delText>
          </w:r>
        </w:del>
        <w:r w:rsidR="00F152B0" w:rsidRPr="0030441E">
          <w:rPr>
            <w:rFonts w:ascii="Arial" w:eastAsia="Arial" w:hAnsi="Arial" w:cs="Arial"/>
            <w:color w:val="0033CC"/>
            <w:sz w:val="22"/>
            <w:szCs w:val="22"/>
            <w:rPrChange w:id="638" w:author="Reis-Filho, Jorge S./Pathology" w:date="2019-07-13T23:19:00Z">
              <w:rPr>
                <w:rFonts w:ascii="Arial" w:eastAsia="Arial" w:hAnsi="Arial" w:cs="Arial"/>
                <w:color w:val="000000" w:themeColor="text1"/>
                <w:sz w:val="22"/>
                <w:szCs w:val="22"/>
              </w:rPr>
            </w:rPrChange>
          </w:rPr>
          <w:t xml:space="preserve"> (</w:t>
        </w:r>
        <w:r w:rsidR="00F152B0" w:rsidRPr="00C45A54">
          <w:rPr>
            <w:rFonts w:ascii="Arial" w:eastAsia="Arial" w:hAnsi="Arial" w:cs="Arial"/>
            <w:b/>
            <w:color w:val="0033CC"/>
            <w:sz w:val="22"/>
            <w:szCs w:val="22"/>
            <w:highlight w:val="yellow"/>
            <w:rPrChange w:id="639" w:author="David Brown" w:date="2019-07-16T23:25:00Z">
              <w:rPr>
                <w:rFonts w:ascii="Arial" w:eastAsia="Arial" w:hAnsi="Arial" w:cs="Arial"/>
                <w:b/>
                <w:color w:val="000000" w:themeColor="text1"/>
                <w:sz w:val="22"/>
                <w:szCs w:val="22"/>
              </w:rPr>
            </w:rPrChange>
          </w:rPr>
          <w:t xml:space="preserve">Supplementary Table </w:t>
        </w:r>
        <w:del w:id="640" w:author="David Brown" w:date="2019-07-16T23:25:00Z">
          <w:r w:rsidR="00F152B0" w:rsidRPr="00C45A54" w:rsidDel="00C45A54">
            <w:rPr>
              <w:rFonts w:ascii="Arial" w:eastAsia="Arial" w:hAnsi="Arial" w:cs="Arial"/>
              <w:b/>
              <w:color w:val="0033CC"/>
              <w:sz w:val="22"/>
              <w:szCs w:val="22"/>
              <w:highlight w:val="yellow"/>
              <w:rPrChange w:id="641" w:author="David Brown" w:date="2019-07-16T23:25:00Z">
                <w:rPr>
                  <w:rFonts w:ascii="Arial" w:eastAsia="Arial" w:hAnsi="Arial" w:cs="Arial"/>
                  <w:b/>
                  <w:color w:val="000000" w:themeColor="text1"/>
                  <w:sz w:val="22"/>
                  <w:szCs w:val="22"/>
                </w:rPr>
              </w:rPrChange>
            </w:rPr>
            <w:delText>4</w:delText>
          </w:r>
        </w:del>
      </w:ins>
      <w:ins w:id="642" w:author="David Brown" w:date="2019-07-18T02:36:00Z">
        <w:r w:rsidR="00DE7A7C">
          <w:rPr>
            <w:rFonts w:ascii="Arial" w:eastAsia="Arial" w:hAnsi="Arial" w:cs="Arial"/>
            <w:b/>
            <w:color w:val="0033CC"/>
            <w:sz w:val="22"/>
            <w:szCs w:val="22"/>
            <w:highlight w:val="yellow"/>
          </w:rPr>
          <w:t>6</w:t>
        </w:r>
      </w:ins>
      <w:ins w:id="643" w:author="Reis-Filho, Jorge S./Pathology" w:date="2019-07-13T12:11:00Z">
        <w:r w:rsidR="00F152B0" w:rsidRPr="0030441E">
          <w:rPr>
            <w:rFonts w:ascii="Arial" w:eastAsia="Arial" w:hAnsi="Arial" w:cs="Arial"/>
            <w:color w:val="0033CC"/>
            <w:sz w:val="22"/>
            <w:szCs w:val="22"/>
            <w:rPrChange w:id="644" w:author="Reis-Filho, Jorge S./Pathology" w:date="2019-07-13T23:19:00Z">
              <w:rPr>
                <w:rFonts w:ascii="Arial" w:eastAsia="Arial" w:hAnsi="Arial" w:cs="Arial"/>
                <w:color w:val="000000" w:themeColor="text1"/>
                <w:sz w:val="22"/>
                <w:szCs w:val="22"/>
              </w:rPr>
            </w:rPrChange>
          </w:rPr>
          <w:t>)</w:t>
        </w:r>
      </w:ins>
      <w:r w:rsidRPr="0030441E">
        <w:rPr>
          <w:rFonts w:ascii="Arial" w:eastAsia="Arial" w:hAnsi="Arial" w:cs="Arial"/>
          <w:color w:val="0033CC"/>
          <w:sz w:val="22"/>
          <w:szCs w:val="22"/>
          <w:rPrChange w:id="645"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646" w:author="Reis-Filho, Jorge S./Pathology" w:date="2019-07-13T23:19:00Z">
            <w:rPr>
              <w:rFonts w:ascii="Arial" w:eastAsia="Arial" w:hAnsi="Arial" w:cs="Arial"/>
              <w:color w:val="000000" w:themeColor="text1"/>
              <w:sz w:val="22"/>
            </w:rPr>
          </w:rPrChange>
        </w:rPr>
        <w:t xml:space="preserve"> </w:t>
      </w:r>
      <w:bookmarkEnd w:id="609"/>
      <w:r w:rsidRPr="00CB7AF6">
        <w:rPr>
          <w:rFonts w:ascii="Arial" w:eastAsia="Arial" w:hAnsi="Arial" w:cs="Arial"/>
          <w:color w:val="000000" w:themeColor="text1"/>
          <w:sz w:val="22"/>
        </w:rPr>
        <w:t xml:space="preserve">Additionally, the </w:t>
      </w:r>
      <w:r w:rsidR="00490134" w:rsidRPr="00CB7AF6">
        <w:rPr>
          <w:rFonts w:ascii="Arial" w:eastAsia="Arial" w:hAnsi="Arial" w:cs="Arial"/>
          <w:color w:val="000000" w:themeColor="text1"/>
          <w:sz w:val="22"/>
        </w:rPr>
        <w:t xml:space="preserve">VAFs of </w:t>
      </w:r>
      <w:r w:rsidR="00490134" w:rsidRPr="00CB7AF6">
        <w:rPr>
          <w:rFonts w:ascii="Arial" w:eastAsia="Arial" w:hAnsi="Arial" w:cs="Arial"/>
          <w:color w:val="000000" w:themeColor="text1"/>
          <w:sz w:val="22"/>
        </w:rPr>
        <w:lastRenderedPageBreak/>
        <w:t xml:space="preserve">WBC-matched cfDNA variants were </w:t>
      </w:r>
      <w:r w:rsidR="003001A2" w:rsidRPr="00CB7AF6">
        <w:rPr>
          <w:rFonts w:ascii="Arial" w:eastAsia="Arial" w:hAnsi="Arial" w:cs="Arial"/>
          <w:color w:val="000000" w:themeColor="text1"/>
          <w:sz w:val="22"/>
        </w:rPr>
        <w:t>significantly</w:t>
      </w:r>
      <w:r w:rsidR="00490134" w:rsidRPr="00CB7AF6">
        <w:rPr>
          <w:rFonts w:ascii="Arial" w:eastAsia="Arial" w:hAnsi="Arial" w:cs="Arial"/>
          <w:color w:val="000000" w:themeColor="text1"/>
          <w:sz w:val="22"/>
        </w:rPr>
        <w:t xml:space="preserve"> correlated with their VAFs in the WBCs (</w:t>
      </w:r>
      <w:r w:rsidR="00E669C5" w:rsidRPr="00FA67CA">
        <w:rPr>
          <w:rFonts w:ascii="Arial" w:eastAsia="Arial" w:hAnsi="Arial" w:cs="Arial"/>
          <w:b/>
          <w:color w:val="000000" w:themeColor="text1"/>
          <w:sz w:val="22"/>
          <w:highlight w:val="yellow"/>
          <w:rPrChange w:id="647" w:author="David Brown" w:date="2019-07-17T20:53: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48" w:author="David Brown" w:date="2019-07-17T20:53:00Z">
            <w:rPr>
              <w:rFonts w:ascii="Arial" w:eastAsia="Arial" w:hAnsi="Arial" w:cs="Arial"/>
              <w:b/>
              <w:color w:val="000000" w:themeColor="text1"/>
              <w:sz w:val="22"/>
            </w:rPr>
          </w:rPrChange>
        </w:rPr>
        <w:t>4</w:t>
      </w:r>
      <w:r w:rsidR="00755A8A" w:rsidRPr="00FA67CA">
        <w:rPr>
          <w:rFonts w:ascii="Arial" w:eastAsia="Arial" w:hAnsi="Arial" w:cs="Arial"/>
          <w:b/>
          <w:color w:val="000000" w:themeColor="text1"/>
          <w:sz w:val="22"/>
          <w:highlight w:val="yellow"/>
          <w:rPrChange w:id="649" w:author="David Brown" w:date="2019-07-17T20:53:00Z">
            <w:rPr>
              <w:rFonts w:ascii="Arial" w:eastAsia="Arial" w:hAnsi="Arial" w:cs="Arial"/>
              <w:b/>
              <w:color w:val="000000" w:themeColor="text1"/>
              <w:sz w:val="22"/>
            </w:rPr>
          </w:rPrChange>
        </w:rPr>
        <w:t>e</w:t>
      </w:r>
      <w:ins w:id="650" w:author="David Brown" w:date="2019-07-17T20:53:00Z">
        <w:r w:rsidR="00FA67CA">
          <w:rPr>
            <w:rFonts w:ascii="Arial" w:eastAsia="Arial" w:hAnsi="Arial" w:cs="Arial"/>
            <w:b/>
            <w:color w:val="000000" w:themeColor="text1"/>
            <w:sz w:val="22"/>
            <w:highlight w:val="yellow"/>
          </w:rPr>
          <w:t>, Supplementary Fig</w:t>
        </w:r>
      </w:ins>
      <w:ins w:id="651" w:author="David Brown" w:date="2019-07-17T20:54:00Z">
        <w:r w:rsidR="00FA67CA">
          <w:rPr>
            <w:rFonts w:ascii="Arial" w:eastAsia="Arial" w:hAnsi="Arial" w:cs="Arial"/>
            <w:b/>
            <w:color w:val="000000" w:themeColor="text1"/>
            <w:sz w:val="22"/>
            <w:highlight w:val="yellow"/>
          </w:rPr>
          <w:t>.</w:t>
        </w:r>
      </w:ins>
      <w:ins w:id="652" w:author="David Brown" w:date="2019-07-17T20:53:00Z">
        <w:r w:rsidR="00FA67CA">
          <w:rPr>
            <w:rFonts w:ascii="Arial" w:eastAsia="Arial" w:hAnsi="Arial" w:cs="Arial"/>
            <w:b/>
            <w:color w:val="000000" w:themeColor="text1"/>
            <w:sz w:val="22"/>
            <w:highlight w:val="yellow"/>
          </w:rPr>
          <w:t xml:space="preserve"> </w:t>
        </w:r>
      </w:ins>
      <w:ins w:id="653" w:author="David Brown" w:date="2019-07-18T02:37:00Z">
        <w:r w:rsidR="00DE7A7C">
          <w:rPr>
            <w:rFonts w:ascii="Arial" w:eastAsia="Arial" w:hAnsi="Arial" w:cs="Arial"/>
            <w:b/>
            <w:color w:val="000000" w:themeColor="text1"/>
            <w:sz w:val="22"/>
            <w:highlight w:val="yellow"/>
          </w:rPr>
          <w:t>10</w:t>
        </w:r>
      </w:ins>
      <w:r w:rsidR="00490134" w:rsidRPr="00CB7AF6">
        <w:rPr>
          <w:rFonts w:ascii="Arial" w:eastAsia="Arial" w:hAnsi="Arial" w:cs="Arial"/>
          <w:color w:val="000000" w:themeColor="text1"/>
          <w:sz w:val="22"/>
        </w:rPr>
        <w:t>), hence, they were unlikely to be a result of systematic sequencing errors or background noise.</w:t>
      </w:r>
      <w:del w:id="654" w:author="David Brown" w:date="2019-07-17T20:58:00Z">
        <w:r w:rsidRPr="00CB7AF6" w:rsidDel="00FA67CA">
          <w:rPr>
            <w:rFonts w:ascii="Arial" w:eastAsia="Arial" w:hAnsi="Arial" w:cs="Arial"/>
            <w:color w:val="000000" w:themeColor="text1"/>
            <w:sz w:val="22"/>
          </w:rPr>
          <w:delText xml:space="preserve"> </w:delText>
        </w:r>
      </w:del>
    </w:p>
    <w:p w14:paraId="64A239CA" w14:textId="77777777" w:rsidR="00676CFC" w:rsidRPr="00CB7AF6" w:rsidRDefault="00676CFC" w:rsidP="00AE24DE">
      <w:pPr>
        <w:spacing w:line="480" w:lineRule="auto"/>
        <w:rPr>
          <w:rFonts w:ascii="Arial" w:eastAsia="Arial" w:hAnsi="Arial" w:cs="Arial"/>
          <w:color w:val="000000" w:themeColor="text1"/>
          <w:sz w:val="22"/>
        </w:rPr>
      </w:pPr>
    </w:p>
    <w:p w14:paraId="3E8FE767" w14:textId="16F9BF76" w:rsidR="00411BBB"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of hypermutated tumors demonstrated significant spatial heterogeneity resulting in </w:t>
      </w:r>
      <w:r w:rsidR="00BA4CFC">
        <w:rPr>
          <w:rFonts w:ascii="Arial" w:eastAsia="Arial" w:hAnsi="Arial" w:cs="Arial"/>
          <w:color w:val="000000" w:themeColor="text1"/>
          <w:sz w:val="22"/>
        </w:rPr>
        <w:t>numerous</w:t>
      </w:r>
      <w:r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subclonal </w:t>
      </w:r>
      <w:r w:rsidRPr="00CB7AF6">
        <w:rPr>
          <w:rFonts w:ascii="Arial" w:eastAsia="Arial" w:hAnsi="Arial" w:cs="Arial"/>
          <w:color w:val="000000" w:themeColor="text1"/>
          <w:sz w:val="22"/>
        </w:rPr>
        <w:t>mutations private to each tumor site</w:t>
      </w:r>
      <w:r w:rsidR="0049337D" w:rsidRPr="00CB7AF6">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Consistently, the </w:t>
      </w:r>
      <w:r w:rsidR="00411BBB" w:rsidRPr="00CB7AF6">
        <w:rPr>
          <w:rFonts w:ascii="Arial" w:eastAsia="Arial" w:hAnsi="Arial" w:cs="Arial"/>
          <w:color w:val="000000" w:themeColor="text1"/>
          <w:sz w:val="22"/>
        </w:rPr>
        <w:t>overall proportion</w:t>
      </w:r>
      <w:r w:rsidRPr="00CB7AF6">
        <w:rPr>
          <w:rFonts w:ascii="Arial" w:eastAsia="Arial" w:hAnsi="Arial" w:cs="Arial"/>
          <w:color w:val="000000" w:themeColor="text1"/>
          <w:sz w:val="22"/>
        </w:rPr>
        <w:t xml:space="preserve"> of tumor-</w:t>
      </w:r>
      <w:r w:rsidR="00B37535" w:rsidRPr="00CB7AF6">
        <w:rPr>
          <w:rFonts w:ascii="Arial" w:eastAsia="Arial" w:hAnsi="Arial" w:cs="Arial"/>
          <w:color w:val="000000" w:themeColor="text1"/>
          <w:sz w:val="22"/>
        </w:rPr>
        <w:t>matche</w:t>
      </w:r>
      <w:r w:rsidRPr="00CB7AF6">
        <w:rPr>
          <w:rFonts w:ascii="Arial" w:eastAsia="Arial" w:hAnsi="Arial" w:cs="Arial"/>
          <w:color w:val="000000" w:themeColor="text1"/>
          <w:sz w:val="22"/>
        </w:rPr>
        <w:t xml:space="preserve">d mutations </w:t>
      </w:r>
      <w:r w:rsidR="00411BBB" w:rsidRPr="00CB7AF6">
        <w:rPr>
          <w:rFonts w:ascii="Arial" w:eastAsia="Arial" w:hAnsi="Arial" w:cs="Arial"/>
          <w:color w:val="000000" w:themeColor="text1"/>
          <w:sz w:val="22"/>
        </w:rPr>
        <w:t xml:space="preserve">(biopsy-matched and biopsy-subthreshold) </w:t>
      </w:r>
      <w:r w:rsidRPr="00CB7AF6">
        <w:rPr>
          <w:rFonts w:ascii="Arial" w:eastAsia="Arial" w:hAnsi="Arial" w:cs="Arial"/>
          <w:color w:val="000000" w:themeColor="text1"/>
          <w:sz w:val="22"/>
        </w:rPr>
        <w:t xml:space="preserve">was significantly lower in the 10 hypermutated patients (17.2% </w:t>
      </w:r>
      <w:r w:rsidR="001E5093">
        <w:rPr>
          <w:rFonts w:ascii="Arial" w:eastAsia="Arial" w:hAnsi="Arial" w:cs="Arial"/>
          <w:color w:val="000000" w:themeColor="text1"/>
          <w:sz w:val="22"/>
        </w:rPr>
        <w:t>[</w:t>
      </w:r>
      <w:r w:rsidRPr="00CB7AF6">
        <w:rPr>
          <w:rFonts w:ascii="Arial" w:eastAsia="Arial" w:hAnsi="Arial" w:cs="Arial"/>
          <w:color w:val="000000" w:themeColor="text1"/>
          <w:sz w:val="22"/>
        </w:rPr>
        <w:t>216 of 12</w:t>
      </w:r>
      <w:r w:rsidR="00411BBB" w:rsidRPr="00CB7AF6">
        <w:rPr>
          <w:rFonts w:ascii="Arial" w:eastAsia="Arial" w:hAnsi="Arial" w:cs="Arial"/>
          <w:color w:val="000000" w:themeColor="text1"/>
          <w:sz w:val="22"/>
        </w:rPr>
        <w:t>10</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non-WBC-matched mutations</w:t>
      </w:r>
      <w:r w:rsidRPr="00CB7AF6">
        <w:rPr>
          <w:rFonts w:ascii="Arial" w:eastAsia="Arial" w:hAnsi="Arial" w:cs="Arial"/>
          <w:color w:val="000000" w:themeColor="text1"/>
          <w:sz w:val="22"/>
        </w:rPr>
        <w:t xml:space="preserve">) compared to the 114 non-hypermutated patients (30.3% </w:t>
      </w:r>
      <w:r w:rsidR="001E5093">
        <w:rPr>
          <w:rFonts w:ascii="Arial" w:eastAsia="Arial" w:hAnsi="Arial" w:cs="Arial"/>
          <w:color w:val="000000" w:themeColor="text1"/>
          <w:sz w:val="22"/>
        </w:rPr>
        <w:t>[</w:t>
      </w:r>
      <w:r w:rsidRPr="00CB7AF6">
        <w:rPr>
          <w:rFonts w:ascii="Arial" w:eastAsia="Arial" w:hAnsi="Arial" w:cs="Arial"/>
          <w:color w:val="000000" w:themeColor="text1"/>
          <w:sz w:val="22"/>
        </w:rPr>
        <w:t>523 of 1727</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p</w:t>
      </w:r>
      <w:r w:rsidRPr="00CB7AF6">
        <w:rPr>
          <w:rFonts w:ascii="Arial" w:eastAsia="Arial" w:hAnsi="Arial" w:cs="Arial"/>
          <w:color w:val="000000" w:themeColor="text1"/>
          <w:sz w:val="22"/>
        </w:rPr>
        <w:t xml:space="preserve"> = 1.2e-16)</w:t>
      </w:r>
      <w:r w:rsidR="00411BBB" w:rsidRPr="00CB7AF6">
        <w:rPr>
          <w:rFonts w:ascii="Arial" w:eastAsia="Arial" w:hAnsi="Arial" w:cs="Arial"/>
          <w:color w:val="000000" w:themeColor="text1"/>
          <w:sz w:val="22"/>
        </w:rPr>
        <w:t>, wh</w:t>
      </w:r>
      <w:r w:rsidR="003001A2" w:rsidRPr="00CB7AF6">
        <w:rPr>
          <w:rFonts w:ascii="Arial" w:eastAsia="Arial" w:hAnsi="Arial" w:cs="Arial"/>
          <w:color w:val="000000" w:themeColor="text1"/>
          <w:sz w:val="22"/>
        </w:rPr>
        <w:t>ereas</w:t>
      </w:r>
      <w:r w:rsidR="00411BBB" w:rsidRPr="00CB7AF6">
        <w:rPr>
          <w:rFonts w:ascii="Arial" w:eastAsia="Arial" w:hAnsi="Arial" w:cs="Arial"/>
          <w:color w:val="000000" w:themeColor="text1"/>
          <w:sz w:val="22"/>
        </w:rPr>
        <w:t xml:space="preserve"> a higher proportion of tumor-derived variants were subclonal biopsy-subthreshold variants in hypermutated cases (41.2%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89 of 216</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vs.  15.3%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80 of 523</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respectively; p</w:t>
      </w:r>
      <w:r w:rsidR="00411BBB" w:rsidRPr="00CB7AF6">
        <w:rPr>
          <w:rFonts w:ascii="Arial" w:eastAsia="Arial" w:hAnsi="Arial" w:cs="Arial"/>
          <w:color w:val="000000" w:themeColor="text1"/>
          <w:sz w:val="22"/>
        </w:rPr>
        <w:t xml:space="preserve"> = 1.7e-13). These </w:t>
      </w:r>
      <w:r w:rsidR="009D4EB4" w:rsidRPr="00CB7AF6">
        <w:rPr>
          <w:rFonts w:ascii="Arial" w:eastAsia="Arial" w:hAnsi="Arial" w:cs="Arial"/>
          <w:color w:val="000000" w:themeColor="text1"/>
          <w:sz w:val="22"/>
          <w:szCs w:val="22"/>
        </w:rPr>
        <w:t>findings</w:t>
      </w:r>
      <w:r w:rsidR="00411BBB" w:rsidRPr="00CB7AF6">
        <w:rPr>
          <w:rFonts w:ascii="Arial" w:eastAsia="Arial" w:hAnsi="Arial" w:cs="Arial"/>
          <w:color w:val="000000" w:themeColor="text1"/>
          <w:sz w:val="22"/>
        </w:rPr>
        <w:t xml:space="preserve"> indicated that a single tumor biopsy may not capture the full </w:t>
      </w:r>
      <w:r w:rsidR="001653EC">
        <w:rPr>
          <w:rFonts w:ascii="Arial" w:eastAsia="Arial" w:hAnsi="Arial" w:cs="Arial"/>
          <w:color w:val="000000" w:themeColor="text1"/>
          <w:sz w:val="22"/>
        </w:rPr>
        <w:t xml:space="preserve">landscape of </w:t>
      </w:r>
      <w:r w:rsidR="00411BBB" w:rsidRPr="00CB7AF6">
        <w:rPr>
          <w:rFonts w:ascii="Arial" w:eastAsia="Arial" w:hAnsi="Arial" w:cs="Arial"/>
          <w:color w:val="000000" w:themeColor="text1"/>
          <w:sz w:val="22"/>
        </w:rPr>
        <w:t>tumor mutational profile in patients whose tumors harbor a hypermutator phenotype.</w:t>
      </w:r>
    </w:p>
    <w:p w14:paraId="5A0035EA" w14:textId="77777777" w:rsidR="007C0779" w:rsidRPr="00CB7AF6" w:rsidRDefault="007C0779" w:rsidP="00AE24DE">
      <w:pPr>
        <w:spacing w:line="480" w:lineRule="auto"/>
        <w:rPr>
          <w:rFonts w:ascii="Arial" w:eastAsia="Arial" w:hAnsi="Arial" w:cs="Arial"/>
          <w:color w:val="000000" w:themeColor="text1"/>
          <w:sz w:val="22"/>
        </w:rPr>
      </w:pPr>
    </w:p>
    <w:p w14:paraId="2B671966" w14:textId="4B856B0F" w:rsidR="00411BBB"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next sought to define the biological source of nonsynonymous VUSo in cfDNA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After removing </w:t>
      </w:r>
      <w:r w:rsidR="0015198C" w:rsidRPr="00CB7AF6">
        <w:rPr>
          <w:rFonts w:ascii="Arial" w:eastAsia="Arial" w:hAnsi="Arial" w:cs="Arial"/>
          <w:color w:val="000000" w:themeColor="text1"/>
          <w:sz w:val="22"/>
        </w:rPr>
        <w:t xml:space="preserve">variants with known </w:t>
      </w:r>
      <w:r w:rsidR="00BA4CFC" w:rsidRPr="00CB7AF6">
        <w:rPr>
          <w:rFonts w:ascii="Arial" w:eastAsia="Arial" w:hAnsi="Arial" w:cs="Arial"/>
          <w:color w:val="000000" w:themeColor="text1"/>
          <w:sz w:val="22"/>
        </w:rPr>
        <w:t>source</w:t>
      </w:r>
      <w:r w:rsidR="00BA4CFC">
        <w:rPr>
          <w:rFonts w:ascii="Arial" w:eastAsia="Arial" w:hAnsi="Arial" w:cs="Arial"/>
          <w:color w:val="000000" w:themeColor="text1"/>
          <w:sz w:val="22"/>
        </w:rPr>
        <w:t>-</w:t>
      </w:r>
      <w:r w:rsidR="00BA4CFC" w:rsidRPr="00CB7AF6">
        <w:rPr>
          <w:rFonts w:ascii="Arial" w:eastAsia="Arial" w:hAnsi="Arial" w:cs="Arial"/>
          <w:color w:val="000000" w:themeColor="text1"/>
          <w:sz w:val="22"/>
        </w:rPr>
        <w:t>of</w:t>
      </w:r>
      <w:r w:rsidR="00BA4CFC">
        <w:rPr>
          <w:rFonts w:ascii="Arial" w:eastAsia="Arial" w:hAnsi="Arial" w:cs="Arial"/>
          <w:color w:val="000000" w:themeColor="text1"/>
          <w:sz w:val="22"/>
        </w:rPr>
        <w:t>-</w:t>
      </w:r>
      <w:r w:rsidR="0015198C" w:rsidRPr="00CB7AF6">
        <w:rPr>
          <w:rFonts w:ascii="Arial" w:eastAsia="Arial" w:hAnsi="Arial" w:cs="Arial"/>
          <w:color w:val="000000" w:themeColor="text1"/>
          <w:sz w:val="22"/>
        </w:rPr>
        <w:t>origin (WBC-matched in all samples</w:t>
      </w:r>
      <w:r w:rsidR="00490134" w:rsidRPr="00CB7AF6">
        <w:rPr>
          <w:rFonts w:ascii="Arial" w:eastAsia="Arial" w:hAnsi="Arial" w:cs="Arial"/>
          <w:color w:val="000000" w:themeColor="text1"/>
          <w:sz w:val="22"/>
        </w:rPr>
        <w:t>;</w:t>
      </w:r>
      <w:r w:rsidR="0015198C"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biopsy-matche</w:t>
      </w:r>
      <w:r w:rsidR="0015198C" w:rsidRPr="00CB7AF6">
        <w:rPr>
          <w:rFonts w:ascii="Arial" w:eastAsia="Arial" w:hAnsi="Arial" w:cs="Arial"/>
          <w:color w:val="000000" w:themeColor="text1"/>
          <w:sz w:val="22"/>
        </w:rPr>
        <w:t>d</w:t>
      </w:r>
      <w:r w:rsidR="00490134" w:rsidRPr="00CB7AF6">
        <w:rPr>
          <w:rFonts w:ascii="Arial" w:eastAsia="Arial" w:hAnsi="Arial" w:cs="Arial"/>
          <w:color w:val="000000" w:themeColor="text1"/>
          <w:sz w:val="22"/>
        </w:rPr>
        <w:t xml:space="preserve"> and</w:t>
      </w:r>
      <w:r w:rsidR="0015198C" w:rsidRPr="00CB7AF6">
        <w:rPr>
          <w:rFonts w:ascii="Arial" w:eastAsia="Arial" w:hAnsi="Arial" w:cs="Arial"/>
          <w:color w:val="000000" w:themeColor="text1"/>
          <w:sz w:val="22"/>
        </w:rPr>
        <w:t xml:space="preserve"> biopsy-</w:t>
      </w:r>
      <w:r w:rsidR="00490134" w:rsidRPr="00CB7AF6">
        <w:rPr>
          <w:rFonts w:ascii="Arial" w:eastAsia="Arial" w:hAnsi="Arial" w:cs="Arial"/>
          <w:color w:val="000000" w:themeColor="text1"/>
          <w:sz w:val="22"/>
        </w:rPr>
        <w:t>subthreshold</w:t>
      </w:r>
      <w:r w:rsidR="0015198C" w:rsidRPr="00CB7AF6">
        <w:rPr>
          <w:rFonts w:ascii="Arial" w:eastAsia="Arial" w:hAnsi="Arial" w:cs="Arial"/>
          <w:color w:val="000000" w:themeColor="text1"/>
          <w:sz w:val="22"/>
        </w:rPr>
        <w:t xml:space="preserve"> variants in cancer </w:t>
      </w:r>
      <w:r w:rsidR="00490134" w:rsidRPr="00CB7AF6">
        <w:rPr>
          <w:rFonts w:ascii="Arial" w:eastAsia="Arial" w:hAnsi="Arial" w:cs="Arial"/>
          <w:color w:val="000000" w:themeColor="text1"/>
          <w:sz w:val="22"/>
        </w:rPr>
        <w:t xml:space="preserve">patient samples), </w:t>
      </w:r>
      <w:r w:rsidRPr="00CB7AF6">
        <w:rPr>
          <w:rFonts w:ascii="Arial" w:eastAsia="Arial" w:hAnsi="Arial" w:cs="Arial"/>
          <w:color w:val="000000" w:themeColor="text1"/>
          <w:sz w:val="22"/>
        </w:rPr>
        <w:t>approximately 31.9% of non-cancer controls had no additional variants identified in</w:t>
      </w:r>
      <w:r w:rsidR="006560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w:t>
      </w:r>
      <w:r w:rsidR="00490134"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the remaining </w:t>
      </w:r>
      <w:r w:rsidR="00490134" w:rsidRPr="00CB7AF6">
        <w:rPr>
          <w:rFonts w:ascii="Arial" w:eastAsia="Arial" w:hAnsi="Arial" w:cs="Arial"/>
          <w:color w:val="000000" w:themeColor="text1"/>
          <w:sz w:val="22"/>
        </w:rPr>
        <w:t>68.1% harboring</w:t>
      </w:r>
      <w:r w:rsidRPr="00CB7AF6">
        <w:rPr>
          <w:rFonts w:ascii="Arial" w:eastAsia="Arial" w:hAnsi="Arial" w:cs="Arial"/>
          <w:color w:val="000000" w:themeColor="text1"/>
          <w:sz w:val="22"/>
        </w:rPr>
        <w:t xml:space="preserve"> at least one VUSo (</w:t>
      </w:r>
      <w:r w:rsidR="00E669C5" w:rsidRPr="00FA67CA">
        <w:rPr>
          <w:rFonts w:ascii="Arial" w:eastAsia="Arial" w:hAnsi="Arial" w:cs="Arial"/>
          <w:b/>
          <w:color w:val="000000" w:themeColor="text1"/>
          <w:sz w:val="22"/>
          <w:highlight w:val="yellow"/>
          <w:rPrChange w:id="655" w:author="David Brown" w:date="2019-07-17T20:59:00Z">
            <w:rPr>
              <w:rFonts w:ascii="Arial" w:eastAsia="Arial" w:hAnsi="Arial" w:cs="Arial"/>
              <w:b/>
              <w:color w:val="000000" w:themeColor="text1"/>
              <w:sz w:val="22"/>
            </w:rPr>
          </w:rPrChange>
        </w:rPr>
        <w:t xml:space="preserve">Fig. </w:t>
      </w:r>
      <w:r w:rsidR="00490134" w:rsidRPr="00FA67CA">
        <w:rPr>
          <w:rFonts w:ascii="Arial" w:eastAsia="Arial" w:hAnsi="Arial" w:cs="Arial"/>
          <w:b/>
          <w:color w:val="000000" w:themeColor="text1"/>
          <w:sz w:val="22"/>
          <w:highlight w:val="yellow"/>
          <w:rPrChange w:id="656" w:author="David Brown" w:date="2019-07-17T20:59:00Z">
            <w:rPr>
              <w:rFonts w:ascii="Arial" w:eastAsia="Arial" w:hAnsi="Arial" w:cs="Arial"/>
              <w:b/>
              <w:color w:val="000000" w:themeColor="text1"/>
              <w:sz w:val="22"/>
            </w:rPr>
          </w:rPrChange>
        </w:rPr>
        <w:t>4</w:t>
      </w:r>
      <w:r w:rsidR="00E669C5" w:rsidRPr="00FA67CA">
        <w:rPr>
          <w:rFonts w:ascii="Arial" w:eastAsia="Arial" w:hAnsi="Arial" w:cs="Arial"/>
          <w:b/>
          <w:color w:val="000000" w:themeColor="text1"/>
          <w:sz w:val="22"/>
          <w:highlight w:val="yellow"/>
          <w:rPrChange w:id="657" w:author="David Brown" w:date="2019-07-17T20:59:00Z">
            <w:rPr>
              <w:rFonts w:ascii="Arial" w:eastAsia="Arial" w:hAnsi="Arial" w:cs="Arial"/>
              <w:b/>
              <w:color w:val="000000" w:themeColor="text1"/>
              <w:sz w:val="22"/>
            </w:rPr>
          </w:rPrChange>
        </w:rPr>
        <w:t>b</w:t>
      </w:r>
      <w:r w:rsidR="00490134" w:rsidRPr="00CB7AF6">
        <w:rPr>
          <w:rFonts w:ascii="Arial" w:eastAsia="Arial" w:hAnsi="Arial" w:cs="Arial"/>
          <w:color w:val="000000" w:themeColor="text1"/>
          <w:sz w:val="22"/>
        </w:rPr>
        <w:t>).</w:t>
      </w:r>
    </w:p>
    <w:p w14:paraId="2D462084" w14:textId="77777777" w:rsidR="00411BBB" w:rsidRPr="00CB7AF6" w:rsidRDefault="00411BBB" w:rsidP="00AE24DE">
      <w:pPr>
        <w:spacing w:line="480" w:lineRule="auto"/>
        <w:rPr>
          <w:rFonts w:ascii="Arial" w:eastAsia="Arial" w:hAnsi="Arial" w:cs="Arial"/>
          <w:color w:val="000000" w:themeColor="text1"/>
          <w:sz w:val="22"/>
        </w:rPr>
      </w:pPr>
    </w:p>
    <w:p w14:paraId="5521330A" w14:textId="0A412706" w:rsidR="007C0779"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cancer patients, 77.7% (994 of 1280) of the VUSo were detected in the 10 hypermutated cancer samples. In fact, VUSo accounted for 82.1% (994 of 1210) of the total non-WBC-matched somatic cfDNA mutations in hypermutated samples as compared with 35.4% (286 of 809) in </w:t>
      </w:r>
      <w:r w:rsidR="00CB7AF6">
        <w:rPr>
          <w:rFonts w:ascii="Arial" w:eastAsia="Arial" w:hAnsi="Arial" w:cs="Arial"/>
          <w:color w:val="000000" w:themeColor="text1"/>
          <w:sz w:val="22"/>
        </w:rPr>
        <w:t>non-hypermutated tumors (p</w:t>
      </w:r>
      <w:r w:rsidRPr="00CB7AF6">
        <w:rPr>
          <w:rFonts w:ascii="Arial" w:eastAsia="Arial" w:hAnsi="Arial" w:cs="Arial"/>
          <w:color w:val="000000" w:themeColor="text1"/>
          <w:sz w:val="22"/>
        </w:rPr>
        <w:t xml:space="preserve"> = 9.3e-103). Additionally, VUSo rarely constituted the mutation at the highest VAF in cancer patients (</w:t>
      </w:r>
      <w:r w:rsidR="00343F81" w:rsidRPr="00CB7AF6">
        <w:rPr>
          <w:rFonts w:ascii="Arial" w:eastAsia="Arial" w:hAnsi="Arial" w:cs="Arial"/>
          <w:color w:val="000000" w:themeColor="text1"/>
          <w:sz w:val="22"/>
        </w:rPr>
        <w:t>17.6%, 23.1</w:t>
      </w:r>
      <w:r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19.5% of MBCs, NSCLCs and CRPCs, respectively</w:t>
      </w:r>
      <w:r w:rsidRPr="00CB7AF6">
        <w:rPr>
          <w:rFonts w:ascii="Arial" w:eastAsia="Arial" w:hAnsi="Arial" w:cs="Arial"/>
          <w:color w:val="000000" w:themeColor="text1"/>
          <w:sz w:val="22"/>
        </w:rPr>
        <w:t xml:space="preserve">). These findings indicate that a large proportion of the VUSo likely </w:t>
      </w:r>
      <w:r w:rsidRPr="00CB7AF6">
        <w:rPr>
          <w:rFonts w:ascii="Arial" w:eastAsia="Arial" w:hAnsi="Arial" w:cs="Arial"/>
          <w:color w:val="000000" w:themeColor="text1"/>
          <w:sz w:val="22"/>
        </w:rPr>
        <w:lastRenderedPageBreak/>
        <w:t>originate</w:t>
      </w:r>
      <w:r w:rsidR="003001A2" w:rsidRPr="00CB7AF6">
        <w:rPr>
          <w:rFonts w:ascii="Arial" w:eastAsia="Arial" w:hAnsi="Arial" w:cs="Arial"/>
          <w:color w:val="000000" w:themeColor="text1"/>
          <w:sz w:val="22"/>
        </w:rPr>
        <w:t>d</w:t>
      </w:r>
      <w:r w:rsidRPr="00CB7AF6">
        <w:rPr>
          <w:rFonts w:ascii="Arial" w:eastAsia="Arial" w:hAnsi="Arial" w:cs="Arial"/>
          <w:color w:val="000000" w:themeColor="text1"/>
          <w:sz w:val="22"/>
        </w:rPr>
        <w:t xml:space="preserve"> from the tumor and </w:t>
      </w:r>
      <w:r w:rsidR="003001A2" w:rsidRPr="00CB7AF6">
        <w:rPr>
          <w:rFonts w:ascii="Arial" w:eastAsia="Arial" w:hAnsi="Arial" w:cs="Arial"/>
          <w:color w:val="000000" w:themeColor="text1"/>
          <w:sz w:val="22"/>
        </w:rPr>
        <w:t>may</w:t>
      </w:r>
      <w:r w:rsidRPr="00CB7AF6">
        <w:rPr>
          <w:rFonts w:ascii="Arial" w:eastAsia="Arial" w:hAnsi="Arial" w:cs="Arial"/>
          <w:color w:val="000000" w:themeColor="text1"/>
          <w:sz w:val="22"/>
        </w:rPr>
        <w:t xml:space="preserve"> not</w:t>
      </w:r>
      <w:r w:rsidR="003001A2" w:rsidRPr="00CB7AF6">
        <w:rPr>
          <w:rFonts w:ascii="Arial" w:eastAsia="Arial" w:hAnsi="Arial" w:cs="Arial"/>
          <w:color w:val="000000" w:themeColor="text1"/>
          <w:sz w:val="22"/>
        </w:rPr>
        <w:t xml:space="preserve"> have been</w:t>
      </w:r>
      <w:r w:rsidRPr="00CB7AF6">
        <w:rPr>
          <w:rFonts w:ascii="Arial" w:eastAsia="Arial" w:hAnsi="Arial" w:cs="Arial"/>
          <w:color w:val="000000" w:themeColor="text1"/>
          <w:sz w:val="22"/>
        </w:rPr>
        <w:t xml:space="preserve"> detected in the biopsy sample</w:t>
      </w:r>
      <w:r w:rsidR="003001A2" w:rsidRPr="00CB7AF6">
        <w:rPr>
          <w:rFonts w:ascii="Arial" w:eastAsia="Arial" w:hAnsi="Arial" w:cs="Arial"/>
          <w:color w:val="000000" w:themeColor="text1"/>
          <w:sz w:val="22"/>
        </w:rPr>
        <w:t xml:space="preserve"> taken,</w:t>
      </w:r>
      <w:r w:rsidRPr="00CB7AF6">
        <w:rPr>
          <w:rFonts w:ascii="Arial" w:eastAsia="Arial" w:hAnsi="Arial" w:cs="Arial"/>
          <w:color w:val="000000" w:themeColor="text1"/>
          <w:sz w:val="22"/>
        </w:rPr>
        <w:t xml:space="preserve"> due to </w:t>
      </w:r>
      <w:r w:rsidR="00B37535" w:rsidRPr="00CB7AF6">
        <w:rPr>
          <w:rFonts w:ascii="Arial" w:eastAsia="Arial" w:hAnsi="Arial" w:cs="Arial"/>
          <w:color w:val="000000" w:themeColor="text1"/>
          <w:sz w:val="22"/>
        </w:rPr>
        <w:t xml:space="preserve">spatial </w:t>
      </w:r>
      <w:r w:rsidRPr="00CB7AF6">
        <w:rPr>
          <w:rFonts w:ascii="Arial" w:eastAsia="Arial" w:hAnsi="Arial" w:cs="Arial"/>
          <w:color w:val="000000" w:themeColor="text1"/>
          <w:sz w:val="22"/>
        </w:rPr>
        <w:t>tumor heterogeneity and sampling bias.</w:t>
      </w:r>
      <w:r w:rsidR="00343F81" w:rsidRPr="00CB7AF6">
        <w:rPr>
          <w:rFonts w:ascii="Arial" w:eastAsia="Arial" w:hAnsi="Arial" w:cs="Arial"/>
          <w:color w:val="000000" w:themeColor="text1"/>
          <w:sz w:val="22"/>
        </w:rPr>
        <w:t xml:space="preserve"> To </w:t>
      </w:r>
      <w:r w:rsidR="003001A2" w:rsidRPr="00CB7AF6">
        <w:rPr>
          <w:rFonts w:ascii="Arial" w:eastAsia="Arial" w:hAnsi="Arial" w:cs="Arial"/>
          <w:color w:val="000000" w:themeColor="text1"/>
          <w:sz w:val="22"/>
        </w:rPr>
        <w:t>investigate the potential</w:t>
      </w:r>
      <w:r w:rsidR="00343F81" w:rsidRPr="00CB7AF6">
        <w:rPr>
          <w:rFonts w:ascii="Arial" w:eastAsia="Arial" w:hAnsi="Arial" w:cs="Arial"/>
          <w:color w:val="000000" w:themeColor="text1"/>
          <w:sz w:val="22"/>
        </w:rPr>
        <w:t xml:space="preserve"> origin</w:t>
      </w:r>
      <w:r w:rsidR="003001A2" w:rsidRPr="00CB7AF6">
        <w:rPr>
          <w:rFonts w:ascii="Arial" w:eastAsia="Arial" w:hAnsi="Arial" w:cs="Arial"/>
          <w:color w:val="000000" w:themeColor="text1"/>
          <w:sz w:val="22"/>
        </w:rPr>
        <w:t>s</w:t>
      </w:r>
      <w:r w:rsidR="00343F81" w:rsidRPr="00CB7AF6">
        <w:rPr>
          <w:rFonts w:ascii="Arial" w:eastAsia="Arial" w:hAnsi="Arial" w:cs="Arial"/>
          <w:color w:val="000000" w:themeColor="text1"/>
          <w:sz w:val="22"/>
        </w:rPr>
        <w:t xml:space="preserve"> of the VUSo</w:t>
      </w:r>
      <w:r w:rsidR="003001A2" w:rsidRPr="00CB7AF6">
        <w:rPr>
          <w:rFonts w:ascii="Arial" w:eastAsia="Arial" w:hAnsi="Arial" w:cs="Arial"/>
          <w:color w:val="000000" w:themeColor="text1"/>
          <w:sz w:val="22"/>
        </w:rPr>
        <w:t xml:space="preserve"> further</w:t>
      </w:r>
      <w:r w:rsidR="00343F81" w:rsidRPr="00CB7AF6">
        <w:rPr>
          <w:rFonts w:ascii="Arial" w:eastAsia="Arial" w:hAnsi="Arial" w:cs="Arial"/>
          <w:color w:val="000000" w:themeColor="text1"/>
          <w:sz w:val="22"/>
        </w:rPr>
        <w:t xml:space="preserve">, we evaluated the genes </w:t>
      </w:r>
      <w:r w:rsidR="00E51204" w:rsidRPr="00CB7AF6">
        <w:rPr>
          <w:rFonts w:ascii="Arial" w:eastAsia="Arial" w:hAnsi="Arial" w:cs="Arial"/>
          <w:color w:val="000000" w:themeColor="text1"/>
          <w:sz w:val="22"/>
        </w:rPr>
        <w:t>harboring variants classified as such</w:t>
      </w:r>
      <w:r w:rsidR="00343F81" w:rsidRPr="00CB7AF6">
        <w:rPr>
          <w:rFonts w:ascii="Arial" w:eastAsia="Arial" w:hAnsi="Arial" w:cs="Arial"/>
          <w:color w:val="000000" w:themeColor="text1"/>
          <w:sz w:val="22"/>
        </w:rPr>
        <w:t xml:space="preserve"> in </w:t>
      </w:r>
      <w:r w:rsidRPr="00CB7AF6">
        <w:rPr>
          <w:rFonts w:ascii="Arial" w:eastAsia="Arial" w:hAnsi="Arial" w:cs="Arial"/>
          <w:color w:val="000000" w:themeColor="text1"/>
          <w:sz w:val="22"/>
        </w:rPr>
        <w:t>cancer</w:t>
      </w:r>
      <w:r w:rsidR="00343F81" w:rsidRPr="00CB7AF6">
        <w:rPr>
          <w:rFonts w:ascii="Arial" w:eastAsia="Arial" w:hAnsi="Arial" w:cs="Arial"/>
          <w:color w:val="000000" w:themeColor="text1"/>
          <w:sz w:val="22"/>
        </w:rPr>
        <w:t xml:space="preserve"> patients (</w:t>
      </w:r>
      <w:ins w:id="658" w:author="David Brown" w:date="2019-07-16T23:26:00Z">
        <w:r w:rsidR="00C45A54" w:rsidRPr="004D3673">
          <w:rPr>
            <w:rFonts w:ascii="Arial" w:eastAsia="Arial" w:hAnsi="Arial" w:cs="Arial"/>
            <w:b/>
            <w:color w:val="000000" w:themeColor="text1"/>
            <w:sz w:val="22"/>
            <w:highlight w:val="yellow"/>
            <w:rPrChange w:id="659" w:author="David Brown" w:date="2019-07-17T20:59:00Z">
              <w:rPr>
                <w:rFonts w:ascii="Arial" w:eastAsia="Arial" w:hAnsi="Arial" w:cs="Arial"/>
                <w:color w:val="000000" w:themeColor="text1"/>
                <w:sz w:val="22"/>
              </w:rPr>
            </w:rPrChange>
          </w:rPr>
          <w:t>Fig. 2b</w:t>
        </w:r>
        <w:r w:rsidR="00C45A54" w:rsidRPr="00C45A54">
          <w:rPr>
            <w:rFonts w:ascii="Arial" w:eastAsia="Arial" w:hAnsi="Arial" w:cs="Arial"/>
            <w:b/>
            <w:color w:val="000000" w:themeColor="text1"/>
            <w:sz w:val="22"/>
            <w:rPrChange w:id="660" w:author="David Brown" w:date="2019-07-16T23:26:00Z">
              <w:rPr>
                <w:rFonts w:ascii="Arial" w:eastAsia="Arial" w:hAnsi="Arial" w:cs="Arial"/>
                <w:color w:val="000000" w:themeColor="text1"/>
                <w:sz w:val="22"/>
              </w:rPr>
            </w:rPrChange>
          </w:rPr>
          <w:t xml:space="preserve">, </w:t>
        </w:r>
      </w:ins>
      <w:r w:rsidR="00303111" w:rsidRPr="004D3673">
        <w:rPr>
          <w:rFonts w:ascii="Arial" w:eastAsia="Arial" w:hAnsi="Arial" w:cs="Arial"/>
          <w:b/>
          <w:color w:val="000000" w:themeColor="text1"/>
          <w:sz w:val="22"/>
          <w:highlight w:val="yellow"/>
          <w:rPrChange w:id="661" w:author="David Brown" w:date="2019-07-17T21:00:00Z">
            <w:rPr>
              <w:rFonts w:ascii="Arial" w:eastAsia="Arial" w:hAnsi="Arial" w:cs="Arial"/>
              <w:b/>
              <w:color w:val="000000" w:themeColor="text1"/>
              <w:sz w:val="22"/>
            </w:rPr>
          </w:rPrChange>
        </w:rPr>
        <w:t>Supplementary Fig</w:t>
      </w:r>
      <w:ins w:id="662" w:author="David Brown" w:date="2019-07-17T21:00:00Z">
        <w:r w:rsidR="004D3673" w:rsidRPr="004D3673">
          <w:rPr>
            <w:rFonts w:ascii="Arial" w:eastAsia="Arial" w:hAnsi="Arial" w:cs="Arial"/>
            <w:b/>
            <w:color w:val="000000" w:themeColor="text1"/>
            <w:sz w:val="22"/>
            <w:highlight w:val="yellow"/>
            <w:rPrChange w:id="663" w:author="David Brown" w:date="2019-07-17T21:00:00Z">
              <w:rPr>
                <w:rFonts w:ascii="Arial" w:eastAsia="Arial" w:hAnsi="Arial" w:cs="Arial"/>
                <w:b/>
                <w:color w:val="000000" w:themeColor="text1"/>
                <w:sz w:val="22"/>
              </w:rPr>
            </w:rPrChange>
          </w:rPr>
          <w:t>s</w:t>
        </w:r>
      </w:ins>
      <w:ins w:id="664" w:author="David Brown" w:date="2019-07-16T23:26:00Z">
        <w:r w:rsidR="00C45A54" w:rsidRPr="00AB04B7">
          <w:rPr>
            <w:rFonts w:ascii="Arial" w:eastAsia="Arial" w:hAnsi="Arial" w:cs="Arial"/>
            <w:b/>
            <w:color w:val="000000" w:themeColor="text1"/>
            <w:sz w:val="22"/>
            <w:highlight w:val="yellow"/>
            <w:rPrChange w:id="665" w:author="David Brown" w:date="2019-07-18T02:39:00Z">
              <w:rPr>
                <w:rFonts w:ascii="Arial" w:eastAsia="Arial" w:hAnsi="Arial" w:cs="Arial"/>
                <w:b/>
                <w:color w:val="000000" w:themeColor="text1"/>
                <w:sz w:val="22"/>
              </w:rPr>
            </w:rPrChange>
          </w:rPr>
          <w:t xml:space="preserve">. </w:t>
        </w:r>
      </w:ins>
      <w:ins w:id="666" w:author="David Brown" w:date="2019-07-17T21:00:00Z">
        <w:r w:rsidR="004D3673" w:rsidRPr="00AB04B7">
          <w:rPr>
            <w:rFonts w:ascii="Arial" w:eastAsia="Arial" w:hAnsi="Arial" w:cs="Arial"/>
            <w:b/>
            <w:color w:val="000000" w:themeColor="text1"/>
            <w:sz w:val="22"/>
            <w:highlight w:val="yellow"/>
            <w:rPrChange w:id="667" w:author="David Brown" w:date="2019-07-18T02:39:00Z">
              <w:rPr>
                <w:rFonts w:ascii="Arial" w:eastAsia="Arial" w:hAnsi="Arial" w:cs="Arial"/>
                <w:b/>
                <w:color w:val="000000" w:themeColor="text1"/>
                <w:sz w:val="22"/>
              </w:rPr>
            </w:rPrChange>
          </w:rPr>
          <w:t>5</w:t>
        </w:r>
        <w:r w:rsidR="004D3673" w:rsidRPr="00AB04B7">
          <w:rPr>
            <w:rFonts w:ascii="Arial" w:eastAsia="Arial" w:hAnsi="Arial" w:cs="Arial"/>
            <w:b/>
            <w:color w:val="000000" w:themeColor="text1"/>
            <w:sz w:val="22"/>
            <w:highlight w:val="yellow"/>
            <w:rPrChange w:id="668" w:author="David Brown" w:date="2019-07-18T02:39:00Z">
              <w:rPr>
                <w:rFonts w:ascii="Arial" w:eastAsia="Arial" w:hAnsi="Arial" w:cs="Arial"/>
                <w:color w:val="000000" w:themeColor="text1"/>
                <w:sz w:val="22"/>
              </w:rPr>
            </w:rPrChange>
          </w:rPr>
          <w:t xml:space="preserve"> and </w:t>
        </w:r>
      </w:ins>
      <w:ins w:id="669" w:author="David Brown" w:date="2019-07-18T02:39:00Z">
        <w:r w:rsidR="00AB04B7">
          <w:rPr>
            <w:rFonts w:ascii="Arial" w:eastAsia="Arial" w:hAnsi="Arial" w:cs="Arial"/>
            <w:b/>
            <w:color w:val="000000" w:themeColor="text1"/>
            <w:sz w:val="22"/>
            <w:highlight w:val="yellow"/>
          </w:rPr>
          <w:t>11</w:t>
        </w:r>
      </w:ins>
      <w:del w:id="670" w:author="David Brown" w:date="2019-07-16T23:26:00Z">
        <w:r w:rsidR="001653EC" w:rsidDel="00C45A54">
          <w:rPr>
            <w:rFonts w:ascii="Arial" w:eastAsia="Arial" w:hAnsi="Arial" w:cs="Arial"/>
            <w:b/>
            <w:color w:val="000000" w:themeColor="text1"/>
            <w:sz w:val="22"/>
          </w:rPr>
          <w:delText>s</w:delText>
        </w:r>
        <w:r w:rsidR="00303111" w:rsidDel="00C45A54">
          <w:rPr>
            <w:rFonts w:ascii="Arial" w:eastAsia="Arial" w:hAnsi="Arial" w:cs="Arial"/>
            <w:b/>
            <w:color w:val="000000" w:themeColor="text1"/>
            <w:sz w:val="22"/>
          </w:rPr>
          <w:delText xml:space="preserve">. </w:delText>
        </w:r>
        <w:r w:rsidR="00343F81" w:rsidRPr="00CB7AF6" w:rsidDel="00C45A54">
          <w:rPr>
            <w:rFonts w:ascii="Arial" w:eastAsia="Arial" w:hAnsi="Arial" w:cs="Arial"/>
            <w:b/>
            <w:color w:val="000000" w:themeColor="text1"/>
            <w:sz w:val="22"/>
          </w:rPr>
          <w:delText>8</w:delText>
        </w:r>
        <w:r w:rsidR="008234F1" w:rsidDel="00C45A54">
          <w:rPr>
            <w:rFonts w:ascii="Arial" w:eastAsia="Arial" w:hAnsi="Arial" w:cs="Arial"/>
            <w:b/>
            <w:color w:val="000000" w:themeColor="text1"/>
            <w:sz w:val="22"/>
          </w:rPr>
          <w:delText>,</w:delText>
        </w:r>
        <w:r w:rsidR="00411BBB" w:rsidRPr="00CB7AF6" w:rsidDel="00C45A54">
          <w:rPr>
            <w:rFonts w:ascii="Arial" w:eastAsia="Arial" w:hAnsi="Arial" w:cs="Arial"/>
            <w:b/>
            <w:color w:val="000000" w:themeColor="text1"/>
            <w:sz w:val="22"/>
          </w:rPr>
          <w:delText xml:space="preserve"> 2</w:delText>
        </w:r>
        <w:r w:rsidR="00E669C5" w:rsidDel="00C45A54">
          <w:rPr>
            <w:rFonts w:ascii="Arial" w:eastAsia="Arial" w:hAnsi="Arial" w:cs="Arial"/>
            <w:b/>
            <w:color w:val="000000" w:themeColor="text1"/>
            <w:sz w:val="22"/>
          </w:rPr>
          <w:delText>b</w:delText>
        </w:r>
      </w:del>
      <w:r w:rsidR="00343F81" w:rsidRPr="00CB7AF6">
        <w:rPr>
          <w:rFonts w:ascii="Arial" w:eastAsia="Arial" w:hAnsi="Arial" w:cs="Arial"/>
          <w:color w:val="000000" w:themeColor="text1"/>
          <w:sz w:val="22"/>
        </w:rPr>
        <w:t xml:space="preserve">). A subset of VUSo affected </w:t>
      </w:r>
      <w:r w:rsidR="00E51204" w:rsidRPr="00CB7AF6">
        <w:rPr>
          <w:rFonts w:ascii="Arial" w:eastAsia="Arial" w:hAnsi="Arial" w:cs="Arial"/>
          <w:color w:val="000000" w:themeColor="text1"/>
          <w:sz w:val="22"/>
        </w:rPr>
        <w:t xml:space="preserve">specific </w:t>
      </w:r>
      <w:r w:rsidR="00343F81" w:rsidRPr="00CB7AF6">
        <w:rPr>
          <w:rFonts w:ascii="Arial" w:eastAsia="Arial" w:hAnsi="Arial" w:cs="Arial"/>
          <w:color w:val="000000" w:themeColor="text1"/>
          <w:sz w:val="22"/>
        </w:rPr>
        <w:t xml:space="preserve">genes </w:t>
      </w:r>
      <w:r w:rsidR="00E51204" w:rsidRPr="00CB7AF6">
        <w:rPr>
          <w:rFonts w:ascii="Arial" w:eastAsia="Arial" w:hAnsi="Arial" w:cs="Arial"/>
          <w:color w:val="000000" w:themeColor="text1"/>
          <w:sz w:val="22"/>
        </w:rPr>
        <w:t xml:space="preserve">known to harbor somatic </w:t>
      </w:r>
      <w:r w:rsidR="00343F81" w:rsidRPr="00CB7AF6">
        <w:rPr>
          <w:rFonts w:ascii="Arial" w:eastAsia="Arial" w:hAnsi="Arial" w:cs="Arial"/>
          <w:color w:val="000000" w:themeColor="text1"/>
          <w:sz w:val="22"/>
        </w:rPr>
        <w:t xml:space="preserve">mutations </w:t>
      </w:r>
      <w:r w:rsidR="00E51204" w:rsidRPr="00CB7AF6">
        <w:rPr>
          <w:rFonts w:ascii="Arial" w:eastAsia="Arial" w:hAnsi="Arial" w:cs="Arial"/>
          <w:color w:val="000000" w:themeColor="text1"/>
          <w:sz w:val="22"/>
        </w:rPr>
        <w:t>occurring</w:t>
      </w:r>
      <w:r w:rsidR="00343F81" w:rsidRPr="00CB7AF6">
        <w:rPr>
          <w:rFonts w:ascii="Arial" w:eastAsia="Arial" w:hAnsi="Arial" w:cs="Arial"/>
          <w:color w:val="000000" w:themeColor="text1"/>
          <w:sz w:val="22"/>
        </w:rPr>
        <w:t xml:space="preserve"> late in the evolution of </w:t>
      </w:r>
      <w:r w:rsidR="00E51204" w:rsidRPr="00CB7AF6">
        <w:rPr>
          <w:rFonts w:ascii="Arial" w:eastAsia="Arial" w:hAnsi="Arial" w:cs="Arial"/>
          <w:color w:val="000000" w:themeColor="text1"/>
          <w:sz w:val="22"/>
        </w:rPr>
        <w:t xml:space="preserve">the respective </w:t>
      </w:r>
      <w:r w:rsidR="00343F81" w:rsidRPr="00CB7AF6">
        <w:rPr>
          <w:rFonts w:ascii="Arial" w:eastAsia="Arial" w:hAnsi="Arial" w:cs="Arial"/>
          <w:color w:val="000000" w:themeColor="text1"/>
          <w:sz w:val="22"/>
        </w:rPr>
        <w:t xml:space="preserve">cancer type and commonly </w:t>
      </w:r>
      <w:r w:rsidR="00E51204" w:rsidRPr="00CB7AF6">
        <w:rPr>
          <w:rFonts w:ascii="Arial" w:eastAsia="Arial" w:hAnsi="Arial" w:cs="Arial"/>
          <w:color w:val="000000" w:themeColor="text1"/>
          <w:sz w:val="22"/>
        </w:rPr>
        <w:t xml:space="preserve">found altered at </w:t>
      </w:r>
      <w:r w:rsidR="00343F81" w:rsidRPr="00CB7AF6">
        <w:rPr>
          <w:rFonts w:ascii="Arial" w:eastAsia="Arial" w:hAnsi="Arial" w:cs="Arial"/>
          <w:color w:val="000000" w:themeColor="text1"/>
          <w:sz w:val="22"/>
        </w:rPr>
        <w:t xml:space="preserve">subclonal </w:t>
      </w:r>
      <w:r w:rsidR="00E51204" w:rsidRPr="00CB7AF6">
        <w:rPr>
          <w:rFonts w:ascii="Arial" w:eastAsia="Arial" w:hAnsi="Arial" w:cs="Arial"/>
          <w:color w:val="000000" w:themeColor="text1"/>
          <w:sz w:val="22"/>
        </w:rPr>
        <w:t xml:space="preserve">levels </w:t>
      </w:r>
      <w:r w:rsidR="00343F81" w:rsidRPr="00CB7AF6">
        <w:rPr>
          <w:rFonts w:ascii="Arial" w:eastAsia="Arial" w:hAnsi="Arial" w:cs="Arial"/>
          <w:color w:val="000000" w:themeColor="text1"/>
          <w:sz w:val="22"/>
        </w:rPr>
        <w:t xml:space="preserve">in metastatic cancers, including mutations </w:t>
      </w:r>
      <w:r w:rsidR="00E51204" w:rsidRPr="00CB7AF6">
        <w:rPr>
          <w:rFonts w:ascii="Arial" w:eastAsia="Arial" w:hAnsi="Arial" w:cs="Arial"/>
          <w:color w:val="000000" w:themeColor="text1"/>
          <w:sz w:val="22"/>
        </w:rPr>
        <w:t xml:space="preserve">in </w:t>
      </w:r>
      <w:r w:rsidR="00343F81" w:rsidRPr="00CB7AF6">
        <w:rPr>
          <w:rFonts w:ascii="Arial" w:eastAsia="Arial" w:hAnsi="Arial" w:cs="Arial"/>
          <w:i/>
          <w:color w:val="000000" w:themeColor="text1"/>
          <w:sz w:val="22"/>
        </w:rPr>
        <w:t>ESR1, RB1</w:t>
      </w:r>
      <w:r w:rsidR="00407686">
        <w:rPr>
          <w:rFonts w:ascii="Arial" w:eastAsia="Arial" w:hAnsi="Arial" w:cs="Arial"/>
          <w:i/>
          <w:color w:val="000000" w:themeColor="text1"/>
          <w:sz w:val="22"/>
        </w:rPr>
        <w:t>,</w:t>
      </w:r>
      <w:r w:rsidR="00343F81" w:rsidRPr="00CB7AF6">
        <w:rPr>
          <w:rFonts w:ascii="Arial" w:eastAsia="Arial" w:hAnsi="Arial" w:cs="Arial"/>
          <w:i/>
          <w:color w:val="000000" w:themeColor="text1"/>
          <w:sz w:val="22"/>
        </w:rPr>
        <w:t xml:space="preserve"> </w:t>
      </w:r>
      <w:r w:rsidR="00343F81" w:rsidRPr="00CB7AF6">
        <w:rPr>
          <w:rFonts w:ascii="Arial" w:eastAsia="Arial" w:hAnsi="Arial" w:cs="Arial"/>
          <w:color w:val="000000" w:themeColor="text1"/>
          <w:sz w:val="22"/>
        </w:rPr>
        <w:t xml:space="preserve">and </w:t>
      </w:r>
      <w:r w:rsidR="00343F81" w:rsidRPr="00CB7AF6">
        <w:rPr>
          <w:rFonts w:ascii="Arial" w:eastAsia="Arial" w:hAnsi="Arial" w:cs="Arial"/>
          <w:i/>
          <w:color w:val="000000" w:themeColor="text1"/>
          <w:sz w:val="22"/>
        </w:rPr>
        <w:t xml:space="preserve">NF1 </w:t>
      </w:r>
      <w:r w:rsidR="00343F81" w:rsidRPr="00CB7AF6">
        <w:rPr>
          <w:rFonts w:ascii="Arial" w:eastAsia="Arial" w:hAnsi="Arial" w:cs="Arial"/>
          <w:color w:val="000000" w:themeColor="text1"/>
          <w:sz w:val="22"/>
        </w:rPr>
        <w:t xml:space="preserve">in MBC, the </w:t>
      </w:r>
      <w:r w:rsidR="00343F81" w:rsidRPr="00CB7AF6">
        <w:rPr>
          <w:rFonts w:ascii="Arial" w:eastAsia="Arial" w:hAnsi="Arial" w:cs="Arial"/>
          <w:i/>
          <w:color w:val="000000" w:themeColor="text1"/>
          <w:sz w:val="22"/>
        </w:rPr>
        <w:t xml:space="preserve">EGFR </w:t>
      </w:r>
      <w:r w:rsidR="00343F81" w:rsidRPr="00CB7AF6">
        <w:rPr>
          <w:rFonts w:ascii="Arial" w:eastAsia="Arial" w:hAnsi="Arial" w:cs="Arial"/>
          <w:color w:val="000000" w:themeColor="text1"/>
          <w:sz w:val="22"/>
        </w:rPr>
        <w:t xml:space="preserve">T790M mutation in NSCLC, and </w:t>
      </w:r>
      <w:r w:rsidR="00343F81" w:rsidRPr="00CB7AF6">
        <w:rPr>
          <w:rFonts w:ascii="Arial" w:eastAsia="Arial" w:hAnsi="Arial" w:cs="Arial"/>
          <w:i/>
          <w:color w:val="000000" w:themeColor="text1"/>
          <w:sz w:val="22"/>
        </w:rPr>
        <w:t xml:space="preserve">AR </w:t>
      </w:r>
      <w:r w:rsidR="00343F81" w:rsidRPr="00CB7AF6">
        <w:rPr>
          <w:rFonts w:ascii="Arial" w:eastAsia="Arial" w:hAnsi="Arial" w:cs="Arial"/>
          <w:color w:val="000000" w:themeColor="text1"/>
          <w:sz w:val="22"/>
        </w:rPr>
        <w:t>mutations in CRPC (</w:t>
      </w:r>
      <w:r w:rsidR="00E669C5" w:rsidRPr="004D3673">
        <w:rPr>
          <w:rFonts w:ascii="Arial" w:eastAsia="Arial" w:hAnsi="Arial" w:cs="Arial"/>
          <w:b/>
          <w:color w:val="000000" w:themeColor="text1"/>
          <w:sz w:val="22"/>
          <w:highlight w:val="yellow"/>
          <w:rPrChange w:id="671" w:author="David Brown" w:date="2019-07-17T21:01:00Z">
            <w:rPr>
              <w:rFonts w:ascii="Arial" w:eastAsia="Arial" w:hAnsi="Arial" w:cs="Arial"/>
              <w:b/>
              <w:color w:val="000000" w:themeColor="text1"/>
              <w:sz w:val="22"/>
            </w:rPr>
          </w:rPrChange>
        </w:rPr>
        <w:t xml:space="preserve">Fig. </w:t>
      </w:r>
      <w:r w:rsidR="00343F81" w:rsidRPr="004D3673">
        <w:rPr>
          <w:rFonts w:ascii="Arial" w:eastAsia="Arial" w:hAnsi="Arial" w:cs="Arial"/>
          <w:b/>
          <w:color w:val="000000" w:themeColor="text1"/>
          <w:sz w:val="22"/>
          <w:highlight w:val="yellow"/>
          <w:rPrChange w:id="672" w:author="David Brown" w:date="2019-07-17T21:01:00Z">
            <w:rPr>
              <w:rFonts w:ascii="Arial" w:eastAsia="Arial" w:hAnsi="Arial" w:cs="Arial"/>
              <w:b/>
              <w:color w:val="000000" w:themeColor="text1"/>
              <w:sz w:val="22"/>
            </w:rPr>
          </w:rPrChange>
        </w:rPr>
        <w:t>2</w:t>
      </w:r>
      <w:r w:rsidR="00697ACC" w:rsidRPr="004D3673">
        <w:rPr>
          <w:rFonts w:ascii="Arial" w:eastAsia="Arial" w:hAnsi="Arial" w:cs="Arial"/>
          <w:b/>
          <w:color w:val="000000" w:themeColor="text1"/>
          <w:sz w:val="22"/>
          <w:highlight w:val="yellow"/>
          <w:rPrChange w:id="673" w:author="David Brown" w:date="2019-07-17T21:01:00Z">
            <w:rPr>
              <w:rFonts w:ascii="Arial" w:eastAsia="Arial" w:hAnsi="Arial" w:cs="Arial"/>
              <w:b/>
              <w:color w:val="000000" w:themeColor="text1"/>
              <w:sz w:val="22"/>
            </w:rPr>
          </w:rPrChange>
        </w:rPr>
        <w:t>b</w:t>
      </w:r>
      <w:del w:id="674" w:author="David Brown" w:date="2019-07-17T21:01:00Z">
        <w:r w:rsidR="00697ACC" w:rsidDel="004D3673">
          <w:rPr>
            <w:rFonts w:ascii="Arial" w:eastAsia="Arial" w:hAnsi="Arial" w:cs="Arial"/>
            <w:color w:val="000000" w:themeColor="text1"/>
            <w:sz w:val="22"/>
          </w:rPr>
          <w:delText xml:space="preserve"> and</w:delText>
        </w:r>
        <w:r w:rsidRPr="00CB7AF6" w:rsidDel="004D3673">
          <w:rPr>
            <w:rFonts w:ascii="Arial" w:eastAsia="Arial" w:hAnsi="Arial" w:cs="Arial"/>
            <w:color w:val="000000" w:themeColor="text1"/>
            <w:sz w:val="22"/>
          </w:rPr>
          <w:delText xml:space="preserve"> </w:delText>
        </w:r>
      </w:del>
      <w:ins w:id="675" w:author="David Brown" w:date="2019-07-17T21:01:00Z">
        <w:r w:rsidR="004D3673">
          <w:rPr>
            <w:rFonts w:ascii="Arial" w:eastAsia="Arial" w:hAnsi="Arial" w:cs="Arial"/>
            <w:color w:val="000000" w:themeColor="text1"/>
            <w:sz w:val="22"/>
          </w:rPr>
          <w:t>,</w:t>
        </w:r>
        <w:r w:rsidR="004D3673" w:rsidRPr="00CB7AF6">
          <w:rPr>
            <w:rFonts w:ascii="Arial" w:eastAsia="Arial" w:hAnsi="Arial" w:cs="Arial"/>
            <w:color w:val="000000" w:themeColor="text1"/>
            <w:sz w:val="22"/>
          </w:rPr>
          <w:t xml:space="preserve"> </w:t>
        </w:r>
      </w:ins>
      <w:r w:rsidR="00303111" w:rsidRPr="00C45A54">
        <w:rPr>
          <w:rFonts w:ascii="Arial" w:eastAsia="Arial" w:hAnsi="Arial" w:cs="Arial"/>
          <w:b/>
          <w:color w:val="000000" w:themeColor="text1"/>
          <w:sz w:val="22"/>
          <w:highlight w:val="yellow"/>
          <w:rPrChange w:id="676" w:author="David Brown" w:date="2019-07-16T23:27:00Z">
            <w:rPr>
              <w:rFonts w:ascii="Arial" w:eastAsia="Arial" w:hAnsi="Arial" w:cs="Arial"/>
              <w:b/>
              <w:color w:val="000000" w:themeColor="text1"/>
              <w:sz w:val="22"/>
            </w:rPr>
          </w:rPrChange>
        </w:rPr>
        <w:t>Supplementary Fig</w:t>
      </w:r>
      <w:ins w:id="677" w:author="David Brown" w:date="2019-07-17T21:01:00Z">
        <w:r w:rsidR="004D3673">
          <w:rPr>
            <w:rFonts w:ascii="Arial" w:eastAsia="Arial" w:hAnsi="Arial" w:cs="Arial"/>
            <w:b/>
            <w:color w:val="000000" w:themeColor="text1"/>
            <w:sz w:val="22"/>
            <w:highlight w:val="yellow"/>
          </w:rPr>
          <w:t>s</w:t>
        </w:r>
      </w:ins>
      <w:r w:rsidR="00303111" w:rsidRPr="00AB04B7">
        <w:rPr>
          <w:rFonts w:ascii="Arial" w:eastAsia="Arial" w:hAnsi="Arial" w:cs="Arial"/>
          <w:b/>
          <w:color w:val="000000" w:themeColor="text1"/>
          <w:sz w:val="22"/>
          <w:highlight w:val="yellow"/>
          <w:rPrChange w:id="678" w:author="David Brown" w:date="2019-07-18T02:39:00Z">
            <w:rPr>
              <w:rFonts w:ascii="Arial" w:eastAsia="Arial" w:hAnsi="Arial" w:cs="Arial"/>
              <w:b/>
              <w:color w:val="000000" w:themeColor="text1"/>
              <w:sz w:val="22"/>
            </w:rPr>
          </w:rPrChange>
        </w:rPr>
        <w:t>.</w:t>
      </w:r>
      <w:del w:id="679" w:author="David Brown" w:date="2019-07-17T21:01:00Z">
        <w:r w:rsidR="00303111" w:rsidRPr="00AB04B7" w:rsidDel="004D3673">
          <w:rPr>
            <w:rFonts w:ascii="Arial" w:eastAsia="Arial" w:hAnsi="Arial" w:cs="Arial"/>
            <w:b/>
            <w:color w:val="000000" w:themeColor="text1"/>
            <w:sz w:val="22"/>
            <w:highlight w:val="yellow"/>
            <w:rPrChange w:id="680" w:author="David Brown" w:date="2019-07-18T02:39:00Z">
              <w:rPr>
                <w:rFonts w:ascii="Arial" w:eastAsia="Arial" w:hAnsi="Arial" w:cs="Arial"/>
                <w:b/>
                <w:color w:val="000000" w:themeColor="text1"/>
                <w:sz w:val="22"/>
              </w:rPr>
            </w:rPrChange>
          </w:rPr>
          <w:delText xml:space="preserve"> </w:delText>
        </w:r>
      </w:del>
      <w:ins w:id="681" w:author="David Brown" w:date="2019-07-17T21:02:00Z">
        <w:r w:rsidR="004D3673" w:rsidRPr="00AB04B7">
          <w:rPr>
            <w:rFonts w:ascii="Arial" w:eastAsia="Arial" w:hAnsi="Arial" w:cs="Arial"/>
            <w:b/>
            <w:color w:val="000000" w:themeColor="text1"/>
            <w:sz w:val="22"/>
            <w:highlight w:val="yellow"/>
            <w:rPrChange w:id="682" w:author="David Brown" w:date="2019-07-18T02:39:00Z">
              <w:rPr>
                <w:rFonts w:ascii="Arial" w:eastAsia="Arial" w:hAnsi="Arial" w:cs="Arial"/>
                <w:color w:val="000000" w:themeColor="text1"/>
                <w:sz w:val="22"/>
                <w:highlight w:val="yellow"/>
              </w:rPr>
            </w:rPrChange>
          </w:rPr>
          <w:t xml:space="preserve"> </w:t>
        </w:r>
      </w:ins>
      <w:ins w:id="683" w:author="David Brown" w:date="2019-07-17T21:01:00Z">
        <w:r w:rsidR="004D3673" w:rsidRPr="00AB04B7">
          <w:rPr>
            <w:rFonts w:ascii="Arial" w:eastAsia="Arial" w:hAnsi="Arial" w:cs="Arial"/>
            <w:b/>
            <w:color w:val="000000" w:themeColor="text1"/>
            <w:sz w:val="22"/>
            <w:highlight w:val="yellow"/>
          </w:rPr>
          <w:t>5</w:t>
        </w:r>
        <w:r w:rsidR="004D3673" w:rsidRPr="00AB04B7">
          <w:rPr>
            <w:rFonts w:ascii="Arial" w:eastAsia="Arial" w:hAnsi="Arial" w:cs="Arial"/>
            <w:b/>
            <w:color w:val="000000" w:themeColor="text1"/>
            <w:sz w:val="22"/>
            <w:highlight w:val="yellow"/>
            <w:rPrChange w:id="684" w:author="David Brown" w:date="2019-07-18T02:39:00Z">
              <w:rPr>
                <w:rFonts w:ascii="Arial" w:eastAsia="Arial" w:hAnsi="Arial" w:cs="Arial"/>
                <w:color w:val="000000" w:themeColor="text1"/>
                <w:sz w:val="22"/>
                <w:highlight w:val="yellow"/>
              </w:rPr>
            </w:rPrChange>
          </w:rPr>
          <w:t xml:space="preserve"> and </w:t>
        </w:r>
      </w:ins>
      <w:ins w:id="685" w:author="David Brown" w:date="2019-07-18T02:39:00Z">
        <w:r w:rsidR="00AB04B7" w:rsidRPr="00AB04B7">
          <w:rPr>
            <w:rFonts w:ascii="Arial" w:eastAsia="Arial" w:hAnsi="Arial" w:cs="Arial"/>
            <w:b/>
            <w:color w:val="000000" w:themeColor="text1"/>
            <w:sz w:val="22"/>
            <w:highlight w:val="yellow"/>
          </w:rPr>
          <w:t>11</w:t>
        </w:r>
      </w:ins>
      <w:del w:id="686" w:author="David Brown" w:date="2019-07-16T23:26:00Z">
        <w:r w:rsidRPr="00C45A54" w:rsidDel="00C45A54">
          <w:rPr>
            <w:rFonts w:ascii="Arial" w:eastAsia="Arial" w:hAnsi="Arial" w:cs="Arial"/>
            <w:b/>
            <w:color w:val="000000" w:themeColor="text1"/>
            <w:sz w:val="22"/>
            <w:highlight w:val="yellow"/>
            <w:rPrChange w:id="687" w:author="David Brown" w:date="2019-07-16T23:27:00Z">
              <w:rPr>
                <w:rFonts w:ascii="Arial" w:eastAsia="Arial" w:hAnsi="Arial" w:cs="Arial"/>
                <w:b/>
                <w:color w:val="000000" w:themeColor="text1"/>
                <w:sz w:val="22"/>
              </w:rPr>
            </w:rPrChange>
          </w:rPr>
          <w:delText>8</w:delText>
        </w:r>
        <w:r w:rsidR="006601FB" w:rsidRPr="00C45A54" w:rsidDel="00C45A54">
          <w:rPr>
            <w:rFonts w:ascii="Arial" w:eastAsia="Arial" w:hAnsi="Arial" w:cs="Arial"/>
            <w:b/>
            <w:color w:val="000000" w:themeColor="text1"/>
            <w:sz w:val="22"/>
            <w:highlight w:val="yellow"/>
            <w:rPrChange w:id="688" w:author="David Brown" w:date="2019-07-16T23:27:00Z">
              <w:rPr>
                <w:rFonts w:ascii="Arial" w:eastAsia="Arial" w:hAnsi="Arial" w:cs="Arial"/>
                <w:b/>
                <w:color w:val="000000" w:themeColor="text1"/>
                <w:sz w:val="22"/>
              </w:rPr>
            </w:rPrChange>
          </w:rPr>
          <w:delText>a</w:delText>
        </w:r>
      </w:del>
      <w:r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34</w:t>
      </w:r>
      <w:r w:rsidR="003338FE" w:rsidRPr="00CB7AF6">
        <w:rPr>
          <w:rFonts w:ascii="Arial" w:eastAsia="Arial" w:hAnsi="Arial" w:cs="Arial"/>
          <w:color w:val="000000" w:themeColor="text1"/>
          <w:sz w:val="22"/>
          <w:szCs w:val="22"/>
        </w:rPr>
        <w:fldChar w:fldCharType="end"/>
      </w:r>
      <w:r w:rsidR="00E51204" w:rsidRPr="00CB7AF6">
        <w:rPr>
          <w:rFonts w:ascii="Arial" w:eastAsia="Arial" w:hAnsi="Arial" w:cs="Arial"/>
          <w:color w:val="000000" w:themeColor="text1"/>
          <w:sz w:val="22"/>
          <w:szCs w:val="22"/>
        </w:rPr>
        <w:t>.</w:t>
      </w:r>
      <w:r w:rsidR="00E51204" w:rsidRPr="00CB7AF6">
        <w:rPr>
          <w:rFonts w:ascii="Arial" w:eastAsia="Arial" w:hAnsi="Arial" w:cs="Arial"/>
          <w:color w:val="000000" w:themeColor="text1"/>
          <w:sz w:val="22"/>
        </w:rPr>
        <w:t xml:space="preserve"> </w:t>
      </w:r>
      <w:r w:rsidR="009D6AC3" w:rsidRPr="00CB7AF6">
        <w:rPr>
          <w:rFonts w:ascii="Arial" w:eastAsia="Arial" w:hAnsi="Arial" w:cs="Arial"/>
          <w:color w:val="000000" w:themeColor="text1"/>
          <w:sz w:val="22"/>
        </w:rPr>
        <w:t xml:space="preserve">The VAF </w:t>
      </w:r>
      <w:r w:rsidR="00407686">
        <w:rPr>
          <w:rFonts w:ascii="Arial" w:eastAsia="Arial" w:hAnsi="Arial" w:cs="Arial"/>
          <w:color w:val="000000" w:themeColor="text1"/>
          <w:sz w:val="22"/>
        </w:rPr>
        <w:t xml:space="preserve">distribution </w:t>
      </w:r>
      <w:r w:rsidR="009D6AC3" w:rsidRPr="00CB7AF6">
        <w:rPr>
          <w:rFonts w:ascii="Arial" w:eastAsia="Arial" w:hAnsi="Arial" w:cs="Arial"/>
          <w:color w:val="000000" w:themeColor="text1"/>
          <w:sz w:val="22"/>
        </w:rPr>
        <w:t xml:space="preserve">for these </w:t>
      </w:r>
      <w:r w:rsidR="00424716" w:rsidRPr="00CB7AF6">
        <w:rPr>
          <w:rFonts w:ascii="Arial" w:eastAsia="Arial" w:hAnsi="Arial" w:cs="Arial"/>
          <w:color w:val="000000" w:themeColor="text1"/>
          <w:sz w:val="22"/>
        </w:rPr>
        <w:t xml:space="preserve">mutations mostly </w:t>
      </w:r>
      <w:r w:rsidR="00733837" w:rsidRPr="00CB7AF6">
        <w:rPr>
          <w:rFonts w:ascii="Arial" w:eastAsia="Arial" w:hAnsi="Arial" w:cs="Arial"/>
          <w:color w:val="000000" w:themeColor="text1"/>
          <w:sz w:val="22"/>
        </w:rPr>
        <w:t>mirrored th</w:t>
      </w:r>
      <w:r w:rsidR="00424716" w:rsidRPr="00CB7AF6">
        <w:rPr>
          <w:rFonts w:ascii="Arial" w:eastAsia="Arial" w:hAnsi="Arial" w:cs="Arial"/>
          <w:color w:val="000000" w:themeColor="text1"/>
          <w:sz w:val="22"/>
        </w:rPr>
        <w:t>at</w:t>
      </w:r>
      <w:r w:rsidR="00733837" w:rsidRPr="00CB7AF6">
        <w:rPr>
          <w:rFonts w:ascii="Arial" w:eastAsia="Arial" w:hAnsi="Arial" w:cs="Arial"/>
          <w:color w:val="000000" w:themeColor="text1"/>
          <w:sz w:val="22"/>
        </w:rPr>
        <w:t xml:space="preserve"> of </w:t>
      </w:r>
      <w:r w:rsidR="007F32D1" w:rsidRPr="00CB7AF6">
        <w:rPr>
          <w:rFonts w:ascii="Arial" w:eastAsia="Arial" w:hAnsi="Arial" w:cs="Arial"/>
          <w:color w:val="000000" w:themeColor="text1"/>
          <w:sz w:val="22"/>
        </w:rPr>
        <w:t>biopsy-matched variants</w:t>
      </w:r>
      <w:r w:rsidR="00733837" w:rsidRPr="00CB7AF6">
        <w:rPr>
          <w:rFonts w:ascii="Arial" w:eastAsia="Arial" w:hAnsi="Arial" w:cs="Arial"/>
          <w:color w:val="000000" w:themeColor="text1"/>
          <w:sz w:val="22"/>
        </w:rPr>
        <w:t xml:space="preserve"> (</w:t>
      </w:r>
      <w:r w:rsidR="00E669C5" w:rsidRPr="004D3673">
        <w:rPr>
          <w:rFonts w:ascii="Arial" w:eastAsia="Arial" w:hAnsi="Arial" w:cs="Arial"/>
          <w:b/>
          <w:color w:val="000000" w:themeColor="text1"/>
          <w:sz w:val="22"/>
          <w:highlight w:val="yellow"/>
          <w:rPrChange w:id="689" w:author="David Brown" w:date="2019-07-17T21:02:00Z">
            <w:rPr>
              <w:rFonts w:ascii="Arial" w:eastAsia="Arial" w:hAnsi="Arial" w:cs="Arial"/>
              <w:b/>
              <w:color w:val="000000" w:themeColor="text1"/>
              <w:sz w:val="22"/>
            </w:rPr>
          </w:rPrChange>
        </w:rPr>
        <w:t xml:space="preserve">Fig. </w:t>
      </w:r>
      <w:r w:rsidRPr="004D3673">
        <w:rPr>
          <w:rFonts w:ascii="Arial" w:eastAsia="Arial" w:hAnsi="Arial" w:cs="Arial"/>
          <w:b/>
          <w:color w:val="000000" w:themeColor="text1"/>
          <w:sz w:val="22"/>
          <w:highlight w:val="yellow"/>
          <w:rPrChange w:id="690" w:author="David Brown" w:date="2019-07-17T21:02:00Z">
            <w:rPr>
              <w:rFonts w:ascii="Arial" w:eastAsia="Arial" w:hAnsi="Arial" w:cs="Arial"/>
              <w:b/>
              <w:color w:val="000000" w:themeColor="text1"/>
              <w:sz w:val="22"/>
            </w:rPr>
          </w:rPrChange>
        </w:rPr>
        <w:t>4</w:t>
      </w:r>
      <w:r w:rsidR="00697ACC" w:rsidRPr="004D3673">
        <w:rPr>
          <w:rFonts w:ascii="Arial" w:eastAsia="Arial" w:hAnsi="Arial" w:cs="Arial"/>
          <w:b/>
          <w:color w:val="000000" w:themeColor="text1"/>
          <w:sz w:val="22"/>
          <w:highlight w:val="yellow"/>
          <w:rPrChange w:id="691" w:author="David Brown" w:date="2019-07-17T21:02:00Z">
            <w:rPr>
              <w:rFonts w:ascii="Arial" w:eastAsia="Arial" w:hAnsi="Arial" w:cs="Arial"/>
              <w:b/>
              <w:color w:val="000000" w:themeColor="text1"/>
              <w:sz w:val="22"/>
            </w:rPr>
          </w:rPrChange>
        </w:rPr>
        <w:t>e</w:t>
      </w:r>
      <w:ins w:id="692" w:author="David Brown" w:date="2019-07-17T21:02:00Z">
        <w:r w:rsidR="004D3673">
          <w:rPr>
            <w:rFonts w:ascii="Arial" w:eastAsia="Arial" w:hAnsi="Arial" w:cs="Arial"/>
            <w:b/>
            <w:color w:val="000000" w:themeColor="text1"/>
            <w:sz w:val="22"/>
            <w:highlight w:val="yellow"/>
          </w:rPr>
          <w:t xml:space="preserve">, Supplementary Fig. </w:t>
        </w:r>
      </w:ins>
      <w:ins w:id="693" w:author="David Brown" w:date="2019-07-18T02:40:00Z">
        <w:r w:rsidR="00AB04B7">
          <w:rPr>
            <w:rFonts w:ascii="Arial" w:eastAsia="Arial" w:hAnsi="Arial" w:cs="Arial"/>
            <w:b/>
            <w:color w:val="000000" w:themeColor="text1"/>
            <w:sz w:val="22"/>
            <w:highlight w:val="yellow"/>
          </w:rPr>
          <w:t>10</w:t>
        </w:r>
      </w:ins>
      <w:r w:rsidR="00733837" w:rsidRPr="00CB7AF6">
        <w:rPr>
          <w:rFonts w:ascii="Arial" w:eastAsia="Arial" w:hAnsi="Arial" w:cs="Arial"/>
          <w:color w:val="000000" w:themeColor="text1"/>
          <w:sz w:val="22"/>
        </w:rPr>
        <w:t>)</w:t>
      </w:r>
      <w:r w:rsidR="001E5093">
        <w:rPr>
          <w:rFonts w:ascii="Arial" w:eastAsia="Arial" w:hAnsi="Arial" w:cs="Arial"/>
          <w:color w:val="000000" w:themeColor="text1"/>
          <w:sz w:val="22"/>
        </w:rPr>
        <w:t>,</w:t>
      </w:r>
      <w:r w:rsidR="00424716"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consistent with the hypothesis that </w:t>
      </w:r>
      <w:r w:rsidR="00733837" w:rsidRPr="00CB7AF6">
        <w:rPr>
          <w:rFonts w:ascii="Arial" w:eastAsia="Arial" w:hAnsi="Arial" w:cs="Arial"/>
          <w:color w:val="000000" w:themeColor="text1"/>
          <w:sz w:val="22"/>
        </w:rPr>
        <w:t xml:space="preserve">a large proportion </w:t>
      </w:r>
      <w:r w:rsidR="00343F81" w:rsidRPr="00CB7AF6">
        <w:rPr>
          <w:rFonts w:ascii="Arial" w:eastAsia="Arial" w:hAnsi="Arial" w:cs="Arial"/>
          <w:color w:val="000000" w:themeColor="text1"/>
          <w:sz w:val="22"/>
        </w:rPr>
        <w:t xml:space="preserve">of VUSo are tumor-derived. </w:t>
      </w:r>
      <w:r w:rsidRPr="00CB7AF6">
        <w:rPr>
          <w:rFonts w:ascii="Arial" w:eastAsia="Arial" w:hAnsi="Arial" w:cs="Arial"/>
          <w:color w:val="000000" w:themeColor="text1"/>
          <w:sz w:val="22"/>
        </w:rPr>
        <w:t xml:space="preserve">In hypermutated cases, however, a significant correlation between the size of the </w:t>
      </w:r>
      <w:r w:rsidR="0049337D" w:rsidRPr="00CB7AF6">
        <w:rPr>
          <w:rFonts w:ascii="Arial" w:eastAsia="Arial" w:hAnsi="Arial" w:cs="Arial"/>
          <w:color w:val="000000" w:themeColor="text1"/>
          <w:sz w:val="22"/>
        </w:rPr>
        <w:t xml:space="preserve">sequenced </w:t>
      </w:r>
      <w:r w:rsidR="00D61E33" w:rsidRPr="00CB7AF6">
        <w:rPr>
          <w:rFonts w:ascii="Arial" w:eastAsia="Arial" w:hAnsi="Arial" w:cs="Arial"/>
          <w:color w:val="000000" w:themeColor="text1"/>
          <w:sz w:val="22"/>
        </w:rPr>
        <w:t xml:space="preserve">coding </w:t>
      </w:r>
      <w:r w:rsidRPr="00CB7AF6">
        <w:rPr>
          <w:rFonts w:ascii="Arial" w:eastAsia="Arial" w:hAnsi="Arial" w:cs="Arial"/>
          <w:color w:val="000000" w:themeColor="text1"/>
          <w:sz w:val="22"/>
        </w:rPr>
        <w:t xml:space="preserve">region of </w:t>
      </w:r>
      <w:r w:rsidR="00D61E33" w:rsidRPr="00CB7AF6">
        <w:rPr>
          <w:rFonts w:ascii="Arial" w:eastAsia="Arial" w:hAnsi="Arial" w:cs="Arial"/>
          <w:color w:val="000000" w:themeColor="text1"/>
          <w:sz w:val="22"/>
        </w:rPr>
        <w:t xml:space="preserve">a </w:t>
      </w:r>
      <w:r w:rsidRPr="00CB7AF6">
        <w:rPr>
          <w:rFonts w:ascii="Arial" w:eastAsia="Arial" w:hAnsi="Arial" w:cs="Arial"/>
          <w:color w:val="000000" w:themeColor="text1"/>
          <w:sz w:val="22"/>
        </w:rPr>
        <w:t>gene harboring</w:t>
      </w:r>
      <w:r w:rsidR="0073383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VUSo </w:t>
      </w:r>
      <w:r w:rsidRPr="00CB7AF6">
        <w:rPr>
          <w:rFonts w:ascii="Arial" w:eastAsia="Arial" w:hAnsi="Arial" w:cs="Arial"/>
          <w:color w:val="000000" w:themeColor="text1"/>
          <w:sz w:val="22"/>
        </w:rPr>
        <w:t>and the number of VUSo affecting th</w:t>
      </w:r>
      <w:r w:rsidR="00D61E33" w:rsidRPr="00CB7AF6">
        <w:rPr>
          <w:rFonts w:ascii="Arial" w:eastAsia="Arial" w:hAnsi="Arial" w:cs="Arial"/>
          <w:color w:val="000000" w:themeColor="text1"/>
          <w:sz w:val="22"/>
        </w:rPr>
        <w:t>is given</w:t>
      </w:r>
      <w:r w:rsidRPr="00CB7AF6">
        <w:rPr>
          <w:rFonts w:ascii="Arial" w:eastAsia="Arial" w:hAnsi="Arial" w:cs="Arial"/>
          <w:color w:val="000000" w:themeColor="text1"/>
          <w:sz w:val="22"/>
        </w:rPr>
        <w:t xml:space="preserve"> gene was observed (</w:t>
      </w:r>
      <w:r w:rsidR="0049337D" w:rsidRPr="00CB7AF6">
        <w:rPr>
          <w:rFonts w:ascii="Arial" w:eastAsia="Arial" w:hAnsi="Arial" w:cs="Arial"/>
          <w:color w:val="000000" w:themeColor="text1"/>
          <w:sz w:val="22"/>
        </w:rPr>
        <w:t xml:space="preserve">p = 4.4e-16; </w:t>
      </w:r>
      <w:r w:rsidR="00697ACC" w:rsidRPr="00C45A54">
        <w:rPr>
          <w:rFonts w:ascii="Arial" w:eastAsia="Arial" w:hAnsi="Arial" w:cs="Arial"/>
          <w:b/>
          <w:color w:val="000000" w:themeColor="text1"/>
          <w:sz w:val="22"/>
          <w:highlight w:val="yellow"/>
          <w:rPrChange w:id="694" w:author="David Brown" w:date="2019-07-16T23:27:00Z">
            <w:rPr>
              <w:rFonts w:ascii="Arial" w:eastAsia="Arial" w:hAnsi="Arial" w:cs="Arial"/>
              <w:b/>
              <w:color w:val="000000" w:themeColor="text1"/>
              <w:sz w:val="22"/>
            </w:rPr>
          </w:rPrChange>
        </w:rPr>
        <w:t xml:space="preserve">Supplementary </w:t>
      </w:r>
      <w:r w:rsidR="00E669C5" w:rsidRPr="00C45A54">
        <w:rPr>
          <w:rFonts w:ascii="Arial" w:eastAsia="Arial" w:hAnsi="Arial" w:cs="Arial"/>
          <w:b/>
          <w:color w:val="000000" w:themeColor="text1"/>
          <w:sz w:val="22"/>
          <w:highlight w:val="yellow"/>
          <w:rPrChange w:id="695" w:author="David Brown" w:date="2019-07-16T23:27:00Z">
            <w:rPr>
              <w:rFonts w:ascii="Arial" w:eastAsia="Arial" w:hAnsi="Arial" w:cs="Arial"/>
              <w:b/>
              <w:color w:val="000000" w:themeColor="text1"/>
              <w:sz w:val="22"/>
            </w:rPr>
          </w:rPrChange>
        </w:rPr>
        <w:t xml:space="preserve">Fig. </w:t>
      </w:r>
      <w:ins w:id="696" w:author="David Brown" w:date="2019-07-17T21:03:00Z">
        <w:r w:rsidR="004D3673">
          <w:rPr>
            <w:rFonts w:ascii="Arial" w:eastAsia="Arial" w:hAnsi="Arial" w:cs="Arial"/>
            <w:b/>
            <w:color w:val="000000" w:themeColor="text1"/>
            <w:sz w:val="22"/>
            <w:highlight w:val="yellow"/>
          </w:rPr>
          <w:t>1</w:t>
        </w:r>
      </w:ins>
      <w:ins w:id="697" w:author="David Brown" w:date="2019-07-17T21:58:00Z">
        <w:r w:rsidR="00B712C2">
          <w:rPr>
            <w:rFonts w:ascii="Arial" w:eastAsia="Arial" w:hAnsi="Arial" w:cs="Arial"/>
            <w:b/>
            <w:color w:val="000000" w:themeColor="text1"/>
            <w:sz w:val="22"/>
            <w:highlight w:val="yellow"/>
          </w:rPr>
          <w:t>2</w:t>
        </w:r>
      </w:ins>
      <w:del w:id="698" w:author="David Brown" w:date="2019-07-17T21:03:00Z">
        <w:r w:rsidR="0049337D" w:rsidRPr="00C45A54" w:rsidDel="004D3673">
          <w:rPr>
            <w:rFonts w:ascii="Arial" w:eastAsia="Arial" w:hAnsi="Arial" w:cs="Arial"/>
            <w:b/>
            <w:color w:val="000000" w:themeColor="text1"/>
            <w:sz w:val="22"/>
            <w:highlight w:val="yellow"/>
            <w:rPrChange w:id="699" w:author="David Brown" w:date="2019-07-16T23:27:00Z">
              <w:rPr>
                <w:rFonts w:ascii="Arial" w:eastAsia="Arial" w:hAnsi="Arial" w:cs="Arial"/>
                <w:b/>
                <w:color w:val="000000" w:themeColor="text1"/>
                <w:sz w:val="22"/>
              </w:rPr>
            </w:rPrChange>
          </w:rPr>
          <w:delText>9</w:delText>
        </w:r>
      </w:del>
      <w:r w:rsidRPr="00CB7AF6">
        <w:rPr>
          <w:rFonts w:ascii="Arial" w:eastAsia="Arial" w:hAnsi="Arial" w:cs="Arial"/>
          <w:color w:val="000000" w:themeColor="text1"/>
          <w:sz w:val="22"/>
        </w:rPr>
        <w:t>)</w:t>
      </w:r>
      <w:r w:rsidR="00D61E33" w:rsidRPr="00CB7AF6">
        <w:rPr>
          <w:rFonts w:ascii="Arial" w:eastAsia="Arial" w:hAnsi="Arial" w:cs="Arial"/>
          <w:color w:val="000000" w:themeColor="text1"/>
          <w:sz w:val="22"/>
        </w:rPr>
        <w:t>. We posit that these mutations are</w:t>
      </w:r>
      <w:r w:rsidR="00583FE4">
        <w:rPr>
          <w:rFonts w:ascii="Arial" w:eastAsia="Arial" w:hAnsi="Arial" w:cs="Arial"/>
          <w:color w:val="000000" w:themeColor="text1"/>
          <w:sz w:val="22"/>
        </w:rPr>
        <w:t xml:space="preserve"> </w:t>
      </w:r>
      <w:del w:id="700" w:author="David Brown" w:date="2019-07-18T02:42:00Z">
        <w:r w:rsidR="00583FE4" w:rsidDel="00AB04B7">
          <w:rPr>
            <w:rFonts w:ascii="Arial" w:eastAsia="Arial" w:hAnsi="Arial" w:cs="Arial"/>
            <w:color w:val="000000" w:themeColor="text1"/>
            <w:sz w:val="22"/>
          </w:rPr>
          <w:delText>likely</w:delText>
        </w:r>
        <w:r w:rsidR="00D61E33" w:rsidRPr="00CB7AF6" w:rsidDel="00AB04B7">
          <w:rPr>
            <w:rFonts w:ascii="Arial" w:eastAsia="Arial" w:hAnsi="Arial" w:cs="Arial"/>
            <w:color w:val="000000" w:themeColor="text1"/>
            <w:sz w:val="22"/>
          </w:rPr>
          <w:delText xml:space="preserve"> mainly</w:delText>
        </w:r>
      </w:del>
      <w:ins w:id="701" w:author="David Brown" w:date="2019-07-18T02:42:00Z">
        <w:r w:rsidR="00AB04B7">
          <w:rPr>
            <w:rFonts w:ascii="Arial" w:eastAsia="Arial" w:hAnsi="Arial" w:cs="Arial"/>
            <w:color w:val="000000" w:themeColor="text1"/>
            <w:sz w:val="22"/>
          </w:rPr>
          <w:t>for the most part</w:t>
        </w:r>
      </w:ins>
      <w:r w:rsidR="00D61E33" w:rsidRPr="00CB7AF6">
        <w:rPr>
          <w:rFonts w:ascii="Arial" w:eastAsia="Arial" w:hAnsi="Arial" w:cs="Arial"/>
          <w:color w:val="000000" w:themeColor="text1"/>
          <w:sz w:val="22"/>
        </w:rPr>
        <w:t xml:space="preserve"> tumor-derived and stem from increased mutational rates found in cancer cells from patients with tumors displaying a hypermutator phenotype</w:t>
      </w:r>
      <w:ins w:id="702" w:author="David Brown" w:date="2019-07-18T02:43:00Z">
        <w:r w:rsidR="00AB04B7">
          <w:rPr>
            <w:rFonts w:ascii="Arial" w:eastAsia="Arial" w:hAnsi="Arial" w:cs="Arial"/>
            <w:color w:val="000000" w:themeColor="text1"/>
            <w:sz w:val="22"/>
          </w:rPr>
          <w:t xml:space="preserve">. </w:t>
        </w:r>
      </w:ins>
      <w:del w:id="703" w:author="David Brown" w:date="2019-07-18T02:43:00Z">
        <w:r w:rsidR="00117F9E" w:rsidDel="00AB04B7">
          <w:rPr>
            <w:rFonts w:ascii="Arial" w:eastAsia="Arial" w:hAnsi="Arial" w:cs="Arial"/>
            <w:color w:val="000000" w:themeColor="text1"/>
            <w:sz w:val="22"/>
          </w:rPr>
          <w:delText xml:space="preserve"> (</w:delText>
        </w:r>
        <w:r w:rsidR="00117F9E" w:rsidRPr="00C45A54" w:rsidDel="00AB04B7">
          <w:rPr>
            <w:rFonts w:ascii="Arial" w:eastAsia="Arial" w:hAnsi="Arial" w:cs="Arial"/>
            <w:b/>
            <w:color w:val="000000" w:themeColor="text1"/>
            <w:sz w:val="22"/>
            <w:highlight w:val="yellow"/>
            <w:rPrChange w:id="704" w:author="David Brown" w:date="2019-07-16T23:27:00Z">
              <w:rPr>
                <w:rFonts w:ascii="Arial" w:eastAsia="Arial" w:hAnsi="Arial" w:cs="Arial"/>
                <w:b/>
                <w:color w:val="000000" w:themeColor="text1"/>
                <w:sz w:val="22"/>
              </w:rPr>
            </w:rPrChange>
          </w:rPr>
          <w:delText xml:space="preserve">Supplementary Fig. </w:delText>
        </w:r>
      </w:del>
      <w:del w:id="705" w:author="David Brown" w:date="2019-07-16T23:27:00Z">
        <w:r w:rsidR="00117F9E" w:rsidRPr="00C45A54" w:rsidDel="00C45A54">
          <w:rPr>
            <w:rFonts w:ascii="Arial" w:eastAsia="Arial" w:hAnsi="Arial" w:cs="Arial"/>
            <w:b/>
            <w:color w:val="000000" w:themeColor="text1"/>
            <w:sz w:val="22"/>
            <w:highlight w:val="yellow"/>
            <w:rPrChange w:id="706" w:author="David Brown" w:date="2019-07-16T23:27:00Z">
              <w:rPr>
                <w:rFonts w:ascii="Arial" w:eastAsia="Arial" w:hAnsi="Arial" w:cs="Arial"/>
                <w:b/>
                <w:color w:val="000000" w:themeColor="text1"/>
                <w:sz w:val="22"/>
              </w:rPr>
            </w:rPrChange>
          </w:rPr>
          <w:delText>8b</w:delText>
        </w:r>
      </w:del>
      <w:del w:id="707" w:author="David Brown" w:date="2019-07-18T02:43:00Z">
        <w:r w:rsidR="00117F9E" w:rsidRPr="001C4844" w:rsidDel="00AB04B7">
          <w:rPr>
            <w:rFonts w:ascii="Arial" w:eastAsia="Arial" w:hAnsi="Arial" w:cs="Arial"/>
            <w:color w:val="000000" w:themeColor="text1"/>
            <w:sz w:val="22"/>
          </w:rPr>
          <w:delText>)</w:delText>
        </w:r>
        <w:r w:rsidRPr="00CB7AF6" w:rsidDel="00AB04B7">
          <w:rPr>
            <w:rFonts w:ascii="Arial" w:eastAsia="Arial" w:hAnsi="Arial" w:cs="Arial"/>
            <w:color w:val="000000" w:themeColor="text1"/>
            <w:sz w:val="22"/>
          </w:rPr>
          <w:delText xml:space="preserve">. </w:delText>
        </w:r>
      </w:del>
      <w:r w:rsidR="00D61E33" w:rsidRPr="00CB7AF6">
        <w:rPr>
          <w:rFonts w:ascii="Arial" w:eastAsia="Arial" w:hAnsi="Arial" w:cs="Arial"/>
          <w:color w:val="000000" w:themeColor="text1"/>
          <w:sz w:val="22"/>
        </w:rPr>
        <w:t>It should be noted that, i</w:t>
      </w:r>
      <w:r w:rsidRPr="00CB7AF6">
        <w:rPr>
          <w:rFonts w:ascii="Arial" w:eastAsia="Arial" w:hAnsi="Arial" w:cs="Arial"/>
          <w:color w:val="000000" w:themeColor="text1"/>
          <w:sz w:val="22"/>
        </w:rPr>
        <w:t>n controls, the genes most frequently harboring VUSo included</w:t>
      </w:r>
      <w:r w:rsidR="00A41175"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canonical CH genes (</w:t>
      </w:r>
      <w:r w:rsidR="00303111" w:rsidRPr="00C45A54">
        <w:rPr>
          <w:rFonts w:ascii="Arial" w:eastAsia="Arial" w:hAnsi="Arial" w:cs="Arial"/>
          <w:b/>
          <w:color w:val="000000" w:themeColor="text1"/>
          <w:sz w:val="22"/>
          <w:highlight w:val="yellow"/>
          <w:rPrChange w:id="708" w:author="David Brown" w:date="2019-07-16T23:27:00Z">
            <w:rPr>
              <w:rFonts w:ascii="Arial" w:eastAsia="Arial" w:hAnsi="Arial" w:cs="Arial"/>
              <w:b/>
              <w:color w:val="000000" w:themeColor="text1"/>
              <w:sz w:val="22"/>
            </w:rPr>
          </w:rPrChange>
        </w:rPr>
        <w:t xml:space="preserve">Supplementary Fig. </w:t>
      </w:r>
      <w:del w:id="709" w:author="David Brown" w:date="2019-07-16T23:27:00Z">
        <w:r w:rsidRPr="00C45A54" w:rsidDel="00C45A54">
          <w:rPr>
            <w:rFonts w:ascii="Arial" w:eastAsia="Arial" w:hAnsi="Arial" w:cs="Arial"/>
            <w:b/>
            <w:color w:val="000000" w:themeColor="text1"/>
            <w:sz w:val="22"/>
            <w:highlight w:val="yellow"/>
            <w:rPrChange w:id="710" w:author="David Brown" w:date="2019-07-16T23:27:00Z">
              <w:rPr>
                <w:rFonts w:ascii="Arial" w:eastAsia="Arial" w:hAnsi="Arial" w:cs="Arial"/>
                <w:b/>
                <w:color w:val="000000" w:themeColor="text1"/>
                <w:sz w:val="22"/>
              </w:rPr>
            </w:rPrChange>
          </w:rPr>
          <w:delText>8</w:delText>
        </w:r>
      </w:del>
      <w:ins w:id="711" w:author="David Brown" w:date="2019-07-18T02:43:00Z">
        <w:r w:rsidR="00AB04B7">
          <w:rPr>
            <w:rFonts w:ascii="Arial" w:eastAsia="Arial" w:hAnsi="Arial" w:cs="Arial"/>
            <w:b/>
            <w:color w:val="000000" w:themeColor="text1"/>
            <w:sz w:val="22"/>
            <w:highlight w:val="yellow"/>
          </w:rPr>
          <w:t>11</w:t>
        </w:r>
      </w:ins>
      <w:del w:id="712" w:author="David Brown" w:date="2019-07-17T21:58:00Z">
        <w:r w:rsidR="00117F9E" w:rsidRPr="00C45A54" w:rsidDel="002C2502">
          <w:rPr>
            <w:rFonts w:ascii="Arial" w:eastAsia="Arial" w:hAnsi="Arial" w:cs="Arial"/>
            <w:b/>
            <w:color w:val="000000" w:themeColor="text1"/>
            <w:sz w:val="22"/>
            <w:highlight w:val="yellow"/>
            <w:rPrChange w:id="713" w:author="David Brown" w:date="2019-07-16T23:27:00Z">
              <w:rPr>
                <w:rFonts w:ascii="Arial" w:eastAsia="Arial" w:hAnsi="Arial" w:cs="Arial"/>
                <w:b/>
                <w:color w:val="000000" w:themeColor="text1"/>
                <w:sz w:val="22"/>
              </w:rPr>
            </w:rPrChange>
          </w:rPr>
          <w:delText>a</w:delText>
        </w:r>
      </w:del>
      <w:r w:rsidRPr="00CB7AF6">
        <w:rPr>
          <w:rFonts w:ascii="Arial" w:eastAsia="Arial" w:hAnsi="Arial" w:cs="Arial"/>
          <w:color w:val="000000" w:themeColor="text1"/>
          <w:sz w:val="22"/>
        </w:rPr>
        <w:t>). Consistent with the notion</w:t>
      </w:r>
      <w:r w:rsidR="00343F81" w:rsidRPr="00CB7AF6">
        <w:rPr>
          <w:rFonts w:ascii="Arial" w:eastAsia="Arial" w:hAnsi="Arial" w:cs="Arial"/>
          <w:color w:val="000000" w:themeColor="text1"/>
          <w:sz w:val="22"/>
        </w:rPr>
        <w:t xml:space="preserve"> that </w:t>
      </w:r>
      <w:r w:rsidR="00733837" w:rsidRPr="00CB7AF6">
        <w:rPr>
          <w:rFonts w:ascii="Arial" w:eastAsia="Arial" w:hAnsi="Arial" w:cs="Arial"/>
          <w:color w:val="000000" w:themeColor="text1"/>
          <w:sz w:val="22"/>
        </w:rPr>
        <w:t xml:space="preserve">at least a subset of </w:t>
      </w:r>
      <w:r w:rsidR="00343F81" w:rsidRPr="00CB7AF6">
        <w:rPr>
          <w:rFonts w:ascii="Arial" w:eastAsia="Arial" w:hAnsi="Arial" w:cs="Arial"/>
          <w:color w:val="000000" w:themeColor="text1"/>
          <w:sz w:val="22"/>
        </w:rPr>
        <w:t>VUSo arose from CH or other sources of somatic mosaicism not present in matched WBC samples</w:t>
      </w:r>
      <w:r w:rsidRPr="00CB7AF6">
        <w:rPr>
          <w:rFonts w:ascii="Arial" w:eastAsia="Arial" w:hAnsi="Arial" w:cs="Arial"/>
          <w:color w:val="000000" w:themeColor="text1"/>
          <w:sz w:val="22"/>
        </w:rPr>
        <w:t xml:space="preserve">, VUSo were weakly but significantly associated with age at sample collection (p = 0.0026; </w:t>
      </w:r>
      <w:r w:rsidR="00E669C5" w:rsidRPr="002C2502">
        <w:rPr>
          <w:rFonts w:ascii="Arial" w:eastAsia="Arial" w:hAnsi="Arial" w:cs="Arial"/>
          <w:b/>
          <w:color w:val="000000" w:themeColor="text1"/>
          <w:sz w:val="22"/>
          <w:highlight w:val="yellow"/>
          <w:rPrChange w:id="714" w:author="David Brown" w:date="2019-07-17T21:58:00Z">
            <w:rPr>
              <w:rFonts w:ascii="Arial" w:eastAsia="Arial" w:hAnsi="Arial" w:cs="Arial"/>
              <w:b/>
              <w:color w:val="000000" w:themeColor="text1"/>
              <w:sz w:val="22"/>
            </w:rPr>
          </w:rPrChange>
        </w:rPr>
        <w:t xml:space="preserve">Fig. </w:t>
      </w:r>
      <w:r w:rsidRPr="002C2502">
        <w:rPr>
          <w:rFonts w:ascii="Arial" w:eastAsia="Arial" w:hAnsi="Arial" w:cs="Arial"/>
          <w:b/>
          <w:color w:val="000000" w:themeColor="text1"/>
          <w:sz w:val="22"/>
          <w:highlight w:val="yellow"/>
          <w:rPrChange w:id="715" w:author="David Brown" w:date="2019-07-17T21:58:00Z">
            <w:rPr>
              <w:rFonts w:ascii="Arial" w:eastAsia="Arial" w:hAnsi="Arial" w:cs="Arial"/>
              <w:b/>
              <w:color w:val="000000" w:themeColor="text1"/>
              <w:sz w:val="22"/>
            </w:rPr>
          </w:rPrChange>
        </w:rPr>
        <w:t>4</w:t>
      </w:r>
      <w:r w:rsidR="00697ACC" w:rsidRPr="002C2502">
        <w:rPr>
          <w:rFonts w:ascii="Arial" w:eastAsia="Arial" w:hAnsi="Arial" w:cs="Arial"/>
          <w:b/>
          <w:color w:val="000000" w:themeColor="text1"/>
          <w:sz w:val="22"/>
          <w:highlight w:val="yellow"/>
          <w:rPrChange w:id="716" w:author="David Brown" w:date="2019-07-17T21:58:00Z">
            <w:rPr>
              <w:rFonts w:ascii="Arial" w:eastAsia="Arial" w:hAnsi="Arial" w:cs="Arial"/>
              <w:b/>
              <w:color w:val="000000" w:themeColor="text1"/>
              <w:sz w:val="22"/>
            </w:rPr>
          </w:rPrChange>
        </w:rPr>
        <w:t>c</w:t>
      </w:r>
      <w:r w:rsidRPr="00CB7AF6">
        <w:rPr>
          <w:rFonts w:ascii="Arial" w:eastAsia="Arial" w:hAnsi="Arial" w:cs="Arial"/>
          <w:color w:val="000000" w:themeColor="text1"/>
          <w:sz w:val="22"/>
        </w:rPr>
        <w:t>), affected canonical CH genes in both cancer patients and controls (</w:t>
      </w:r>
      <w:r w:rsidR="00303111" w:rsidRPr="00C45A54">
        <w:rPr>
          <w:rFonts w:ascii="Arial" w:eastAsia="Arial" w:hAnsi="Arial" w:cs="Arial"/>
          <w:b/>
          <w:color w:val="000000" w:themeColor="text1"/>
          <w:sz w:val="22"/>
          <w:highlight w:val="yellow"/>
          <w:rPrChange w:id="717" w:author="David Brown" w:date="2019-07-16T23:27:00Z">
            <w:rPr>
              <w:rFonts w:ascii="Arial" w:eastAsia="Arial" w:hAnsi="Arial" w:cs="Arial"/>
              <w:b/>
              <w:color w:val="000000" w:themeColor="text1"/>
              <w:sz w:val="22"/>
            </w:rPr>
          </w:rPrChange>
        </w:rPr>
        <w:t xml:space="preserve">Supplementary Fig. </w:t>
      </w:r>
      <w:del w:id="718" w:author="David Brown" w:date="2019-07-16T23:27:00Z">
        <w:r w:rsidRPr="00C45A54" w:rsidDel="00C45A54">
          <w:rPr>
            <w:rFonts w:ascii="Arial" w:eastAsia="Arial" w:hAnsi="Arial" w:cs="Arial"/>
            <w:b/>
            <w:color w:val="000000" w:themeColor="text1"/>
            <w:sz w:val="22"/>
            <w:highlight w:val="yellow"/>
            <w:rPrChange w:id="719" w:author="David Brown" w:date="2019-07-16T23:27:00Z">
              <w:rPr>
                <w:rFonts w:ascii="Arial" w:eastAsia="Arial" w:hAnsi="Arial" w:cs="Arial"/>
                <w:b/>
                <w:color w:val="000000" w:themeColor="text1"/>
                <w:sz w:val="22"/>
              </w:rPr>
            </w:rPrChange>
          </w:rPr>
          <w:delText>8</w:delText>
        </w:r>
      </w:del>
      <w:ins w:id="720" w:author="David Brown" w:date="2019-07-18T02:43:00Z">
        <w:r w:rsidR="00AB04B7">
          <w:rPr>
            <w:rFonts w:ascii="Arial" w:eastAsia="Arial" w:hAnsi="Arial" w:cs="Arial"/>
            <w:b/>
            <w:color w:val="000000" w:themeColor="text1"/>
            <w:sz w:val="22"/>
            <w:highlight w:val="yellow"/>
          </w:rPr>
          <w:t>11</w:t>
        </w:r>
      </w:ins>
      <w:del w:id="721" w:author="David Brown" w:date="2019-07-16T23:27:00Z">
        <w:r w:rsidR="00A23616" w:rsidDel="00C45A54">
          <w:rPr>
            <w:rFonts w:ascii="Arial" w:eastAsia="Arial" w:hAnsi="Arial" w:cs="Arial"/>
            <w:b/>
            <w:color w:val="000000" w:themeColor="text1"/>
            <w:sz w:val="22"/>
          </w:rPr>
          <w:delText>a</w:delText>
        </w:r>
      </w:del>
      <w:r w:rsidRPr="00CB7AF6">
        <w:rPr>
          <w:rFonts w:ascii="Arial" w:eastAsia="Arial" w:hAnsi="Arial" w:cs="Arial"/>
          <w:color w:val="000000" w:themeColor="text1"/>
          <w:sz w:val="22"/>
        </w:rPr>
        <w:t xml:space="preserve">), </w:t>
      </w:r>
      <w:del w:id="722" w:author="David Brown" w:date="2019-07-18T02:44:00Z">
        <w:r w:rsidRPr="00CB7AF6" w:rsidDel="00AB04B7">
          <w:rPr>
            <w:rFonts w:ascii="Arial" w:eastAsia="Arial" w:hAnsi="Arial" w:cs="Arial"/>
            <w:color w:val="000000" w:themeColor="text1"/>
            <w:sz w:val="22"/>
          </w:rPr>
          <w:delText xml:space="preserve">and </w:delText>
        </w:r>
      </w:del>
      <w:ins w:id="723" w:author="David Brown" w:date="2019-07-18T02:44:00Z">
        <w:r w:rsidR="00AB04B7">
          <w:rPr>
            <w:rFonts w:ascii="Arial" w:eastAsia="Arial" w:hAnsi="Arial" w:cs="Arial"/>
            <w:color w:val="000000" w:themeColor="text1"/>
            <w:sz w:val="22"/>
          </w:rPr>
          <w:t>with</w:t>
        </w:r>
        <w:r w:rsidR="00AB04B7"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some ha</w:t>
      </w:r>
      <w:del w:id="724" w:author="David Brown" w:date="2019-07-18T02:44:00Z">
        <w:r w:rsidRPr="00CB7AF6" w:rsidDel="00AB04B7">
          <w:rPr>
            <w:rFonts w:ascii="Arial" w:eastAsia="Arial" w:hAnsi="Arial" w:cs="Arial"/>
            <w:color w:val="000000" w:themeColor="text1"/>
            <w:sz w:val="22"/>
          </w:rPr>
          <w:delText>d</w:delText>
        </w:r>
      </w:del>
      <w:ins w:id="725" w:author="David Brown" w:date="2019-07-18T02:44:00Z">
        <w:r w:rsidR="00AB04B7">
          <w:rPr>
            <w:rFonts w:ascii="Arial" w:eastAsia="Arial" w:hAnsi="Arial" w:cs="Arial"/>
            <w:color w:val="000000" w:themeColor="text1"/>
            <w:sz w:val="22"/>
          </w:rPr>
          <w:t>ving</w:t>
        </w:r>
      </w:ins>
      <w:r w:rsidRPr="00CB7AF6">
        <w:rPr>
          <w:rFonts w:ascii="Arial" w:eastAsia="Arial" w:hAnsi="Arial" w:cs="Arial"/>
          <w:color w:val="000000" w:themeColor="text1"/>
          <w:sz w:val="22"/>
        </w:rPr>
        <w:t xml:space="preserve"> similar allele frequencies as WBC</w:t>
      </w:r>
      <w:r w:rsidR="0040768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variants (</w:t>
      </w:r>
      <w:r w:rsidR="00E669C5" w:rsidRPr="002C2502">
        <w:rPr>
          <w:rFonts w:ascii="Arial" w:eastAsia="Arial" w:hAnsi="Arial" w:cs="Arial"/>
          <w:b/>
          <w:color w:val="000000" w:themeColor="text1"/>
          <w:sz w:val="22"/>
          <w:highlight w:val="yellow"/>
          <w:rPrChange w:id="726" w:author="David Brown" w:date="2019-07-17T21:58:00Z">
            <w:rPr>
              <w:rFonts w:ascii="Arial" w:eastAsia="Arial" w:hAnsi="Arial" w:cs="Arial"/>
              <w:b/>
              <w:color w:val="000000" w:themeColor="text1"/>
              <w:sz w:val="22"/>
            </w:rPr>
          </w:rPrChange>
        </w:rPr>
        <w:t xml:space="preserve">Fig. </w:t>
      </w:r>
      <w:r w:rsidR="00411BBB" w:rsidRPr="002C2502">
        <w:rPr>
          <w:rFonts w:ascii="Arial" w:eastAsia="Arial" w:hAnsi="Arial" w:cs="Arial"/>
          <w:b/>
          <w:color w:val="000000" w:themeColor="text1"/>
          <w:sz w:val="22"/>
          <w:highlight w:val="yellow"/>
          <w:rPrChange w:id="727" w:author="David Brown" w:date="2019-07-17T21:58:00Z">
            <w:rPr>
              <w:rFonts w:ascii="Arial" w:eastAsia="Arial" w:hAnsi="Arial" w:cs="Arial"/>
              <w:b/>
              <w:color w:val="000000" w:themeColor="text1"/>
              <w:sz w:val="22"/>
            </w:rPr>
          </w:rPrChange>
        </w:rPr>
        <w:t>4</w:t>
      </w:r>
      <w:r w:rsidR="00697ACC" w:rsidRPr="002C2502">
        <w:rPr>
          <w:rFonts w:ascii="Arial" w:eastAsia="Arial" w:hAnsi="Arial" w:cs="Arial"/>
          <w:b/>
          <w:color w:val="000000" w:themeColor="text1"/>
          <w:sz w:val="22"/>
          <w:highlight w:val="yellow"/>
          <w:rPrChange w:id="728" w:author="David Brown" w:date="2019-07-17T21:58:00Z">
            <w:rPr>
              <w:rFonts w:ascii="Arial" w:eastAsia="Arial" w:hAnsi="Arial" w:cs="Arial"/>
              <w:b/>
              <w:color w:val="000000" w:themeColor="text1"/>
              <w:sz w:val="22"/>
            </w:rPr>
          </w:rPrChange>
        </w:rPr>
        <w:t>e</w:t>
      </w:r>
      <w:ins w:id="729" w:author="David Brown" w:date="2019-07-18T02:44:00Z">
        <w:r w:rsidR="00AB04B7">
          <w:rPr>
            <w:rFonts w:ascii="Arial" w:eastAsia="Arial" w:hAnsi="Arial" w:cs="Arial"/>
            <w:b/>
            <w:color w:val="000000" w:themeColor="text1"/>
            <w:sz w:val="22"/>
            <w:highlight w:val="yellow"/>
          </w:rPr>
          <w:t>, Supplementary Fig. 10</w:t>
        </w:r>
      </w:ins>
      <w:r w:rsidRPr="00CB7AF6">
        <w:rPr>
          <w:rFonts w:ascii="Arial" w:eastAsia="Arial" w:hAnsi="Arial" w:cs="Arial"/>
          <w:color w:val="000000" w:themeColor="text1"/>
          <w:sz w:val="22"/>
        </w:rPr>
        <w:t>)</w:t>
      </w:r>
      <w:ins w:id="730" w:author="David Brown" w:date="2019-07-18T02:44:00Z">
        <w:r w:rsidR="00AB04B7">
          <w:rPr>
            <w:rFonts w:ascii="Arial" w:eastAsia="Arial" w:hAnsi="Arial" w:cs="Arial"/>
            <w:color w:val="000000" w:themeColor="text1"/>
            <w:sz w:val="22"/>
          </w:rPr>
          <w:t>.</w:t>
        </w:r>
      </w:ins>
      <w:del w:id="731" w:author="David Brown" w:date="2019-07-18T02:44:00Z">
        <w:r w:rsidRPr="00CB7AF6" w:rsidDel="00AB04B7">
          <w:rPr>
            <w:rFonts w:ascii="Arial" w:eastAsia="Arial" w:hAnsi="Arial" w:cs="Arial"/>
            <w:color w:val="000000" w:themeColor="text1"/>
            <w:sz w:val="22"/>
          </w:rPr>
          <w:delText>.</w:delText>
        </w:r>
        <w:r w:rsidR="00411BBB" w:rsidRPr="00CB7AF6" w:rsidDel="00AB04B7">
          <w:rPr>
            <w:rFonts w:ascii="Arial" w:eastAsia="Arial" w:hAnsi="Arial" w:cs="Arial"/>
            <w:color w:val="000000" w:themeColor="text1"/>
            <w:sz w:val="22"/>
          </w:rPr>
          <w:delText xml:space="preserve"> </w:delText>
        </w:r>
      </w:del>
    </w:p>
    <w:p w14:paraId="75AFE916" w14:textId="77777777" w:rsidR="007C0779" w:rsidRPr="00CB7AF6" w:rsidRDefault="007C0779" w:rsidP="00AE24DE">
      <w:pPr>
        <w:spacing w:line="480" w:lineRule="auto"/>
        <w:rPr>
          <w:rFonts w:ascii="Arial" w:eastAsia="Arial" w:hAnsi="Arial" w:cs="Arial"/>
          <w:color w:val="000000" w:themeColor="text1"/>
          <w:sz w:val="22"/>
        </w:rPr>
      </w:pPr>
    </w:p>
    <w:p w14:paraId="60CC5775" w14:textId="2E162F28" w:rsidR="00490134"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Taken together, this high-intensity cfDNA sequencing</w:t>
      </w:r>
      <w:r w:rsidR="00E92913" w:rsidRPr="00CB7AF6">
        <w:rPr>
          <w:rFonts w:ascii="Arial" w:eastAsia="Arial" w:hAnsi="Arial" w:cs="Arial"/>
          <w:color w:val="000000" w:themeColor="text1"/>
          <w:sz w:val="22"/>
        </w:rPr>
        <w:t xml:space="preserve"> assay</w:t>
      </w:r>
      <w:r w:rsidRPr="00CB7AF6">
        <w:rPr>
          <w:rFonts w:ascii="Arial" w:eastAsia="Arial" w:hAnsi="Arial" w:cs="Arial"/>
          <w:color w:val="000000" w:themeColor="text1"/>
          <w:sz w:val="22"/>
        </w:rPr>
        <w:t xml:space="preserve">, combining joint mutation detection based on cfDNA and high-depth WBC sequencing, identified CH mutations as the </w:t>
      </w:r>
      <w:r w:rsidR="00411BBB" w:rsidRPr="00CB7AF6">
        <w:rPr>
          <w:rFonts w:ascii="Arial" w:eastAsia="Arial" w:hAnsi="Arial" w:cs="Arial"/>
          <w:color w:val="000000" w:themeColor="text1"/>
          <w:sz w:val="22"/>
        </w:rPr>
        <w:t>most probable</w:t>
      </w:r>
      <w:r w:rsidRPr="00CB7AF6">
        <w:rPr>
          <w:rFonts w:ascii="Arial" w:eastAsia="Arial" w:hAnsi="Arial" w:cs="Arial"/>
          <w:color w:val="000000" w:themeColor="text1"/>
          <w:sz w:val="22"/>
        </w:rPr>
        <w:t xml:space="preserve"> origin of non-tumor derived mutations detected in cfDNA, and provided evidence that subclonal tumor-derived mutations absent in the tumor biopsy can be detected in cfDNA. Our </w:t>
      </w:r>
      <w:r w:rsidRPr="00CB7AF6">
        <w:rPr>
          <w:rFonts w:ascii="Arial" w:eastAsia="Arial" w:hAnsi="Arial" w:cs="Arial"/>
          <w:color w:val="000000" w:themeColor="text1"/>
          <w:sz w:val="22"/>
        </w:rPr>
        <w:lastRenderedPageBreak/>
        <w:t xml:space="preserve">results also indicate that the CH frequency in cancer patients and healthy individuals </w:t>
      </w:r>
      <w:r w:rsidR="00411BBB" w:rsidRPr="00CB7AF6">
        <w:rPr>
          <w:rFonts w:ascii="Arial" w:eastAsia="Arial" w:hAnsi="Arial" w:cs="Arial"/>
          <w:color w:val="000000" w:themeColor="text1"/>
          <w:sz w:val="22"/>
        </w:rPr>
        <w:t>appears to be substantially more prevalent</w:t>
      </w:r>
      <w:r w:rsidRPr="00CB7AF6">
        <w:rPr>
          <w:rFonts w:ascii="Arial" w:eastAsia="Arial" w:hAnsi="Arial" w:cs="Arial"/>
          <w:color w:val="000000" w:themeColor="text1"/>
          <w:sz w:val="22"/>
        </w:rPr>
        <w:t xml:space="preserve"> than previously reported with lower-depth WBC sequencing approaches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1A441AB8" w14:textId="77777777" w:rsidR="00490134" w:rsidRPr="00CB7AF6" w:rsidRDefault="00490134" w:rsidP="00AE24DE">
      <w:pPr>
        <w:spacing w:line="480" w:lineRule="auto"/>
        <w:rPr>
          <w:rFonts w:ascii="Arial" w:eastAsia="Arial" w:hAnsi="Arial" w:cs="Arial"/>
          <w:color w:val="000000" w:themeColor="text1"/>
          <w:sz w:val="22"/>
        </w:rPr>
      </w:pPr>
    </w:p>
    <w:p w14:paraId="432D0C68" w14:textId="308A9620" w:rsidR="007C0779" w:rsidRPr="00CB7AF6" w:rsidRDefault="00865503" w:rsidP="00AE24DE">
      <w:pPr>
        <w:spacing w:line="480" w:lineRule="auto"/>
        <w:rPr>
          <w:rFonts w:ascii="Arial" w:eastAsia="Arial" w:hAnsi="Arial" w:cs="Arial"/>
          <w:b/>
          <w:i/>
          <w:color w:val="000000" w:themeColor="text1"/>
          <w:sz w:val="22"/>
        </w:rPr>
      </w:pPr>
      <w:r w:rsidRPr="00407686">
        <w:rPr>
          <w:rFonts w:ascii="Arial" w:eastAsia="Arial" w:hAnsi="Arial" w:cs="Arial"/>
          <w:b/>
          <w:i/>
          <w:color w:val="000000" w:themeColor="text1"/>
          <w:sz w:val="22"/>
        </w:rPr>
        <w:t>Characterization of WBC variants</w:t>
      </w:r>
    </w:p>
    <w:p w14:paraId="0B5EAAFA" w14:textId="5CD88BD9" w:rsidR="00E84773" w:rsidRDefault="00343F81" w:rsidP="00AE24DE">
      <w:pPr>
        <w:spacing w:line="480" w:lineRule="auto"/>
        <w:rPr>
          <w:ins w:id="732" w:author="David Brown" w:date="2019-07-18T23:24:00Z"/>
          <w:rFonts w:ascii="Arial" w:eastAsia="Arial" w:hAnsi="Arial" w:cs="Arial"/>
          <w:color w:val="0033CC"/>
          <w:sz w:val="22"/>
        </w:rPr>
      </w:pPr>
      <w:r w:rsidRPr="00CB7AF6">
        <w:rPr>
          <w:rFonts w:ascii="Arial" w:eastAsia="Arial" w:hAnsi="Arial" w:cs="Arial"/>
          <w:color w:val="000000" w:themeColor="text1"/>
          <w:sz w:val="22"/>
        </w:rPr>
        <w:t xml:space="preserve">High-depth sequencing analysis of WBCs currently constitutes the </w:t>
      </w:r>
      <w:r w:rsidR="00CD66A8" w:rsidRPr="00CB7AF6">
        <w:rPr>
          <w:rFonts w:ascii="Arial" w:eastAsia="Arial" w:hAnsi="Arial" w:cs="Arial"/>
          <w:color w:val="000000" w:themeColor="text1"/>
          <w:sz w:val="22"/>
        </w:rPr>
        <w:t xml:space="preserve">main </w:t>
      </w:r>
      <w:r w:rsidR="00D61E33" w:rsidRPr="00CB7AF6">
        <w:rPr>
          <w:rFonts w:ascii="Arial" w:eastAsia="Arial" w:hAnsi="Arial" w:cs="Arial"/>
          <w:color w:val="000000" w:themeColor="text1"/>
          <w:sz w:val="22"/>
        </w:rPr>
        <w:t>approach</w:t>
      </w:r>
      <w:r w:rsidR="00CD66A8"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w:t>
      </w:r>
      <w:r w:rsidR="00CD66A8" w:rsidRPr="00CB7AF6">
        <w:rPr>
          <w:rFonts w:ascii="Arial" w:eastAsia="Arial" w:hAnsi="Arial" w:cs="Arial"/>
          <w:color w:val="000000" w:themeColor="text1"/>
          <w:sz w:val="22"/>
        </w:rPr>
        <w:t xml:space="preserve"> </w:t>
      </w:r>
      <w:r w:rsidR="005831BA"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detection of</w:t>
      </w:r>
      <w:r w:rsidR="00CD66A8" w:rsidRPr="00CB7AF6">
        <w:rPr>
          <w:rFonts w:ascii="Arial" w:eastAsia="Arial" w:hAnsi="Arial" w:cs="Arial"/>
          <w:color w:val="000000" w:themeColor="text1"/>
          <w:sz w:val="22"/>
        </w:rPr>
        <w:t xml:space="preserve"> somatic alterations originating from </w:t>
      </w:r>
      <w:r w:rsidRPr="00CB7AF6">
        <w:rPr>
          <w:rFonts w:ascii="Arial" w:eastAsia="Arial" w:hAnsi="Arial" w:cs="Arial"/>
          <w:color w:val="000000" w:themeColor="text1"/>
          <w:sz w:val="22"/>
        </w:rPr>
        <w:t xml:space="preserve">CH. </w:t>
      </w:r>
      <w:r w:rsidR="00520797" w:rsidRPr="00CB7AF6">
        <w:rPr>
          <w:rFonts w:ascii="Arial" w:eastAsia="Arial" w:hAnsi="Arial" w:cs="Arial"/>
          <w:color w:val="000000" w:themeColor="text1"/>
          <w:sz w:val="22"/>
        </w:rPr>
        <w:t xml:space="preserve">Here, the cfDNA assay detected 57.3% of the somatic variants </w:t>
      </w:r>
      <w:del w:id="733" w:author="David Brown" w:date="2019-07-17T21:59:00Z">
        <w:r w:rsidR="00520797" w:rsidRPr="00CB7AF6" w:rsidDel="002C2502">
          <w:rPr>
            <w:rFonts w:ascii="Arial" w:eastAsia="Arial" w:hAnsi="Arial" w:cs="Arial"/>
            <w:color w:val="000000" w:themeColor="text1"/>
            <w:sz w:val="22"/>
          </w:rPr>
          <w:delText>detected</w:delText>
        </w:r>
      </w:del>
      <w:ins w:id="734" w:author="David Brown" w:date="2019-07-17T21:59:00Z">
        <w:r w:rsidR="002C2502">
          <w:rPr>
            <w:rFonts w:ascii="Arial" w:eastAsia="Arial" w:hAnsi="Arial" w:cs="Arial"/>
            <w:color w:val="000000" w:themeColor="text1"/>
            <w:sz w:val="22"/>
          </w:rPr>
          <w:t xml:space="preserve">with </w:t>
        </w:r>
      </w:ins>
      <w:del w:id="735" w:author="David Brown" w:date="2019-07-17T21:59:00Z">
        <w:r w:rsidR="00520797" w:rsidRPr="00CB7AF6" w:rsidDel="002C2502">
          <w:rPr>
            <w:rFonts w:ascii="Arial" w:eastAsia="Arial" w:hAnsi="Arial" w:cs="Arial"/>
            <w:color w:val="000000" w:themeColor="text1"/>
            <w:sz w:val="22"/>
          </w:rPr>
          <w:delText xml:space="preserve"> </w:delText>
        </w:r>
      </w:del>
      <w:ins w:id="736" w:author="David Brown" w:date="2019-07-17T21:59:00Z">
        <w:r w:rsidR="002C2502">
          <w:rPr>
            <w:rFonts w:ascii="Arial" w:eastAsia="Arial" w:hAnsi="Arial" w:cs="Arial"/>
            <w:color w:val="000000" w:themeColor="text1"/>
            <w:sz w:val="22"/>
          </w:rPr>
          <w:t>supporting reads in</w:t>
        </w:r>
        <w:r w:rsidR="002C2502" w:rsidRPr="00CB7AF6">
          <w:rPr>
            <w:rFonts w:ascii="Arial" w:eastAsia="Arial" w:hAnsi="Arial" w:cs="Arial"/>
            <w:color w:val="000000" w:themeColor="text1"/>
            <w:sz w:val="22"/>
          </w:rPr>
          <w:t xml:space="preserve"> </w:t>
        </w:r>
      </w:ins>
      <w:del w:id="737" w:author="David Brown" w:date="2019-07-17T21:59:00Z">
        <w:r w:rsidR="009D4EB4" w:rsidRPr="00CB7AF6" w:rsidDel="002C2502">
          <w:rPr>
            <w:rFonts w:ascii="Arial" w:eastAsia="Arial" w:hAnsi="Arial" w:cs="Arial"/>
            <w:color w:val="000000" w:themeColor="text1"/>
            <w:sz w:val="22"/>
            <w:szCs w:val="22"/>
          </w:rPr>
          <w:delText>in</w:delText>
        </w:r>
        <w:r w:rsidR="00520797" w:rsidRPr="00CB7AF6" w:rsidDel="002C2502">
          <w:rPr>
            <w:rFonts w:ascii="Arial" w:eastAsia="Arial" w:hAnsi="Arial" w:cs="Arial"/>
            <w:color w:val="000000" w:themeColor="text1"/>
            <w:sz w:val="22"/>
          </w:rPr>
          <w:delText xml:space="preserve"> </w:delText>
        </w:r>
      </w:del>
      <w:r w:rsidR="00520797" w:rsidRPr="00CB7AF6">
        <w:rPr>
          <w:rFonts w:ascii="Arial" w:eastAsia="Arial" w:hAnsi="Arial" w:cs="Arial"/>
          <w:color w:val="000000" w:themeColor="text1"/>
          <w:sz w:val="22"/>
        </w:rPr>
        <w:t>WBC</w:t>
      </w:r>
      <w:r w:rsidR="00D61E33" w:rsidRPr="00CB7AF6">
        <w:rPr>
          <w:rFonts w:ascii="Arial" w:eastAsia="Arial" w:hAnsi="Arial" w:cs="Arial"/>
          <w:color w:val="000000" w:themeColor="text1"/>
          <w:sz w:val="22"/>
        </w:rPr>
        <w:t xml:space="preserve">s </w:t>
      </w:r>
      <w:del w:id="738" w:author="David Brown" w:date="2019-07-17T22:00:00Z">
        <w:r w:rsidR="00D61E33" w:rsidRPr="00CB7AF6" w:rsidDel="002C2502">
          <w:rPr>
            <w:rFonts w:ascii="Arial" w:eastAsia="Arial" w:hAnsi="Arial" w:cs="Arial"/>
            <w:color w:val="000000" w:themeColor="text1"/>
            <w:sz w:val="22"/>
          </w:rPr>
          <w:delText>that</w:delText>
        </w:r>
      </w:del>
      <w:ins w:id="739" w:author="David Brown" w:date="2019-07-17T22:00:00Z">
        <w:r w:rsidR="002C2502">
          <w:rPr>
            <w:rFonts w:ascii="Arial" w:eastAsia="Arial" w:hAnsi="Arial" w:cs="Arial"/>
            <w:color w:val="000000" w:themeColor="text1"/>
            <w:sz w:val="22"/>
          </w:rPr>
          <w:t>which</w:t>
        </w:r>
      </w:ins>
      <w:r w:rsidR="00D61E33" w:rsidRPr="00CB7AF6">
        <w:rPr>
          <w:rFonts w:ascii="Arial" w:eastAsia="Arial" w:hAnsi="Arial" w:cs="Arial"/>
          <w:color w:val="000000" w:themeColor="text1"/>
          <w:sz w:val="22"/>
        </w:rPr>
        <w:t xml:space="preserve"> were also </w:t>
      </w:r>
      <w:r w:rsidR="00520797" w:rsidRPr="00CB7AF6">
        <w:rPr>
          <w:rFonts w:ascii="Arial" w:eastAsia="Arial" w:hAnsi="Arial" w:cs="Arial"/>
          <w:color w:val="000000" w:themeColor="text1"/>
          <w:sz w:val="22"/>
        </w:rPr>
        <w:t>sequen</w:t>
      </w:r>
      <w:r w:rsidR="00D61E33" w:rsidRPr="00CB7AF6">
        <w:rPr>
          <w:rFonts w:ascii="Arial" w:eastAsia="Arial" w:hAnsi="Arial" w:cs="Arial"/>
          <w:color w:val="000000" w:themeColor="text1"/>
          <w:sz w:val="22"/>
        </w:rPr>
        <w:t>ced</w:t>
      </w:r>
      <w:r w:rsidR="00D13519" w:rsidRPr="00CB7AF6">
        <w:rPr>
          <w:rFonts w:ascii="Arial" w:eastAsia="Arial" w:hAnsi="Arial" w:cs="Arial"/>
          <w:color w:val="000000" w:themeColor="text1"/>
          <w:sz w:val="22"/>
        </w:rPr>
        <w:t xml:space="preserve"> utilizing the</w:t>
      </w:r>
      <w:ins w:id="740" w:author="David Brown" w:date="2019-07-17T22:00:00Z">
        <w:r w:rsidR="002C2502">
          <w:rPr>
            <w:rFonts w:ascii="Arial" w:eastAsia="Arial" w:hAnsi="Arial" w:cs="Arial"/>
            <w:color w:val="000000" w:themeColor="text1"/>
            <w:sz w:val="22"/>
          </w:rPr>
          <w:t xml:space="preserve"> same</w:t>
        </w:r>
      </w:ins>
      <w:r w:rsidR="00D13519" w:rsidRPr="00CB7AF6">
        <w:rPr>
          <w:rFonts w:ascii="Arial" w:eastAsia="Arial" w:hAnsi="Arial" w:cs="Arial"/>
          <w:color w:val="000000" w:themeColor="text1"/>
          <w:sz w:val="22"/>
        </w:rPr>
        <w:t xml:space="preserve"> high-intensity assay</w:t>
      </w:r>
      <w:r w:rsidR="00520797" w:rsidRPr="00CB7AF6">
        <w:rPr>
          <w:rFonts w:ascii="Arial" w:eastAsia="Arial" w:hAnsi="Arial" w:cs="Arial"/>
          <w:color w:val="000000" w:themeColor="text1"/>
          <w:sz w:val="22"/>
        </w:rPr>
        <w:t xml:space="preserve"> (</w:t>
      </w:r>
      <w:r w:rsidR="00E669C5" w:rsidRPr="002C2502">
        <w:rPr>
          <w:rFonts w:ascii="Arial" w:eastAsia="Arial" w:hAnsi="Arial" w:cs="Arial"/>
          <w:b/>
          <w:color w:val="000000" w:themeColor="text1"/>
          <w:sz w:val="22"/>
          <w:highlight w:val="yellow"/>
          <w:rPrChange w:id="741" w:author="David Brown" w:date="2019-07-17T21:58:00Z">
            <w:rPr>
              <w:rFonts w:ascii="Arial" w:eastAsia="Arial" w:hAnsi="Arial" w:cs="Arial"/>
              <w:b/>
              <w:color w:val="000000" w:themeColor="text1"/>
              <w:sz w:val="22"/>
            </w:rPr>
          </w:rPrChange>
        </w:rPr>
        <w:t xml:space="preserve">Fig. </w:t>
      </w:r>
      <w:r w:rsidR="00B37535" w:rsidRPr="002C2502">
        <w:rPr>
          <w:rFonts w:ascii="Arial" w:eastAsia="Arial" w:hAnsi="Arial" w:cs="Arial"/>
          <w:b/>
          <w:color w:val="000000" w:themeColor="text1"/>
          <w:sz w:val="22"/>
          <w:highlight w:val="yellow"/>
          <w:rPrChange w:id="742" w:author="David Brown" w:date="2019-07-17T21:58:00Z">
            <w:rPr>
              <w:rFonts w:ascii="Arial" w:eastAsia="Arial" w:hAnsi="Arial" w:cs="Arial"/>
              <w:b/>
              <w:color w:val="000000" w:themeColor="text1"/>
              <w:sz w:val="22"/>
            </w:rPr>
          </w:rPrChange>
        </w:rPr>
        <w:t>5</w:t>
      </w:r>
      <w:r w:rsidR="00E669C5" w:rsidRPr="002C2502">
        <w:rPr>
          <w:rFonts w:ascii="Arial" w:eastAsia="Arial" w:hAnsi="Arial" w:cs="Arial"/>
          <w:b/>
          <w:color w:val="000000" w:themeColor="text1"/>
          <w:sz w:val="22"/>
          <w:highlight w:val="yellow"/>
          <w:rPrChange w:id="743" w:author="David Brown" w:date="2019-07-17T21:58:00Z">
            <w:rPr>
              <w:rFonts w:ascii="Arial" w:eastAsia="Arial" w:hAnsi="Arial" w:cs="Arial"/>
              <w:b/>
              <w:color w:val="000000" w:themeColor="text1"/>
              <w:sz w:val="22"/>
            </w:rPr>
          </w:rPrChange>
        </w:rPr>
        <w:t>a</w:t>
      </w:r>
      <w:r w:rsidR="00D13519" w:rsidRPr="00CB7AF6">
        <w:rPr>
          <w:rFonts w:ascii="Arial" w:eastAsia="Arial" w:hAnsi="Arial" w:cs="Arial"/>
          <w:color w:val="000000" w:themeColor="text1"/>
          <w:sz w:val="22"/>
        </w:rPr>
        <w:t>;</w:t>
      </w:r>
      <w:r w:rsidR="00D13519" w:rsidRPr="005109B0">
        <w:rPr>
          <w:rFonts w:ascii="Arial" w:eastAsia="Arial" w:hAnsi="Arial" w:cs="Arial"/>
          <w:b/>
          <w:color w:val="000000" w:themeColor="text1"/>
          <w:sz w:val="22"/>
          <w:rPrChange w:id="744" w:author="David Brown" w:date="2019-07-18T02:57:00Z">
            <w:rPr>
              <w:rFonts w:ascii="Arial" w:eastAsia="Arial" w:hAnsi="Arial" w:cs="Arial"/>
              <w:color w:val="000000" w:themeColor="text1"/>
              <w:sz w:val="22"/>
            </w:rPr>
          </w:rPrChange>
        </w:rPr>
        <w:t xml:space="preserve"> </w:t>
      </w:r>
      <w:r w:rsidR="00D13519" w:rsidRPr="00CB7AF6">
        <w:rPr>
          <w:rFonts w:ascii="Arial" w:eastAsia="Arial" w:hAnsi="Arial" w:cs="Arial"/>
          <w:b/>
          <w:color w:val="000000" w:themeColor="text1"/>
          <w:sz w:val="22"/>
        </w:rPr>
        <w:t>Methods</w:t>
      </w:r>
      <w:r w:rsidR="00520797" w:rsidRPr="00CB7AF6">
        <w:rPr>
          <w:rFonts w:ascii="Arial" w:eastAsia="Arial" w:hAnsi="Arial" w:cs="Arial"/>
          <w:color w:val="000000" w:themeColor="text1"/>
          <w:sz w:val="22"/>
        </w:rPr>
        <w:t xml:space="preserve">). Importantly, </w:t>
      </w:r>
      <w:ins w:id="745" w:author="David Brown" w:date="2019-07-18T23:24:00Z">
        <w:r w:rsidR="00E84773">
          <w:rPr>
            <w:rFonts w:ascii="Arial" w:eastAsia="Arial" w:hAnsi="Arial" w:cs="Arial"/>
            <w:color w:val="000000" w:themeColor="text1"/>
            <w:sz w:val="22"/>
          </w:rPr>
          <w:t xml:space="preserve">at least one </w:t>
        </w:r>
      </w:ins>
      <w:r w:rsidR="00520797" w:rsidRPr="00CB7AF6">
        <w:rPr>
          <w:rFonts w:ascii="Arial" w:eastAsia="Arial" w:hAnsi="Arial" w:cs="Arial"/>
          <w:color w:val="000000" w:themeColor="text1"/>
          <w:sz w:val="22"/>
        </w:rPr>
        <w:t xml:space="preserve">CH </w:t>
      </w:r>
      <w:ins w:id="746" w:author="David Brown" w:date="2019-07-18T23:24:00Z">
        <w:r w:rsidR="00E84773">
          <w:rPr>
            <w:rFonts w:ascii="Arial" w:eastAsia="Arial" w:hAnsi="Arial" w:cs="Arial"/>
            <w:color w:val="000000" w:themeColor="text1"/>
            <w:sz w:val="22"/>
          </w:rPr>
          <w:t xml:space="preserve">mutation </w:t>
        </w:r>
      </w:ins>
      <w:r w:rsidR="00520797" w:rsidRPr="00CB7AF6">
        <w:rPr>
          <w:rFonts w:ascii="Arial" w:eastAsia="Arial" w:hAnsi="Arial" w:cs="Arial"/>
          <w:color w:val="000000" w:themeColor="text1"/>
          <w:sz w:val="22"/>
        </w:rPr>
        <w:t>was detected in 99.1%</w:t>
      </w:r>
      <w:r w:rsidR="00D13519" w:rsidRPr="00CB7AF6">
        <w:rPr>
          <w:rFonts w:ascii="Arial" w:eastAsia="Arial" w:hAnsi="Arial" w:cs="Arial"/>
          <w:color w:val="000000" w:themeColor="text1"/>
          <w:sz w:val="22"/>
        </w:rPr>
        <w:t xml:space="preserve"> of the</w:t>
      </w:r>
      <w:r w:rsidR="00D61E33" w:rsidRPr="00CB7AF6">
        <w:rPr>
          <w:rFonts w:ascii="Arial" w:eastAsia="Arial" w:hAnsi="Arial" w:cs="Arial"/>
          <w:color w:val="000000" w:themeColor="text1"/>
          <w:sz w:val="22"/>
        </w:rPr>
        <w:t xml:space="preserve"> WBCs of the</w:t>
      </w:r>
      <w:r w:rsidR="00520797" w:rsidRPr="00CB7AF6">
        <w:rPr>
          <w:rFonts w:ascii="Arial" w:eastAsia="Arial" w:hAnsi="Arial" w:cs="Arial"/>
          <w:color w:val="000000" w:themeColor="text1"/>
          <w:sz w:val="22"/>
        </w:rPr>
        <w:t xml:space="preserve"> cancer patients analyzed, and in 93.6% of </w:t>
      </w:r>
      <w:r w:rsidR="00D13519" w:rsidRPr="00CB7AF6">
        <w:rPr>
          <w:rFonts w:ascii="Arial" w:eastAsia="Arial" w:hAnsi="Arial" w:cs="Arial"/>
          <w:color w:val="000000" w:themeColor="text1"/>
          <w:sz w:val="22"/>
        </w:rPr>
        <w:t xml:space="preserve">the </w:t>
      </w:r>
      <w:r w:rsidR="00520797" w:rsidRPr="00CB7AF6">
        <w:rPr>
          <w:rFonts w:ascii="Arial" w:eastAsia="Arial" w:hAnsi="Arial" w:cs="Arial"/>
          <w:color w:val="000000" w:themeColor="text1"/>
          <w:sz w:val="22"/>
        </w:rPr>
        <w:t xml:space="preserve">non-cancer controls. </w:t>
      </w:r>
      <w:ins w:id="747" w:author="David Brown" w:date="2019-07-18T23:24:00Z">
        <w:r w:rsidR="00E84773">
          <w:rPr>
            <w:rFonts w:ascii="Arial" w:eastAsia="Arial" w:hAnsi="Arial" w:cs="Arial"/>
            <w:color w:val="000000" w:themeColor="text1"/>
            <w:sz w:val="22"/>
          </w:rPr>
          <w:t>In</w:t>
        </w:r>
      </w:ins>
      <w:ins w:id="748" w:author="David Brown" w:date="2019-07-18T23:25:00Z">
        <w:r w:rsidR="00E84773">
          <w:rPr>
            <w:rFonts w:ascii="Arial" w:eastAsia="Arial" w:hAnsi="Arial" w:cs="Arial"/>
            <w:color w:val="000000" w:themeColor="text1"/>
            <w:sz w:val="22"/>
          </w:rPr>
          <w:t xml:space="preserve"> </w:t>
        </w:r>
      </w:ins>
      <w:ins w:id="749" w:author="David Brown" w:date="2019-07-18T23:24:00Z">
        <w:r w:rsidR="00E84773" w:rsidRPr="00B1731B">
          <w:rPr>
            <w:rFonts w:ascii="Arial" w:eastAsia="Arial" w:hAnsi="Arial" w:cs="Arial"/>
            <w:color w:val="0033CC"/>
            <w:sz w:val="22"/>
          </w:rPr>
          <w:t xml:space="preserve">fact, if a patient harbored a mutation affecting a canonical CH gene, there was a high likelihood of other CH mutations being detected in the same patient, and in </w:t>
        </w:r>
        <w:r w:rsidR="00E84773">
          <w:rPr>
            <w:rFonts w:ascii="Arial" w:eastAsia="Arial" w:hAnsi="Arial" w:cs="Arial"/>
            <w:color w:val="0033CC"/>
            <w:sz w:val="22"/>
          </w:rPr>
          <w:t>those</w:t>
        </w:r>
        <w:r w:rsidR="00E84773" w:rsidRPr="00B1731B">
          <w:rPr>
            <w:rFonts w:ascii="Arial" w:eastAsia="Arial" w:hAnsi="Arial" w:cs="Arial"/>
            <w:color w:val="0033CC"/>
            <w:sz w:val="22"/>
          </w:rPr>
          <w:t xml:space="preserve"> with CH events, the number </w:t>
        </w:r>
      </w:ins>
      <w:ins w:id="750" w:author="David Brown" w:date="2019-07-18T23:25:00Z">
        <w:r w:rsidR="00E84773">
          <w:rPr>
            <w:rFonts w:ascii="Arial" w:eastAsia="Arial" w:hAnsi="Arial" w:cs="Arial"/>
            <w:color w:val="0033CC"/>
            <w:sz w:val="22"/>
          </w:rPr>
          <w:t xml:space="preserve">of </w:t>
        </w:r>
      </w:ins>
      <w:ins w:id="751" w:author="David Brown" w:date="2019-07-18T23:24:00Z">
        <w:r w:rsidR="00E84773" w:rsidRPr="00B1731B">
          <w:rPr>
            <w:rFonts w:ascii="Arial" w:eastAsia="Arial" w:hAnsi="Arial" w:cs="Arial"/>
            <w:color w:val="0033CC"/>
            <w:sz w:val="22"/>
          </w:rPr>
          <w:t>mutations was significantly correlated with age (p = 6.09e-64,</w:t>
        </w:r>
        <w:r w:rsidR="00E84773" w:rsidRPr="00B1731B">
          <w:rPr>
            <w:rFonts w:ascii="Arial" w:eastAsia="Arial" w:hAnsi="Arial" w:cs="Arial"/>
            <w:b/>
            <w:color w:val="0033CC"/>
            <w:sz w:val="22"/>
          </w:rPr>
          <w:t xml:space="preserve"> </w:t>
        </w:r>
        <w:r w:rsidR="00E84773" w:rsidRPr="00B1731B">
          <w:rPr>
            <w:rFonts w:ascii="Arial" w:eastAsia="Arial" w:hAnsi="Arial" w:cs="Arial"/>
            <w:b/>
            <w:color w:val="0033CC"/>
            <w:sz w:val="22"/>
            <w:highlight w:val="yellow"/>
          </w:rPr>
          <w:t>Fig. 5</w:t>
        </w:r>
      </w:ins>
      <w:ins w:id="752" w:author="David Brown" w:date="2019-07-18T23:25:00Z">
        <w:r w:rsidR="00E84773">
          <w:rPr>
            <w:rFonts w:ascii="Arial" w:eastAsia="Arial" w:hAnsi="Arial" w:cs="Arial"/>
            <w:b/>
            <w:color w:val="0033CC"/>
            <w:sz w:val="22"/>
            <w:highlight w:val="yellow"/>
          </w:rPr>
          <w:t>b</w:t>
        </w:r>
      </w:ins>
      <w:ins w:id="753" w:author="David Brown" w:date="2019-07-18T23:24:00Z">
        <w:r w:rsidR="00E84773" w:rsidRPr="00B1731B">
          <w:rPr>
            <w:rFonts w:ascii="Arial" w:eastAsia="Arial" w:hAnsi="Arial" w:cs="Arial"/>
            <w:color w:val="0033CC"/>
            <w:sz w:val="22"/>
          </w:rPr>
          <w:t>).</w:t>
        </w:r>
      </w:ins>
    </w:p>
    <w:p w14:paraId="75A2D914" w14:textId="2FE61C3C" w:rsidR="007C0779" w:rsidRPr="00CB7AF6" w:rsidRDefault="00520797"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41.6% of patients with metastatic cancer, the mutation found at the highest VAF </w:t>
      </w:r>
      <w:r w:rsidR="00D61E33" w:rsidRPr="00CB7AF6">
        <w:rPr>
          <w:rFonts w:ascii="Arial" w:eastAsia="Arial" w:hAnsi="Arial" w:cs="Arial"/>
          <w:color w:val="000000" w:themeColor="text1"/>
          <w:sz w:val="22"/>
        </w:rPr>
        <w:t>affected</w:t>
      </w:r>
      <w:r w:rsidRPr="00CB7AF6">
        <w:rPr>
          <w:rFonts w:ascii="Arial" w:eastAsia="Arial" w:hAnsi="Arial" w:cs="Arial"/>
          <w:color w:val="000000" w:themeColor="text1"/>
          <w:sz w:val="22"/>
        </w:rPr>
        <w:t xml:space="preserve"> one of the 15 canonical CH-related genes, with </w:t>
      </w:r>
      <w:r w:rsidRPr="00CB7AF6">
        <w:rPr>
          <w:rFonts w:ascii="Arial" w:eastAsia="Arial" w:hAnsi="Arial" w:cs="Arial"/>
          <w:i/>
          <w:color w:val="000000" w:themeColor="text1"/>
          <w:sz w:val="22"/>
        </w:rPr>
        <w:t xml:space="preserve">DNMT3A </w:t>
      </w:r>
      <w:r w:rsidRPr="00CB7AF6">
        <w:rPr>
          <w:rFonts w:ascii="Arial" w:eastAsia="Arial" w:hAnsi="Arial" w:cs="Arial"/>
          <w:color w:val="000000" w:themeColor="text1"/>
          <w:sz w:val="22"/>
        </w:rPr>
        <w:t xml:space="preserve">and </w:t>
      </w:r>
      <w:r w:rsidRPr="00CB7AF6">
        <w:rPr>
          <w:rFonts w:ascii="Arial" w:eastAsia="Arial" w:hAnsi="Arial" w:cs="Arial"/>
          <w:i/>
          <w:color w:val="000000" w:themeColor="text1"/>
          <w:sz w:val="22"/>
        </w:rPr>
        <w:t xml:space="preserve">TET2 </w:t>
      </w:r>
      <w:r w:rsidRPr="00CB7AF6">
        <w:rPr>
          <w:rFonts w:ascii="Arial" w:eastAsia="Arial" w:hAnsi="Arial" w:cs="Arial"/>
          <w:color w:val="000000" w:themeColor="text1"/>
          <w:sz w:val="22"/>
        </w:rPr>
        <w:t>being the genes whose mutations were most frequently detected at the highest VAFs in both non-cancer controls and metastatic cancer patients (</w:t>
      </w:r>
      <w:r w:rsidR="00E669C5" w:rsidRPr="00AB04B7">
        <w:rPr>
          <w:rFonts w:ascii="Arial" w:eastAsia="Arial" w:hAnsi="Arial" w:cs="Arial"/>
          <w:b/>
          <w:color w:val="000000" w:themeColor="text1"/>
          <w:sz w:val="22"/>
          <w:highlight w:val="yellow"/>
          <w:rPrChange w:id="754" w:author="David Brown" w:date="2019-07-18T02:46:00Z">
            <w:rPr>
              <w:rFonts w:ascii="Arial" w:eastAsia="Arial" w:hAnsi="Arial" w:cs="Arial"/>
              <w:b/>
              <w:color w:val="000000" w:themeColor="text1"/>
              <w:sz w:val="22"/>
            </w:rPr>
          </w:rPrChange>
        </w:rPr>
        <w:t xml:space="preserve">Fig. </w:t>
      </w:r>
      <w:r w:rsidR="00B37535" w:rsidRPr="00AB04B7">
        <w:rPr>
          <w:rFonts w:ascii="Arial" w:eastAsia="Arial" w:hAnsi="Arial" w:cs="Arial"/>
          <w:b/>
          <w:color w:val="000000" w:themeColor="text1"/>
          <w:sz w:val="22"/>
          <w:highlight w:val="yellow"/>
          <w:rPrChange w:id="755" w:author="David Brown" w:date="2019-07-18T02:46:00Z">
            <w:rPr>
              <w:rFonts w:ascii="Arial" w:eastAsia="Arial" w:hAnsi="Arial" w:cs="Arial"/>
              <w:b/>
              <w:color w:val="000000" w:themeColor="text1"/>
              <w:sz w:val="22"/>
            </w:rPr>
          </w:rPrChange>
        </w:rPr>
        <w:t>5</w:t>
      </w:r>
      <w:del w:id="756" w:author="David Brown" w:date="2019-07-18T23:25:00Z">
        <w:r w:rsidR="007A413D" w:rsidRPr="00AB04B7" w:rsidDel="00E84773">
          <w:rPr>
            <w:rFonts w:ascii="Arial" w:eastAsia="Arial" w:hAnsi="Arial" w:cs="Arial"/>
            <w:b/>
            <w:color w:val="000000" w:themeColor="text1"/>
            <w:sz w:val="22"/>
            <w:highlight w:val="yellow"/>
            <w:rPrChange w:id="757" w:author="David Brown" w:date="2019-07-18T02:46:00Z">
              <w:rPr>
                <w:rFonts w:ascii="Arial" w:eastAsia="Arial" w:hAnsi="Arial" w:cs="Arial"/>
                <w:b/>
                <w:color w:val="000000" w:themeColor="text1"/>
                <w:sz w:val="22"/>
              </w:rPr>
            </w:rPrChange>
          </w:rPr>
          <w:delText>b</w:delText>
        </w:r>
      </w:del>
      <w:ins w:id="758" w:author="David Brown" w:date="2019-07-18T23:25:00Z">
        <w:r w:rsidR="00E84773">
          <w:rPr>
            <w:rFonts w:ascii="Arial" w:eastAsia="Arial" w:hAnsi="Arial" w:cs="Arial"/>
            <w:b/>
            <w:color w:val="000000" w:themeColor="text1"/>
            <w:sz w:val="22"/>
            <w:highlight w:val="yellow"/>
          </w:rPr>
          <w:t>c</w:t>
        </w:r>
      </w:ins>
      <w:r w:rsidR="00343F81" w:rsidRPr="00CB7AF6">
        <w:rPr>
          <w:rFonts w:ascii="Arial" w:eastAsia="Arial" w:hAnsi="Arial" w:cs="Arial"/>
          <w:color w:val="000000" w:themeColor="text1"/>
          <w:sz w:val="22"/>
        </w:rPr>
        <w:t>).</w:t>
      </w:r>
      <w:r w:rsidR="00343F81" w:rsidRPr="0030441E">
        <w:rPr>
          <w:rFonts w:ascii="Arial" w:eastAsia="Arial" w:hAnsi="Arial" w:cs="Arial"/>
          <w:color w:val="0033CC"/>
          <w:sz w:val="22"/>
          <w:rPrChange w:id="759" w:author="Reis-Filho, Jorge S./Pathology" w:date="2019-07-13T23:19:00Z">
            <w:rPr>
              <w:rFonts w:ascii="Arial" w:eastAsia="Arial" w:hAnsi="Arial" w:cs="Arial"/>
              <w:color w:val="000000" w:themeColor="text1"/>
              <w:sz w:val="22"/>
            </w:rPr>
          </w:rPrChange>
        </w:rPr>
        <w:t xml:space="preserve"> </w:t>
      </w:r>
      <w:ins w:id="760" w:author="Reis-Filho, Jorge S./Pathology" w:date="2019-07-13T15:22:00Z">
        <w:del w:id="761" w:author="David Brown" w:date="2019-07-18T23:24:00Z">
          <w:r w:rsidR="00872015" w:rsidRPr="0030441E" w:rsidDel="00E84773">
            <w:rPr>
              <w:rFonts w:ascii="Arial" w:eastAsia="Arial" w:hAnsi="Arial" w:cs="Arial"/>
              <w:color w:val="0033CC"/>
              <w:sz w:val="22"/>
              <w:rPrChange w:id="762" w:author="Reis-Filho, Jorge S./Pathology" w:date="2019-07-13T23:19:00Z">
                <w:rPr>
                  <w:rFonts w:ascii="Arial" w:eastAsia="Arial" w:hAnsi="Arial" w:cs="Arial"/>
                  <w:color w:val="000000" w:themeColor="text1"/>
                  <w:sz w:val="22"/>
                </w:rPr>
              </w:rPrChange>
            </w:rPr>
            <w:delText xml:space="preserve">In fact, if </w:delText>
          </w:r>
        </w:del>
      </w:ins>
      <w:ins w:id="763" w:author="Reis-Filho, Jorge S./Pathology" w:date="2019-07-13T15:23:00Z">
        <w:del w:id="764" w:author="David Brown" w:date="2019-07-18T23:24:00Z">
          <w:r w:rsidR="00011B3F" w:rsidRPr="0030441E" w:rsidDel="00E84773">
            <w:rPr>
              <w:rFonts w:ascii="Arial" w:eastAsia="Arial" w:hAnsi="Arial" w:cs="Arial"/>
              <w:color w:val="0033CC"/>
              <w:sz w:val="22"/>
              <w:rPrChange w:id="765" w:author="Reis-Filho, Jorge S./Pathology" w:date="2019-07-13T23:19:00Z">
                <w:rPr>
                  <w:rFonts w:ascii="Arial" w:eastAsia="Arial" w:hAnsi="Arial" w:cs="Arial"/>
                  <w:color w:val="000000" w:themeColor="text1"/>
                  <w:sz w:val="22"/>
                </w:rPr>
              </w:rPrChange>
            </w:rPr>
            <w:delText>a patient harbored a mutation</w:delText>
          </w:r>
        </w:del>
        <w:del w:id="766" w:author="David Brown" w:date="2019-07-16T23:28:00Z">
          <w:r w:rsidR="00011B3F" w:rsidRPr="0030441E" w:rsidDel="00C45A54">
            <w:rPr>
              <w:rFonts w:ascii="Arial" w:eastAsia="Arial" w:hAnsi="Arial" w:cs="Arial"/>
              <w:color w:val="0033CC"/>
              <w:sz w:val="22"/>
              <w:rPrChange w:id="767" w:author="Reis-Filho, Jorge S./Pathology" w:date="2019-07-13T23:19:00Z">
                <w:rPr>
                  <w:rFonts w:ascii="Arial" w:eastAsia="Arial" w:hAnsi="Arial" w:cs="Arial"/>
                  <w:color w:val="000000" w:themeColor="text1"/>
                  <w:sz w:val="22"/>
                </w:rPr>
              </w:rPrChange>
            </w:rPr>
            <w:delText>s</w:delText>
          </w:r>
        </w:del>
        <w:del w:id="768" w:author="David Brown" w:date="2019-07-18T23:24:00Z">
          <w:r w:rsidR="00011B3F" w:rsidRPr="0030441E" w:rsidDel="00E84773">
            <w:rPr>
              <w:rFonts w:ascii="Arial" w:eastAsia="Arial" w:hAnsi="Arial" w:cs="Arial"/>
              <w:color w:val="0033CC"/>
              <w:sz w:val="22"/>
              <w:rPrChange w:id="769" w:author="Reis-Filho, Jorge S./Pathology" w:date="2019-07-13T23:19:00Z">
                <w:rPr>
                  <w:rFonts w:ascii="Arial" w:eastAsia="Arial" w:hAnsi="Arial" w:cs="Arial"/>
                  <w:color w:val="000000" w:themeColor="text1"/>
                  <w:sz w:val="22"/>
                </w:rPr>
              </w:rPrChange>
            </w:rPr>
            <w:delText xml:space="preserve"> affecting a canonical CH gene, there was a high likelihood of other CH mutations being detected in the same patient</w:delText>
          </w:r>
        </w:del>
      </w:ins>
      <w:ins w:id="770" w:author="Reis-Filho, Jorge S./Pathology" w:date="2019-07-13T15:24:00Z">
        <w:del w:id="771" w:author="David Brown" w:date="2019-07-18T23:24:00Z">
          <w:r w:rsidR="00011B3F" w:rsidRPr="0030441E" w:rsidDel="00E84773">
            <w:rPr>
              <w:rFonts w:ascii="Arial" w:eastAsia="Arial" w:hAnsi="Arial" w:cs="Arial"/>
              <w:color w:val="0033CC"/>
              <w:sz w:val="22"/>
              <w:rPrChange w:id="772" w:author="Reis-Filho, Jorge S./Pathology" w:date="2019-07-13T23:19:00Z">
                <w:rPr>
                  <w:rFonts w:ascii="Arial" w:eastAsia="Arial" w:hAnsi="Arial" w:cs="Arial"/>
                  <w:color w:val="000000" w:themeColor="text1"/>
                  <w:sz w:val="22"/>
                </w:rPr>
              </w:rPrChange>
            </w:rPr>
            <w:delText xml:space="preserve">, and in </w:delText>
          </w:r>
        </w:del>
        <w:del w:id="773" w:author="David Brown" w:date="2019-07-17T22:01:00Z">
          <w:r w:rsidR="00011B3F" w:rsidRPr="0030441E" w:rsidDel="002C2502">
            <w:rPr>
              <w:rFonts w:ascii="Arial" w:eastAsia="Arial" w:hAnsi="Arial" w:cs="Arial"/>
              <w:color w:val="0033CC"/>
              <w:sz w:val="22"/>
              <w:rPrChange w:id="774" w:author="Reis-Filho, Jorge S./Pathology" w:date="2019-07-13T23:19:00Z">
                <w:rPr>
                  <w:rFonts w:ascii="Arial" w:eastAsia="Arial" w:hAnsi="Arial" w:cs="Arial"/>
                  <w:color w:val="000000" w:themeColor="text1"/>
                  <w:sz w:val="22"/>
                </w:rPr>
              </w:rPrChange>
            </w:rPr>
            <w:delText>patients</w:delText>
          </w:r>
        </w:del>
        <w:del w:id="775" w:author="David Brown" w:date="2019-07-18T23:24:00Z">
          <w:r w:rsidR="00011B3F" w:rsidRPr="0030441E" w:rsidDel="00E84773">
            <w:rPr>
              <w:rFonts w:ascii="Arial" w:eastAsia="Arial" w:hAnsi="Arial" w:cs="Arial"/>
              <w:color w:val="0033CC"/>
              <w:sz w:val="22"/>
              <w:rPrChange w:id="776" w:author="Reis-Filho, Jorge S./Pathology" w:date="2019-07-13T23:19:00Z">
                <w:rPr>
                  <w:rFonts w:ascii="Arial" w:eastAsia="Arial" w:hAnsi="Arial" w:cs="Arial"/>
                  <w:color w:val="000000" w:themeColor="text1"/>
                  <w:sz w:val="22"/>
                </w:rPr>
              </w:rPrChange>
            </w:rPr>
            <w:delText xml:space="preserve"> with CH events, the number of mutations </w:delText>
          </w:r>
        </w:del>
        <w:del w:id="777" w:author="David Brown" w:date="2019-07-17T22:02:00Z">
          <w:r w:rsidR="00011B3F" w:rsidRPr="0030441E" w:rsidDel="002C2502">
            <w:rPr>
              <w:rFonts w:ascii="Arial" w:eastAsia="Arial" w:hAnsi="Arial" w:cs="Arial"/>
              <w:color w:val="0033CC"/>
              <w:sz w:val="22"/>
              <w:rPrChange w:id="778" w:author="Reis-Filho, Jorge S./Pathology" w:date="2019-07-13T23:19:00Z">
                <w:rPr>
                  <w:rFonts w:ascii="Arial" w:eastAsia="Arial" w:hAnsi="Arial" w:cs="Arial"/>
                  <w:color w:val="000000" w:themeColor="text1"/>
                  <w:sz w:val="22"/>
                </w:rPr>
              </w:rPrChange>
            </w:rPr>
            <w:delText xml:space="preserve">affecting CH genes </w:delText>
          </w:r>
        </w:del>
        <w:del w:id="779" w:author="David Brown" w:date="2019-07-18T23:24:00Z">
          <w:r w:rsidR="00011B3F" w:rsidRPr="0030441E" w:rsidDel="00E84773">
            <w:rPr>
              <w:rFonts w:ascii="Arial" w:eastAsia="Arial" w:hAnsi="Arial" w:cs="Arial"/>
              <w:color w:val="0033CC"/>
              <w:sz w:val="22"/>
              <w:rPrChange w:id="780" w:author="Reis-Filho, Jorge S./Pathology" w:date="2019-07-13T23:19:00Z">
                <w:rPr>
                  <w:rFonts w:ascii="Arial" w:eastAsia="Arial" w:hAnsi="Arial" w:cs="Arial"/>
                  <w:color w:val="000000" w:themeColor="text1"/>
                  <w:sz w:val="22"/>
                </w:rPr>
              </w:rPrChange>
            </w:rPr>
            <w:delText>was significantly correlated with age (</w:delText>
          </w:r>
          <w:r w:rsidR="00011B3F" w:rsidRPr="0030441E" w:rsidDel="00E84773">
            <w:rPr>
              <w:rFonts w:ascii="Arial" w:eastAsia="Arial" w:hAnsi="Arial" w:cs="Arial"/>
              <w:color w:val="0033CC"/>
              <w:sz w:val="22"/>
              <w:rPrChange w:id="781" w:author="Reis-Filho, Jorge S./Pathology" w:date="2019-07-13T23:19:00Z">
                <w:rPr>
                  <w:rFonts w:ascii="Arial" w:eastAsia="Arial" w:hAnsi="Arial" w:cs="Arial"/>
                  <w:b/>
                  <w:color w:val="000000" w:themeColor="text1"/>
                  <w:sz w:val="22"/>
                </w:rPr>
              </w:rPrChange>
            </w:rPr>
            <w:delText xml:space="preserve">p </w:delText>
          </w:r>
        </w:del>
      </w:ins>
      <w:ins w:id="782" w:author="Reis-Filho, Jorge S./Pathology" w:date="2019-07-13T15:25:00Z">
        <w:del w:id="783" w:author="David Brown" w:date="2019-07-18T23:24:00Z">
          <w:r w:rsidR="00011B3F" w:rsidRPr="0030441E" w:rsidDel="00E84773">
            <w:rPr>
              <w:rFonts w:ascii="Arial" w:eastAsia="Arial" w:hAnsi="Arial" w:cs="Arial"/>
              <w:color w:val="0033CC"/>
              <w:sz w:val="22"/>
              <w:rPrChange w:id="784" w:author="Reis-Filho, Jorge S./Pathology" w:date="2019-07-13T23:19:00Z">
                <w:rPr>
                  <w:rFonts w:ascii="Arial" w:eastAsia="Arial" w:hAnsi="Arial" w:cs="Arial"/>
                  <w:b/>
                  <w:color w:val="000000" w:themeColor="text1"/>
                  <w:sz w:val="22"/>
                </w:rPr>
              </w:rPrChange>
            </w:rPr>
            <w:delText>= 6.09e-64,</w:delText>
          </w:r>
          <w:r w:rsidR="00011B3F" w:rsidRPr="0030441E" w:rsidDel="00E84773">
            <w:rPr>
              <w:rFonts w:ascii="Arial" w:eastAsia="Arial" w:hAnsi="Arial" w:cs="Arial"/>
              <w:b/>
              <w:color w:val="0033CC"/>
              <w:sz w:val="22"/>
              <w:rPrChange w:id="785" w:author="Reis-Filho, Jorge S./Pathology" w:date="2019-07-13T23:19:00Z">
                <w:rPr>
                  <w:rFonts w:ascii="Arial" w:eastAsia="Arial" w:hAnsi="Arial" w:cs="Arial"/>
                  <w:b/>
                  <w:color w:val="000000" w:themeColor="text1"/>
                  <w:sz w:val="22"/>
                </w:rPr>
              </w:rPrChange>
            </w:rPr>
            <w:delText xml:space="preserve"> </w:delText>
          </w:r>
          <w:r w:rsidR="00011B3F" w:rsidRPr="002C2502" w:rsidDel="00E84773">
            <w:rPr>
              <w:rFonts w:ascii="Arial" w:eastAsia="Arial" w:hAnsi="Arial" w:cs="Arial"/>
              <w:b/>
              <w:color w:val="0033CC"/>
              <w:sz w:val="22"/>
              <w:highlight w:val="yellow"/>
              <w:rPrChange w:id="786" w:author="David Brown" w:date="2019-07-17T22:02:00Z">
                <w:rPr>
                  <w:rFonts w:ascii="Arial" w:eastAsia="Arial" w:hAnsi="Arial" w:cs="Arial"/>
                  <w:b/>
                  <w:color w:val="000000" w:themeColor="text1"/>
                  <w:sz w:val="22"/>
                </w:rPr>
              </w:rPrChange>
            </w:rPr>
            <w:delText>Fig. 5</w:delText>
          </w:r>
        </w:del>
      </w:ins>
      <w:ins w:id="787" w:author="Reis-Filho, Jorge S./Pathology" w:date="2019-07-13T15:27:00Z">
        <w:del w:id="788" w:author="David Brown" w:date="2019-07-18T23:24:00Z">
          <w:r w:rsidR="00011B3F" w:rsidRPr="002C2502" w:rsidDel="00E84773">
            <w:rPr>
              <w:rFonts w:ascii="Arial" w:eastAsia="Arial" w:hAnsi="Arial" w:cs="Arial"/>
              <w:b/>
              <w:color w:val="0033CC"/>
              <w:sz w:val="22"/>
              <w:highlight w:val="yellow"/>
              <w:rPrChange w:id="789" w:author="David Brown" w:date="2019-07-17T22:02:00Z">
                <w:rPr>
                  <w:rFonts w:ascii="Arial" w:eastAsia="Arial" w:hAnsi="Arial" w:cs="Arial"/>
                  <w:b/>
                  <w:color w:val="000000" w:themeColor="text1"/>
                  <w:sz w:val="22"/>
                </w:rPr>
              </w:rPrChange>
            </w:rPr>
            <w:delText>c</w:delText>
          </w:r>
        </w:del>
      </w:ins>
      <w:ins w:id="790" w:author="Reis-Filho, Jorge S./Pathology" w:date="2019-07-13T15:24:00Z">
        <w:del w:id="791" w:author="David Brown" w:date="2019-07-18T23:24:00Z">
          <w:r w:rsidR="00011B3F" w:rsidRPr="0030441E" w:rsidDel="00E84773">
            <w:rPr>
              <w:rFonts w:ascii="Arial" w:eastAsia="Arial" w:hAnsi="Arial" w:cs="Arial"/>
              <w:color w:val="0033CC"/>
              <w:sz w:val="22"/>
              <w:rPrChange w:id="792" w:author="Reis-Filho, Jorge S./Pathology" w:date="2019-07-13T23:19:00Z">
                <w:rPr>
                  <w:rFonts w:ascii="Arial" w:eastAsia="Arial" w:hAnsi="Arial" w:cs="Arial"/>
                  <w:color w:val="000000" w:themeColor="text1"/>
                  <w:sz w:val="22"/>
                </w:rPr>
              </w:rPrChange>
            </w:rPr>
            <w:delText>).</w:delText>
          </w:r>
        </w:del>
      </w:ins>
    </w:p>
    <w:p w14:paraId="036EBEAB" w14:textId="77777777" w:rsidR="007C0779" w:rsidRPr="00CB7AF6" w:rsidRDefault="007C0779" w:rsidP="00AE24DE">
      <w:pPr>
        <w:spacing w:line="480" w:lineRule="auto"/>
        <w:rPr>
          <w:rFonts w:ascii="Arial" w:eastAsia="Arial" w:hAnsi="Arial" w:cs="Arial"/>
          <w:color w:val="000000" w:themeColor="text1"/>
          <w:sz w:val="22"/>
        </w:rPr>
      </w:pPr>
    </w:p>
    <w:p w14:paraId="07773C4B" w14:textId="3E2404F5" w:rsidR="00676CFC" w:rsidRDefault="00343F81" w:rsidP="00AE24DE">
      <w:pPr>
        <w:spacing w:line="480" w:lineRule="auto"/>
        <w:rPr>
          <w:ins w:id="793" w:author="Reis-Filho, Jorge S./Pathology" w:date="2019-07-13T21:43:00Z"/>
          <w:rFonts w:ascii="Arial" w:eastAsia="Arial" w:hAnsi="Arial" w:cs="Arial"/>
          <w:color w:val="000000" w:themeColor="text1"/>
          <w:sz w:val="22"/>
        </w:rPr>
      </w:pPr>
      <w:r w:rsidRPr="00CB7AF6">
        <w:rPr>
          <w:rFonts w:ascii="Arial" w:eastAsia="Arial" w:hAnsi="Arial" w:cs="Arial"/>
          <w:color w:val="000000" w:themeColor="text1"/>
          <w:sz w:val="22"/>
        </w:rPr>
        <w:t>Consistent</w:t>
      </w:r>
      <w:r w:rsidR="00520797" w:rsidRPr="00CB7AF6">
        <w:rPr>
          <w:rFonts w:ascii="Arial" w:eastAsia="Arial" w:hAnsi="Arial" w:cs="Arial"/>
          <w:color w:val="000000" w:themeColor="text1"/>
          <w:sz w:val="22"/>
        </w:rPr>
        <w:t xml:space="preserve"> with previous studies suggesting that therapeutic interventions may result in the acquisition of specific types of CH events</w:t>
      </w:r>
      <w:r w:rsidR="00293E2D" w:rsidRPr="00CB7AF6">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19,46</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our results indicated that somatic mutations affecting </w:t>
      </w:r>
      <w:r w:rsidR="00520797" w:rsidRPr="00CB7AF6">
        <w:rPr>
          <w:rFonts w:ascii="Arial" w:eastAsia="Arial" w:hAnsi="Arial" w:cs="Arial"/>
          <w:i/>
          <w:color w:val="000000" w:themeColor="text1"/>
          <w:sz w:val="22"/>
        </w:rPr>
        <w:t xml:space="preserve">PPM1D </w:t>
      </w:r>
      <w:r w:rsidR="00520797" w:rsidRPr="00CB7AF6">
        <w:rPr>
          <w:rFonts w:ascii="Arial" w:eastAsia="Arial" w:hAnsi="Arial" w:cs="Arial"/>
          <w:color w:val="000000" w:themeColor="text1"/>
          <w:sz w:val="22"/>
        </w:rPr>
        <w:t xml:space="preserve">were significantly more frequently detected in cancer patients than in controls </w:t>
      </w:r>
      <w:r w:rsidR="00520797" w:rsidRPr="0030441E">
        <w:rPr>
          <w:rFonts w:ascii="Arial" w:eastAsia="Arial" w:hAnsi="Arial" w:cs="Arial"/>
          <w:color w:val="0033CC"/>
          <w:sz w:val="22"/>
          <w:rPrChange w:id="794" w:author="Reis-Filho, Jorge S./Pathology" w:date="2019-07-13T23:19:00Z">
            <w:rPr>
              <w:rFonts w:ascii="Arial" w:eastAsia="Arial" w:hAnsi="Arial" w:cs="Arial"/>
              <w:color w:val="000000" w:themeColor="text1"/>
              <w:sz w:val="22"/>
            </w:rPr>
          </w:rPrChange>
        </w:rPr>
        <w:t>(</w:t>
      </w:r>
      <w:ins w:id="795" w:author="Reis-Filho, Jorge S./Pathology" w:date="2019-07-13T14:58:00Z">
        <w:r w:rsidR="00161E8F" w:rsidRPr="0030441E">
          <w:rPr>
            <w:rFonts w:ascii="Arial" w:eastAsia="Arial" w:hAnsi="Arial" w:cs="Arial"/>
            <w:color w:val="0033CC"/>
            <w:sz w:val="22"/>
            <w:rPrChange w:id="796" w:author="Reis-Filho, Jorge S./Pathology" w:date="2019-07-13T23:19:00Z">
              <w:rPr>
                <w:rFonts w:ascii="Arial" w:eastAsia="Arial" w:hAnsi="Arial" w:cs="Arial"/>
                <w:color w:val="000000" w:themeColor="text1"/>
                <w:sz w:val="22"/>
              </w:rPr>
            </w:rPrChange>
          </w:rPr>
          <w:t>age</w:t>
        </w:r>
      </w:ins>
      <w:ins w:id="797" w:author="David Brown" w:date="2019-07-16T23:28:00Z">
        <w:r w:rsidR="00C45A54">
          <w:rPr>
            <w:rFonts w:ascii="Arial" w:eastAsia="Arial" w:hAnsi="Arial" w:cs="Arial"/>
            <w:color w:val="0033CC"/>
            <w:sz w:val="22"/>
          </w:rPr>
          <w:t>-</w:t>
        </w:r>
      </w:ins>
      <w:ins w:id="798" w:author="Reis-Filho, Jorge S./Pathology" w:date="2019-07-13T14:58:00Z">
        <w:del w:id="799" w:author="David Brown" w:date="2019-07-16T23:28:00Z">
          <w:r w:rsidR="00161E8F" w:rsidRPr="0030441E" w:rsidDel="00C45A54">
            <w:rPr>
              <w:rFonts w:ascii="Arial" w:eastAsia="Arial" w:hAnsi="Arial" w:cs="Arial"/>
              <w:color w:val="0033CC"/>
              <w:sz w:val="22"/>
              <w:rPrChange w:id="800" w:author="Reis-Filho, Jorge S./Pathology" w:date="2019-07-13T23:19:00Z">
                <w:rPr>
                  <w:rFonts w:ascii="Arial" w:eastAsia="Arial" w:hAnsi="Arial" w:cs="Arial"/>
                  <w:color w:val="000000" w:themeColor="text1"/>
                  <w:sz w:val="22"/>
                </w:rPr>
              </w:rPrChange>
            </w:rPr>
            <w:delText xml:space="preserve"> </w:delText>
          </w:r>
        </w:del>
        <w:r w:rsidR="00161E8F" w:rsidRPr="0030441E">
          <w:rPr>
            <w:rFonts w:ascii="Arial" w:eastAsia="Arial" w:hAnsi="Arial" w:cs="Arial"/>
            <w:color w:val="0033CC"/>
            <w:sz w:val="22"/>
            <w:rPrChange w:id="801" w:author="Reis-Filho, Jorge S./Pathology" w:date="2019-07-13T23:19:00Z">
              <w:rPr>
                <w:rFonts w:ascii="Arial" w:eastAsia="Arial" w:hAnsi="Arial" w:cs="Arial"/>
                <w:color w:val="000000" w:themeColor="text1"/>
                <w:sz w:val="22"/>
              </w:rPr>
            </w:rPrChange>
          </w:rPr>
          <w:t xml:space="preserve">adjusted p = </w:t>
        </w:r>
      </w:ins>
      <w:ins w:id="802" w:author="Reis-Filho, Jorge S./Pathology" w:date="2019-07-13T15:00:00Z">
        <w:r w:rsidR="00DB608E" w:rsidRPr="0030441E">
          <w:rPr>
            <w:rFonts w:ascii="Arial" w:eastAsia="Arial" w:hAnsi="Arial" w:cs="Arial"/>
            <w:color w:val="0033CC"/>
            <w:sz w:val="22"/>
          </w:rPr>
          <w:t>0.0</w:t>
        </w:r>
      </w:ins>
      <w:ins w:id="803" w:author="Reis-Filho, Jorge S./Pathology" w:date="2019-07-13T14:58:00Z">
        <w:r w:rsidR="00161E8F" w:rsidRPr="0030441E">
          <w:rPr>
            <w:rFonts w:ascii="Arial" w:eastAsia="Arial" w:hAnsi="Arial" w:cs="Arial"/>
            <w:color w:val="0033CC"/>
            <w:sz w:val="22"/>
            <w:rPrChange w:id="804" w:author="Reis-Filho, Jorge S./Pathology" w:date="2019-07-13T23:19:00Z">
              <w:rPr>
                <w:rFonts w:ascii="Arial" w:eastAsia="Arial" w:hAnsi="Arial" w:cs="Arial"/>
                <w:color w:val="000000" w:themeColor="text1"/>
                <w:sz w:val="22"/>
              </w:rPr>
            </w:rPrChange>
          </w:rPr>
          <w:t>115</w:t>
        </w:r>
      </w:ins>
      <w:del w:id="805" w:author="Reis-Filho, Jorge S./Pathology" w:date="2019-07-13T14:58:00Z">
        <w:r w:rsidR="00B37535" w:rsidRPr="0030441E" w:rsidDel="00161E8F">
          <w:rPr>
            <w:rFonts w:ascii="Arial" w:eastAsia="Arial" w:hAnsi="Arial" w:cs="Arial"/>
            <w:color w:val="0033CC"/>
            <w:sz w:val="22"/>
            <w:rPrChange w:id="806" w:author="Reis-Filho, Jorge S./Pathology" w:date="2019-07-13T23:19:00Z">
              <w:rPr>
                <w:rFonts w:ascii="Arial" w:eastAsia="Arial" w:hAnsi="Arial" w:cs="Arial"/>
                <w:color w:val="000000" w:themeColor="text1"/>
                <w:sz w:val="22"/>
              </w:rPr>
            </w:rPrChange>
          </w:rPr>
          <w:delText>p = 1.0e-05</w:delText>
        </w:r>
      </w:del>
      <w:r w:rsidR="00FF6AB6" w:rsidRPr="0030441E">
        <w:rPr>
          <w:rFonts w:ascii="Arial" w:eastAsia="Arial" w:hAnsi="Arial" w:cs="Arial"/>
          <w:color w:val="0033CC"/>
          <w:sz w:val="22"/>
          <w:rPrChange w:id="807"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808" w:author="Reis-Filho, Jorge S./Pathology" w:date="2019-07-13T23:19:00Z">
            <w:rPr>
              <w:rFonts w:ascii="Arial" w:eastAsia="Arial" w:hAnsi="Arial" w:cs="Arial"/>
              <w:b/>
              <w:color w:val="000000" w:themeColor="text1"/>
              <w:sz w:val="22"/>
            </w:rPr>
          </w:rPrChange>
        </w:rPr>
        <w:t xml:space="preserve"> </w:t>
      </w:r>
      <w:r w:rsidR="00E669C5" w:rsidRPr="00314915">
        <w:rPr>
          <w:rFonts w:ascii="Arial" w:eastAsia="Arial" w:hAnsi="Arial" w:cs="Arial"/>
          <w:b/>
          <w:color w:val="0033CC"/>
          <w:sz w:val="22"/>
          <w:highlight w:val="yellow"/>
          <w:rPrChange w:id="809" w:author="David Brown" w:date="2019-07-18T00:10:00Z">
            <w:rPr>
              <w:rFonts w:ascii="Arial" w:eastAsia="Arial" w:hAnsi="Arial" w:cs="Arial"/>
              <w:b/>
              <w:color w:val="000000" w:themeColor="text1"/>
              <w:sz w:val="22"/>
            </w:rPr>
          </w:rPrChange>
        </w:rPr>
        <w:t xml:space="preserve">Fig. </w:t>
      </w:r>
      <w:r w:rsidR="007A413D" w:rsidRPr="00314915">
        <w:rPr>
          <w:rFonts w:ascii="Arial" w:eastAsia="Arial" w:hAnsi="Arial" w:cs="Arial"/>
          <w:b/>
          <w:color w:val="0033CC"/>
          <w:sz w:val="22"/>
          <w:highlight w:val="yellow"/>
          <w:rPrChange w:id="810" w:author="David Brown" w:date="2019-07-18T00:10:00Z">
            <w:rPr>
              <w:rFonts w:ascii="Arial" w:eastAsia="Arial" w:hAnsi="Arial" w:cs="Arial"/>
              <w:b/>
              <w:color w:val="000000" w:themeColor="text1"/>
              <w:sz w:val="22"/>
            </w:rPr>
          </w:rPrChange>
        </w:rPr>
        <w:t>5</w:t>
      </w:r>
      <w:del w:id="811" w:author="Reis-Filho, Jorge S./Pathology" w:date="2019-07-13T15:27:00Z">
        <w:r w:rsidR="007A413D" w:rsidRPr="00314915" w:rsidDel="00011B3F">
          <w:rPr>
            <w:rFonts w:ascii="Arial" w:eastAsia="Arial" w:hAnsi="Arial" w:cs="Arial"/>
            <w:b/>
            <w:color w:val="0033CC"/>
            <w:sz w:val="22"/>
            <w:highlight w:val="yellow"/>
            <w:rPrChange w:id="812" w:author="David Brown" w:date="2019-07-18T00:10:00Z">
              <w:rPr>
                <w:rFonts w:ascii="Arial" w:eastAsia="Arial" w:hAnsi="Arial" w:cs="Arial"/>
                <w:b/>
                <w:color w:val="000000" w:themeColor="text1"/>
                <w:sz w:val="22"/>
              </w:rPr>
            </w:rPrChange>
          </w:rPr>
          <w:delText>c</w:delText>
        </w:r>
      </w:del>
      <w:ins w:id="813" w:author="David Brown" w:date="2019-07-18T23:26:00Z">
        <w:r w:rsidR="00E84773">
          <w:rPr>
            <w:rFonts w:ascii="Arial" w:eastAsia="Arial" w:hAnsi="Arial" w:cs="Arial"/>
            <w:b/>
            <w:color w:val="0033CC"/>
            <w:sz w:val="22"/>
            <w:highlight w:val="yellow"/>
          </w:rPr>
          <w:t>c</w:t>
        </w:r>
      </w:ins>
      <w:ins w:id="814" w:author="Reis-Filho, Jorge S./Pathology" w:date="2019-07-13T15:27:00Z">
        <w:del w:id="815" w:author="David Brown" w:date="2019-07-18T00:10:00Z">
          <w:r w:rsidR="00011B3F" w:rsidRPr="00314915" w:rsidDel="00314915">
            <w:rPr>
              <w:rFonts w:ascii="Arial" w:eastAsia="Arial" w:hAnsi="Arial" w:cs="Arial"/>
              <w:b/>
              <w:color w:val="0033CC"/>
              <w:sz w:val="22"/>
              <w:highlight w:val="yellow"/>
              <w:rPrChange w:id="816" w:author="David Brown" w:date="2019-07-18T00:10:00Z">
                <w:rPr>
                  <w:rFonts w:ascii="Arial" w:eastAsia="Arial" w:hAnsi="Arial" w:cs="Arial"/>
                  <w:b/>
                  <w:color w:val="000000" w:themeColor="text1"/>
                  <w:sz w:val="22"/>
                </w:rPr>
              </w:rPrChange>
            </w:rPr>
            <w:delText>d</w:delText>
          </w:r>
        </w:del>
      </w:ins>
      <w:r w:rsidR="00520797" w:rsidRPr="0030441E">
        <w:rPr>
          <w:rFonts w:ascii="Arial" w:eastAsia="Arial" w:hAnsi="Arial" w:cs="Arial"/>
          <w:color w:val="0033CC"/>
          <w:sz w:val="22"/>
          <w:rPrChange w:id="817" w:author="Reis-Filho, Jorge S./Pathology" w:date="2019-07-13T23:19:00Z">
            <w:rPr>
              <w:rFonts w:ascii="Arial" w:eastAsia="Arial" w:hAnsi="Arial" w:cs="Arial"/>
              <w:color w:val="000000" w:themeColor="text1"/>
              <w:sz w:val="22"/>
            </w:rPr>
          </w:rPrChange>
        </w:rPr>
        <w:t>)</w:t>
      </w:r>
      <w:r w:rsidR="00FF6AB6"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FF6AB6" w:rsidRPr="00CB7AF6">
        <w:rPr>
          <w:rFonts w:ascii="Arial" w:eastAsia="Arial" w:hAnsi="Arial" w:cs="Arial"/>
          <w:color w:val="000000" w:themeColor="text1"/>
          <w:sz w:val="22"/>
        </w:rPr>
        <w:t>In addition, w</w:t>
      </w:r>
      <w:r w:rsidR="00520797" w:rsidRPr="00CB7AF6">
        <w:rPr>
          <w:rFonts w:ascii="Arial" w:eastAsia="Arial" w:hAnsi="Arial" w:cs="Arial"/>
          <w:color w:val="000000" w:themeColor="text1"/>
          <w:sz w:val="22"/>
        </w:rPr>
        <w:t>ithin the cohort of cancer patients,</w:t>
      </w:r>
      <w:r w:rsidR="00FF6AB6" w:rsidRPr="00CB7AF6">
        <w:rPr>
          <w:rFonts w:ascii="Arial" w:eastAsia="Arial" w:hAnsi="Arial" w:cs="Arial"/>
          <w:color w:val="000000" w:themeColor="text1"/>
          <w:sz w:val="22"/>
        </w:rPr>
        <w:t xml:space="preserve"> mutations affecting </w:t>
      </w:r>
      <w:r w:rsidR="00FF6AB6" w:rsidRPr="00CB7AF6">
        <w:rPr>
          <w:rFonts w:ascii="Arial" w:eastAsia="Arial" w:hAnsi="Arial" w:cs="Arial"/>
          <w:i/>
          <w:color w:val="000000" w:themeColor="text1"/>
          <w:sz w:val="22"/>
        </w:rPr>
        <w:t>PPM1D</w:t>
      </w:r>
      <w:r w:rsidR="00FF6AB6" w:rsidRPr="00CB7AF6">
        <w:rPr>
          <w:rFonts w:ascii="Arial" w:eastAsia="Arial" w:hAnsi="Arial" w:cs="Arial"/>
          <w:color w:val="000000" w:themeColor="text1"/>
          <w:sz w:val="22"/>
        </w:rPr>
        <w:t>, in particular in the form of truncating variants</w:t>
      </w:r>
      <w:ins w:id="818" w:author="Reis-Filho, Jorge S./Pathology" w:date="2019-07-13T15:19:00Z">
        <w:r w:rsidR="00804841">
          <w:rPr>
            <w:rFonts w:ascii="Arial" w:eastAsia="Arial" w:hAnsi="Arial" w:cs="Arial"/>
            <w:color w:val="000000" w:themeColor="text1"/>
            <w:sz w:val="22"/>
          </w:rPr>
          <w:t xml:space="preserve"> </w:t>
        </w:r>
        <w:r w:rsidR="00804841" w:rsidRPr="0030441E">
          <w:rPr>
            <w:rFonts w:ascii="Arial" w:eastAsia="Arial" w:hAnsi="Arial" w:cs="Arial"/>
            <w:color w:val="0033CC"/>
            <w:sz w:val="22"/>
            <w:rPrChange w:id="819" w:author="Reis-Filho, Jorge S./Pathology" w:date="2019-07-13T23:19:00Z">
              <w:rPr>
                <w:rFonts w:ascii="Arial" w:eastAsia="Arial" w:hAnsi="Arial" w:cs="Arial"/>
                <w:color w:val="000000" w:themeColor="text1"/>
                <w:sz w:val="22"/>
              </w:rPr>
            </w:rPrChange>
          </w:rPr>
          <w:t>preferentially affecting the C-terminal domain (</w:t>
        </w:r>
      </w:ins>
      <w:ins w:id="820" w:author="David Brown" w:date="2019-07-18T00:11:00Z">
        <w:r w:rsidR="00314915" w:rsidRPr="00314915">
          <w:rPr>
            <w:rFonts w:ascii="Arial" w:eastAsia="Arial" w:hAnsi="Arial" w:cs="Arial"/>
            <w:b/>
            <w:color w:val="0033CC"/>
            <w:sz w:val="22"/>
            <w:highlight w:val="yellow"/>
            <w:rPrChange w:id="821" w:author="David Brown" w:date="2019-07-18T00:11:00Z">
              <w:rPr>
                <w:rFonts w:ascii="Arial" w:eastAsia="Arial" w:hAnsi="Arial" w:cs="Arial"/>
                <w:color w:val="0033CC"/>
                <w:sz w:val="22"/>
              </w:rPr>
            </w:rPrChange>
          </w:rPr>
          <w:t>Fig. 5d</w:t>
        </w:r>
      </w:ins>
      <w:ins w:id="822" w:author="David Brown" w:date="2019-07-18T02:46:00Z">
        <w:r w:rsidR="00AB04B7">
          <w:rPr>
            <w:rFonts w:ascii="Arial" w:eastAsia="Arial" w:hAnsi="Arial" w:cs="Arial"/>
            <w:color w:val="0033CC"/>
            <w:sz w:val="22"/>
          </w:rPr>
          <w:t xml:space="preserve">, </w:t>
        </w:r>
      </w:ins>
      <w:ins w:id="823" w:author="Reis-Filho, Jorge S./Pathology" w:date="2019-07-13T15:19:00Z">
        <w:r w:rsidR="00804841" w:rsidRPr="00C45A54">
          <w:rPr>
            <w:rFonts w:ascii="Arial" w:eastAsia="Arial" w:hAnsi="Arial" w:cs="Arial"/>
            <w:b/>
            <w:color w:val="0033CC"/>
            <w:sz w:val="22"/>
            <w:highlight w:val="yellow"/>
            <w:rPrChange w:id="824" w:author="David Brown" w:date="2019-07-16T23:28:00Z">
              <w:rPr>
                <w:rFonts w:ascii="Arial" w:eastAsia="Arial" w:hAnsi="Arial" w:cs="Arial"/>
                <w:b/>
                <w:color w:val="000000" w:themeColor="text1"/>
                <w:sz w:val="22"/>
              </w:rPr>
            </w:rPrChange>
          </w:rPr>
          <w:t xml:space="preserve">Supplementary Fig. </w:t>
        </w:r>
        <w:del w:id="825" w:author="David Brown" w:date="2019-07-18T02:46:00Z">
          <w:r w:rsidR="00804841" w:rsidRPr="00C45A54" w:rsidDel="00AB04B7">
            <w:rPr>
              <w:rFonts w:ascii="Arial" w:eastAsia="Arial" w:hAnsi="Arial" w:cs="Arial"/>
              <w:b/>
              <w:color w:val="0033CC"/>
              <w:sz w:val="22"/>
              <w:highlight w:val="yellow"/>
              <w:rPrChange w:id="826" w:author="David Brown" w:date="2019-07-16T23:28:00Z">
                <w:rPr>
                  <w:rFonts w:ascii="Arial" w:eastAsia="Arial" w:hAnsi="Arial" w:cs="Arial"/>
                  <w:b/>
                  <w:color w:val="000000" w:themeColor="text1"/>
                  <w:sz w:val="22"/>
                </w:rPr>
              </w:rPrChange>
            </w:rPr>
            <w:delText>RR</w:delText>
          </w:r>
        </w:del>
        <w:r w:rsidR="00804841" w:rsidRPr="00C45A54">
          <w:rPr>
            <w:rFonts w:ascii="Arial" w:eastAsia="Arial" w:hAnsi="Arial" w:cs="Arial"/>
            <w:b/>
            <w:color w:val="0033CC"/>
            <w:sz w:val="22"/>
            <w:highlight w:val="yellow"/>
            <w:rPrChange w:id="827" w:author="David Brown" w:date="2019-07-16T23:28:00Z">
              <w:rPr>
                <w:rFonts w:ascii="Arial" w:eastAsia="Arial" w:hAnsi="Arial" w:cs="Arial"/>
                <w:b/>
                <w:color w:val="000000" w:themeColor="text1"/>
                <w:sz w:val="22"/>
              </w:rPr>
            </w:rPrChange>
          </w:rPr>
          <w:t>1</w:t>
        </w:r>
        <w:del w:id="828" w:author="David Brown" w:date="2019-07-18T02:46:00Z">
          <w:r w:rsidR="00804841" w:rsidRPr="00C45A54" w:rsidDel="00AB04B7">
            <w:rPr>
              <w:rFonts w:ascii="Arial" w:eastAsia="Arial" w:hAnsi="Arial" w:cs="Arial"/>
              <w:b/>
              <w:color w:val="0033CC"/>
              <w:sz w:val="22"/>
              <w:highlight w:val="yellow"/>
              <w:rPrChange w:id="829" w:author="David Brown" w:date="2019-07-16T23:28:00Z">
                <w:rPr>
                  <w:rFonts w:ascii="Arial" w:eastAsia="Arial" w:hAnsi="Arial" w:cs="Arial"/>
                  <w:b/>
                  <w:color w:val="000000" w:themeColor="text1"/>
                  <w:sz w:val="22"/>
                </w:rPr>
              </w:rPrChange>
            </w:rPr>
            <w:delText>2</w:delText>
          </w:r>
        </w:del>
      </w:ins>
      <w:ins w:id="830" w:author="David Brown" w:date="2019-07-18T02:46:00Z">
        <w:r w:rsidR="00AB04B7">
          <w:rPr>
            <w:rFonts w:ascii="Arial" w:eastAsia="Arial" w:hAnsi="Arial" w:cs="Arial"/>
            <w:b/>
            <w:color w:val="0033CC"/>
            <w:sz w:val="22"/>
            <w:highlight w:val="yellow"/>
          </w:rPr>
          <w:t>3</w:t>
        </w:r>
      </w:ins>
      <w:ins w:id="831" w:author="Reis-Filho, Jorge S./Pathology" w:date="2019-07-13T15:19:00Z">
        <w:r w:rsidR="00804841" w:rsidRPr="0030441E">
          <w:rPr>
            <w:rFonts w:ascii="Arial" w:eastAsia="Arial" w:hAnsi="Arial" w:cs="Arial"/>
            <w:color w:val="0033CC"/>
            <w:sz w:val="22"/>
            <w:rPrChange w:id="832" w:author="Reis-Filho, Jorge S./Pathology" w:date="2019-07-13T23:19:00Z">
              <w:rPr>
                <w:rFonts w:ascii="Arial" w:eastAsia="Arial" w:hAnsi="Arial" w:cs="Arial"/>
                <w:color w:val="000000" w:themeColor="text1"/>
                <w:sz w:val="22"/>
              </w:rPr>
            </w:rPrChange>
          </w:rPr>
          <w:t>)</w:t>
        </w:r>
      </w:ins>
      <w:r w:rsidR="00FF6AB6" w:rsidRPr="0030441E">
        <w:rPr>
          <w:rFonts w:ascii="Arial" w:eastAsia="Arial" w:hAnsi="Arial" w:cs="Arial"/>
          <w:color w:val="0033CC"/>
          <w:sz w:val="22"/>
          <w:rPrChange w:id="833"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i/>
          <w:color w:val="0033CC"/>
          <w:sz w:val="22"/>
          <w:rPrChange w:id="834" w:author="Reis-Filho, Jorge S./Pathology" w:date="2019-07-13T23:19:00Z">
            <w:rPr>
              <w:rFonts w:ascii="Arial" w:eastAsia="Arial" w:hAnsi="Arial" w:cs="Arial"/>
              <w:i/>
              <w:color w:val="000000" w:themeColor="text1"/>
              <w:sz w:val="22"/>
            </w:rPr>
          </w:rPrChange>
        </w:rPr>
        <w:t xml:space="preserve"> </w:t>
      </w:r>
      <w:r w:rsidR="00FF6AB6" w:rsidRPr="00CB7AF6">
        <w:rPr>
          <w:rFonts w:ascii="Arial" w:eastAsia="Arial" w:hAnsi="Arial" w:cs="Arial"/>
          <w:color w:val="000000" w:themeColor="text1"/>
          <w:sz w:val="22"/>
        </w:rPr>
        <w:t xml:space="preserve">were significantly </w:t>
      </w:r>
      <w:r w:rsidR="00D13519" w:rsidRPr="00CB7AF6">
        <w:rPr>
          <w:rFonts w:ascii="Arial" w:eastAsia="Arial" w:hAnsi="Arial" w:cs="Arial"/>
          <w:color w:val="000000" w:themeColor="text1"/>
          <w:sz w:val="22"/>
        </w:rPr>
        <w:t xml:space="preserve">more common </w:t>
      </w:r>
      <w:r w:rsidR="00520797" w:rsidRPr="00CB7AF6">
        <w:rPr>
          <w:rFonts w:ascii="Arial" w:eastAsia="Arial" w:hAnsi="Arial" w:cs="Arial"/>
          <w:color w:val="000000" w:themeColor="text1"/>
          <w:sz w:val="22"/>
        </w:rPr>
        <w:t xml:space="preserve">in those who received chemotherapy and/or radiation therapy than in patients who had no prior history of such treatments </w:t>
      </w:r>
      <w:r w:rsidR="00520797" w:rsidRPr="0030441E">
        <w:rPr>
          <w:rFonts w:ascii="Arial" w:eastAsia="Arial" w:hAnsi="Arial" w:cs="Arial"/>
          <w:color w:val="0033CC"/>
          <w:sz w:val="22"/>
          <w:rPrChange w:id="835" w:author="Reis-Filho, Jorge S./Pathology" w:date="2019-07-13T23:19:00Z">
            <w:rPr>
              <w:rFonts w:ascii="Arial" w:eastAsia="Arial" w:hAnsi="Arial" w:cs="Arial"/>
              <w:color w:val="000000" w:themeColor="text1"/>
              <w:sz w:val="22"/>
            </w:rPr>
          </w:rPrChange>
        </w:rPr>
        <w:t>(</w:t>
      </w:r>
      <w:ins w:id="836" w:author="Reis-Filho, Jorge S./Pathology" w:date="2019-07-13T15:00:00Z">
        <w:r w:rsidR="00161E8F" w:rsidRPr="0030441E">
          <w:rPr>
            <w:rFonts w:ascii="Arial" w:eastAsia="Arial" w:hAnsi="Arial" w:cs="Arial"/>
            <w:color w:val="0033CC"/>
            <w:sz w:val="22"/>
            <w:rPrChange w:id="837" w:author="Reis-Filho, Jorge S./Pathology" w:date="2019-07-13T23:19:00Z">
              <w:rPr>
                <w:rFonts w:ascii="Arial" w:eastAsia="Arial" w:hAnsi="Arial" w:cs="Arial"/>
                <w:color w:val="000000" w:themeColor="text1"/>
                <w:sz w:val="22"/>
              </w:rPr>
            </w:rPrChange>
          </w:rPr>
          <w:t>age</w:t>
        </w:r>
      </w:ins>
      <w:ins w:id="838" w:author="David Brown" w:date="2019-07-18T00:10:00Z">
        <w:r w:rsidR="00314915">
          <w:rPr>
            <w:rFonts w:ascii="Arial" w:eastAsia="Arial" w:hAnsi="Arial" w:cs="Arial"/>
            <w:color w:val="0033CC"/>
            <w:sz w:val="22"/>
          </w:rPr>
          <w:t>-</w:t>
        </w:r>
      </w:ins>
      <w:ins w:id="839" w:author="Reis-Filho, Jorge S./Pathology" w:date="2019-07-13T15:00:00Z">
        <w:r w:rsidR="00161E8F" w:rsidRPr="0030441E">
          <w:rPr>
            <w:rFonts w:ascii="Arial" w:eastAsia="Arial" w:hAnsi="Arial" w:cs="Arial"/>
            <w:color w:val="0033CC"/>
            <w:sz w:val="22"/>
            <w:rPrChange w:id="840" w:author="Reis-Filho, Jorge S./Pathology" w:date="2019-07-13T23:19:00Z">
              <w:rPr>
                <w:rFonts w:ascii="Arial" w:eastAsia="Arial" w:hAnsi="Arial" w:cs="Arial"/>
                <w:color w:val="000000" w:themeColor="text1"/>
                <w:sz w:val="22"/>
              </w:rPr>
            </w:rPrChange>
          </w:rPr>
          <w:t xml:space="preserve"> and smoking</w:t>
        </w:r>
      </w:ins>
      <w:ins w:id="841" w:author="David Brown" w:date="2019-07-18T00:10:00Z">
        <w:r w:rsidR="00314915">
          <w:rPr>
            <w:rFonts w:ascii="Arial" w:eastAsia="Arial" w:hAnsi="Arial" w:cs="Arial"/>
            <w:color w:val="0033CC"/>
            <w:sz w:val="22"/>
          </w:rPr>
          <w:t>-</w:t>
        </w:r>
      </w:ins>
      <w:ins w:id="842" w:author="Reis-Filho, Jorge S./Pathology" w:date="2019-07-13T15:00:00Z">
        <w:del w:id="843" w:author="David Brown" w:date="2019-07-18T00:10:00Z">
          <w:r w:rsidR="00161E8F" w:rsidRPr="0030441E" w:rsidDel="00314915">
            <w:rPr>
              <w:rFonts w:ascii="Arial" w:eastAsia="Arial" w:hAnsi="Arial" w:cs="Arial"/>
              <w:color w:val="0033CC"/>
              <w:sz w:val="22"/>
              <w:rPrChange w:id="844" w:author="Reis-Filho, Jorge S./Pathology" w:date="2019-07-13T23:19:00Z">
                <w:rPr>
                  <w:rFonts w:ascii="Arial" w:eastAsia="Arial" w:hAnsi="Arial" w:cs="Arial"/>
                  <w:color w:val="000000" w:themeColor="text1"/>
                  <w:sz w:val="22"/>
                </w:rPr>
              </w:rPrChange>
            </w:rPr>
            <w:delText xml:space="preserve"> </w:delText>
          </w:r>
        </w:del>
        <w:r w:rsidR="00161E8F" w:rsidRPr="0030441E">
          <w:rPr>
            <w:rFonts w:ascii="Arial" w:eastAsia="Arial" w:hAnsi="Arial" w:cs="Arial"/>
            <w:color w:val="0033CC"/>
            <w:sz w:val="22"/>
            <w:rPrChange w:id="845" w:author="Reis-Filho, Jorge S./Pathology" w:date="2019-07-13T23:19:00Z">
              <w:rPr>
                <w:rFonts w:ascii="Arial" w:eastAsia="Arial" w:hAnsi="Arial" w:cs="Arial"/>
                <w:color w:val="000000" w:themeColor="text1"/>
                <w:sz w:val="22"/>
              </w:rPr>
            </w:rPrChange>
          </w:rPr>
          <w:t>adjusted</w:t>
        </w:r>
        <w:r w:rsidR="00DB608E" w:rsidRPr="0030441E">
          <w:rPr>
            <w:rFonts w:ascii="Arial" w:eastAsia="Arial" w:hAnsi="Arial" w:cs="Arial"/>
            <w:color w:val="0033CC"/>
            <w:sz w:val="22"/>
            <w:rPrChange w:id="846" w:author="Reis-Filho, Jorge S./Pathology" w:date="2019-07-13T23:19:00Z">
              <w:rPr>
                <w:rFonts w:ascii="Arial" w:eastAsia="Arial" w:hAnsi="Arial" w:cs="Arial"/>
                <w:color w:val="000000" w:themeColor="text1"/>
                <w:sz w:val="22"/>
              </w:rPr>
            </w:rPrChange>
          </w:rPr>
          <w:t xml:space="preserve"> </w:t>
        </w:r>
        <w:r w:rsidR="00161E8F" w:rsidRPr="0030441E">
          <w:rPr>
            <w:rFonts w:ascii="Arial" w:eastAsia="Arial" w:hAnsi="Arial" w:cs="Arial"/>
            <w:color w:val="0033CC"/>
            <w:sz w:val="22"/>
            <w:rPrChange w:id="847" w:author="Reis-Filho, Jorge S./Pathology" w:date="2019-07-13T23:19:00Z">
              <w:rPr>
                <w:rFonts w:ascii="Arial" w:eastAsia="Arial" w:hAnsi="Arial" w:cs="Arial"/>
                <w:color w:val="000000" w:themeColor="text1"/>
                <w:sz w:val="22"/>
              </w:rPr>
            </w:rPrChange>
          </w:rPr>
          <w:t xml:space="preserve">p = </w:t>
        </w:r>
        <w:r w:rsidR="00DB608E" w:rsidRPr="0030441E">
          <w:rPr>
            <w:rFonts w:ascii="Arial" w:eastAsia="Arial" w:hAnsi="Arial" w:cs="Arial"/>
            <w:color w:val="0033CC"/>
            <w:sz w:val="22"/>
            <w:rPrChange w:id="848" w:author="Reis-Filho, Jorge S./Pathology" w:date="2019-07-13T23:19:00Z">
              <w:rPr>
                <w:rFonts w:ascii="Arial" w:eastAsia="Arial" w:hAnsi="Arial" w:cs="Arial"/>
                <w:color w:val="000000" w:themeColor="text1"/>
                <w:sz w:val="22"/>
              </w:rPr>
            </w:rPrChange>
          </w:rPr>
          <w:t>0.00</w:t>
        </w:r>
      </w:ins>
      <w:ins w:id="849" w:author="Reis-Filho, Jorge S./Pathology" w:date="2019-07-13T15:01:00Z">
        <w:r w:rsidR="00DB608E" w:rsidRPr="0030441E">
          <w:rPr>
            <w:rFonts w:ascii="Arial" w:eastAsia="Arial" w:hAnsi="Arial" w:cs="Arial"/>
            <w:color w:val="0033CC"/>
            <w:sz w:val="22"/>
            <w:rPrChange w:id="850" w:author="Reis-Filho, Jorge S./Pathology" w:date="2019-07-13T23:19:00Z">
              <w:rPr>
                <w:rFonts w:ascii="Arial" w:eastAsia="Arial" w:hAnsi="Arial" w:cs="Arial"/>
                <w:color w:val="000000" w:themeColor="text1"/>
                <w:sz w:val="22"/>
              </w:rPr>
            </w:rPrChange>
          </w:rPr>
          <w:t>0</w:t>
        </w:r>
      </w:ins>
      <w:ins w:id="851" w:author="Reis-Filho, Jorge S./Pathology" w:date="2019-07-13T15:00:00Z">
        <w:r w:rsidR="00161E8F" w:rsidRPr="0030441E">
          <w:rPr>
            <w:rFonts w:ascii="Arial" w:eastAsia="Arial" w:hAnsi="Arial" w:cs="Arial"/>
            <w:color w:val="0033CC"/>
            <w:sz w:val="22"/>
            <w:rPrChange w:id="852" w:author="Reis-Filho, Jorge S./Pathology" w:date="2019-07-13T23:19:00Z">
              <w:rPr>
                <w:rFonts w:ascii="Arial" w:eastAsia="Arial" w:hAnsi="Arial" w:cs="Arial"/>
                <w:color w:val="000000" w:themeColor="text1"/>
                <w:sz w:val="22"/>
              </w:rPr>
            </w:rPrChange>
          </w:rPr>
          <w:t>8</w:t>
        </w:r>
      </w:ins>
      <w:del w:id="853" w:author="Reis-Filho, Jorge S./Pathology" w:date="2019-07-13T15:00:00Z">
        <w:r w:rsidR="00B37535" w:rsidRPr="0030441E" w:rsidDel="00161E8F">
          <w:rPr>
            <w:rFonts w:ascii="Arial" w:eastAsia="Arial" w:hAnsi="Arial" w:cs="Arial"/>
            <w:color w:val="0033CC"/>
            <w:sz w:val="22"/>
            <w:rPrChange w:id="854" w:author="Reis-Filho, Jorge S./Pathology" w:date="2019-07-13T23:19:00Z">
              <w:rPr>
                <w:rFonts w:ascii="Arial" w:eastAsia="Arial" w:hAnsi="Arial" w:cs="Arial"/>
                <w:color w:val="000000" w:themeColor="text1"/>
                <w:sz w:val="22"/>
              </w:rPr>
            </w:rPrChange>
          </w:rPr>
          <w:delText>p = 0.00020</w:delText>
        </w:r>
      </w:del>
      <w:r w:rsidR="00FF6AB6" w:rsidRPr="0030441E">
        <w:rPr>
          <w:rFonts w:ascii="Arial" w:eastAsia="Arial" w:hAnsi="Arial" w:cs="Arial"/>
          <w:color w:val="0033CC"/>
          <w:sz w:val="22"/>
          <w:rPrChange w:id="855"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856" w:author="Reis-Filho, Jorge S./Pathology" w:date="2019-07-13T23:19:00Z">
            <w:rPr>
              <w:rFonts w:ascii="Arial" w:eastAsia="Arial" w:hAnsi="Arial" w:cs="Arial"/>
              <w:b/>
              <w:color w:val="000000" w:themeColor="text1"/>
              <w:sz w:val="22"/>
            </w:rPr>
          </w:rPrChange>
        </w:rPr>
        <w:t xml:space="preserve"> </w:t>
      </w:r>
      <w:r w:rsidR="00E669C5" w:rsidRPr="00314915">
        <w:rPr>
          <w:rFonts w:ascii="Arial" w:eastAsia="Arial" w:hAnsi="Arial" w:cs="Arial"/>
          <w:b/>
          <w:color w:val="0033CC"/>
          <w:sz w:val="22"/>
          <w:highlight w:val="yellow"/>
          <w:rPrChange w:id="857" w:author="David Brown" w:date="2019-07-18T00:11:00Z">
            <w:rPr>
              <w:rFonts w:ascii="Arial" w:eastAsia="Arial" w:hAnsi="Arial" w:cs="Arial"/>
              <w:b/>
              <w:color w:val="000000" w:themeColor="text1"/>
              <w:sz w:val="22"/>
            </w:rPr>
          </w:rPrChange>
        </w:rPr>
        <w:t xml:space="preserve">Fig. </w:t>
      </w:r>
      <w:r w:rsidR="007A413D" w:rsidRPr="00314915">
        <w:rPr>
          <w:rFonts w:ascii="Arial" w:eastAsia="Arial" w:hAnsi="Arial" w:cs="Arial"/>
          <w:b/>
          <w:color w:val="0033CC"/>
          <w:sz w:val="22"/>
          <w:highlight w:val="yellow"/>
          <w:rPrChange w:id="858" w:author="David Brown" w:date="2019-07-18T00:11:00Z">
            <w:rPr>
              <w:rFonts w:ascii="Arial" w:eastAsia="Arial" w:hAnsi="Arial" w:cs="Arial"/>
              <w:b/>
              <w:color w:val="000000" w:themeColor="text1"/>
              <w:sz w:val="22"/>
            </w:rPr>
          </w:rPrChange>
        </w:rPr>
        <w:t>5</w:t>
      </w:r>
      <w:del w:id="859" w:author="Reis-Filho, Jorge S./Pathology" w:date="2019-07-13T15:27:00Z">
        <w:r w:rsidR="007A413D" w:rsidRPr="00314915" w:rsidDel="00011B3F">
          <w:rPr>
            <w:rFonts w:ascii="Arial" w:eastAsia="Arial" w:hAnsi="Arial" w:cs="Arial"/>
            <w:b/>
            <w:color w:val="0033CC"/>
            <w:sz w:val="22"/>
            <w:highlight w:val="yellow"/>
            <w:rPrChange w:id="860" w:author="David Brown" w:date="2019-07-18T00:11:00Z">
              <w:rPr>
                <w:rFonts w:ascii="Arial" w:eastAsia="Arial" w:hAnsi="Arial" w:cs="Arial"/>
                <w:b/>
                <w:color w:val="000000" w:themeColor="text1"/>
                <w:sz w:val="22"/>
              </w:rPr>
            </w:rPrChange>
          </w:rPr>
          <w:delText>c</w:delText>
        </w:r>
      </w:del>
      <w:ins w:id="861" w:author="David Brown" w:date="2019-07-18T00:10:00Z">
        <w:r w:rsidR="00314915" w:rsidRPr="00314915">
          <w:rPr>
            <w:rFonts w:ascii="Arial" w:eastAsia="Arial" w:hAnsi="Arial" w:cs="Arial"/>
            <w:b/>
            <w:color w:val="0033CC"/>
            <w:sz w:val="22"/>
            <w:highlight w:val="yellow"/>
            <w:rPrChange w:id="862" w:author="David Brown" w:date="2019-07-18T00:11:00Z">
              <w:rPr>
                <w:rFonts w:ascii="Arial" w:eastAsia="Arial" w:hAnsi="Arial" w:cs="Arial"/>
                <w:b/>
                <w:color w:val="0033CC"/>
                <w:sz w:val="22"/>
              </w:rPr>
            </w:rPrChange>
          </w:rPr>
          <w:t>c</w:t>
        </w:r>
      </w:ins>
      <w:ins w:id="863" w:author="Reis-Filho, Jorge S./Pathology" w:date="2019-07-13T15:27:00Z">
        <w:del w:id="864" w:author="David Brown" w:date="2019-07-18T00:10:00Z">
          <w:r w:rsidR="00011B3F" w:rsidRPr="0030441E" w:rsidDel="00314915">
            <w:rPr>
              <w:rFonts w:ascii="Arial" w:eastAsia="Arial" w:hAnsi="Arial" w:cs="Arial"/>
              <w:b/>
              <w:color w:val="0033CC"/>
              <w:sz w:val="22"/>
              <w:rPrChange w:id="865" w:author="Reis-Filho, Jorge S./Pathology" w:date="2019-07-13T23:19:00Z">
                <w:rPr>
                  <w:rFonts w:ascii="Arial" w:eastAsia="Arial" w:hAnsi="Arial" w:cs="Arial"/>
                  <w:b/>
                  <w:color w:val="000000" w:themeColor="text1"/>
                  <w:sz w:val="22"/>
                </w:rPr>
              </w:rPrChange>
            </w:rPr>
            <w:delText>d</w:delText>
          </w:r>
        </w:del>
      </w:ins>
      <w:r w:rsidR="00520797" w:rsidRPr="0030441E">
        <w:rPr>
          <w:rFonts w:ascii="Arial" w:eastAsia="Arial" w:hAnsi="Arial" w:cs="Arial"/>
          <w:color w:val="0033CC"/>
          <w:sz w:val="22"/>
          <w:rPrChange w:id="866" w:author="Reis-Filho, Jorge S./Pathology" w:date="2019-07-13T23:19:00Z">
            <w:rPr>
              <w:rFonts w:ascii="Arial" w:eastAsia="Arial" w:hAnsi="Arial" w:cs="Arial"/>
              <w:color w:val="000000" w:themeColor="text1"/>
              <w:sz w:val="22"/>
            </w:rPr>
          </w:rPrChange>
        </w:rPr>
        <w:t xml:space="preserve">). </w:t>
      </w:r>
    </w:p>
    <w:p w14:paraId="4161F4FA" w14:textId="45D08D8B" w:rsidR="00564225" w:rsidRDefault="00564225" w:rsidP="00AE24DE">
      <w:pPr>
        <w:spacing w:line="480" w:lineRule="auto"/>
        <w:rPr>
          <w:ins w:id="867" w:author="Reis-Filho, Jorge S./Pathology" w:date="2019-07-13T21:43:00Z"/>
          <w:rFonts w:ascii="Arial" w:eastAsia="Arial" w:hAnsi="Arial" w:cs="Arial"/>
          <w:color w:val="000000" w:themeColor="text1"/>
          <w:sz w:val="22"/>
        </w:rPr>
      </w:pPr>
    </w:p>
    <w:p w14:paraId="18AF4E8A" w14:textId="4B9A3FAF" w:rsidR="00564225" w:rsidRPr="0030441E" w:rsidRDefault="00564225" w:rsidP="00AE24DE">
      <w:pPr>
        <w:spacing w:line="480" w:lineRule="auto"/>
        <w:rPr>
          <w:ins w:id="868" w:author="Reis-Filho, Jorge S./Pathology" w:date="2019-07-13T21:44:00Z"/>
          <w:rFonts w:ascii="Arial" w:eastAsia="Arial" w:hAnsi="Arial" w:cs="Arial"/>
          <w:color w:val="0033CC"/>
          <w:sz w:val="22"/>
          <w:rPrChange w:id="869" w:author="Reis-Filho, Jorge S./Pathology" w:date="2019-07-13T23:19:00Z">
            <w:rPr>
              <w:ins w:id="870" w:author="Reis-Filho, Jorge S./Pathology" w:date="2019-07-13T21:44:00Z"/>
              <w:rFonts w:ascii="Arial" w:eastAsia="Arial" w:hAnsi="Arial" w:cs="Arial"/>
              <w:color w:val="000000" w:themeColor="text1"/>
              <w:sz w:val="22"/>
            </w:rPr>
          </w:rPrChange>
        </w:rPr>
      </w:pPr>
      <w:bookmarkStart w:id="871" w:name="_Hlk13947764"/>
      <w:commentRangeStart w:id="872"/>
      <w:ins w:id="873" w:author="Reis-Filho, Jorge S./Pathology" w:date="2019-07-13T21:44:00Z">
        <w:r w:rsidRPr="0030441E">
          <w:rPr>
            <w:rFonts w:ascii="Arial" w:eastAsia="Arial" w:hAnsi="Arial" w:cs="Arial"/>
            <w:b/>
            <w:color w:val="0033CC"/>
            <w:sz w:val="22"/>
            <w:rPrChange w:id="874" w:author="Reis-Filho, Jorge S./Pathology" w:date="2019-07-13T23:19:00Z">
              <w:rPr>
                <w:rFonts w:ascii="Arial" w:eastAsia="Arial" w:hAnsi="Arial" w:cs="Arial"/>
                <w:b/>
                <w:color w:val="000000" w:themeColor="text1"/>
                <w:sz w:val="22"/>
              </w:rPr>
            </w:rPrChange>
          </w:rPr>
          <w:t>Gene c</w:t>
        </w:r>
      </w:ins>
      <w:ins w:id="875" w:author="Reis-Filho, Jorge S./Pathology" w:date="2019-07-13T21:43:00Z">
        <w:r w:rsidRPr="0030441E">
          <w:rPr>
            <w:rFonts w:ascii="Arial" w:eastAsia="Arial" w:hAnsi="Arial" w:cs="Arial"/>
            <w:b/>
            <w:color w:val="0033CC"/>
            <w:sz w:val="22"/>
            <w:rPrChange w:id="876" w:author="Reis-Filho, Jorge S./Pathology" w:date="2019-07-13T23:19:00Z">
              <w:rPr>
                <w:rFonts w:ascii="Arial" w:eastAsia="Arial" w:hAnsi="Arial" w:cs="Arial"/>
                <w:b/>
                <w:color w:val="000000" w:themeColor="text1"/>
                <w:sz w:val="22"/>
              </w:rPr>
            </w:rPrChange>
          </w:rPr>
          <w:t>opy number variation (CNV) detection</w:t>
        </w:r>
      </w:ins>
      <w:commentRangeEnd w:id="872"/>
      <w:ins w:id="877" w:author="Reis-Filho, Jorge S./Pathology" w:date="2019-07-13T22:16:00Z">
        <w:r w:rsidR="000265C3" w:rsidRPr="0030441E">
          <w:rPr>
            <w:rStyle w:val="CommentReference"/>
            <w:color w:val="0033CC"/>
            <w:rPrChange w:id="878" w:author="Reis-Filho, Jorge S./Pathology" w:date="2019-07-13T23:19:00Z">
              <w:rPr>
                <w:rStyle w:val="CommentReference"/>
              </w:rPr>
            </w:rPrChange>
          </w:rPr>
          <w:commentReference w:id="872"/>
        </w:r>
      </w:ins>
    </w:p>
    <w:bookmarkEnd w:id="871"/>
    <w:p w14:paraId="6CD2EFE0" w14:textId="5F7873A7" w:rsidR="00564225" w:rsidRPr="0030441E" w:rsidRDefault="00564225" w:rsidP="00AE24DE">
      <w:pPr>
        <w:spacing w:line="480" w:lineRule="auto"/>
        <w:rPr>
          <w:rFonts w:ascii="Arial" w:eastAsia="Arial" w:hAnsi="Arial" w:cs="Arial"/>
          <w:b/>
          <w:color w:val="0033CC"/>
          <w:sz w:val="22"/>
          <w:rPrChange w:id="879" w:author="Reis-Filho, Jorge S./Pathology" w:date="2019-07-13T23:19:00Z">
            <w:rPr>
              <w:rFonts w:ascii="Arial" w:eastAsia="Arial" w:hAnsi="Arial" w:cs="Arial"/>
              <w:color w:val="000000" w:themeColor="text1"/>
              <w:sz w:val="22"/>
            </w:rPr>
          </w:rPrChange>
        </w:rPr>
      </w:pPr>
      <w:ins w:id="880" w:author="Reis-Filho, Jorge S./Pathology" w:date="2019-07-13T21:44:00Z">
        <w:r w:rsidRPr="0030441E">
          <w:rPr>
            <w:rFonts w:ascii="Arial" w:eastAsia="Arial" w:hAnsi="Arial" w:cs="Arial"/>
            <w:color w:val="0033CC"/>
            <w:sz w:val="22"/>
            <w:rPrChange w:id="881" w:author="Reis-Filho, Jorge S./Pathology" w:date="2019-07-13T23:19:00Z">
              <w:rPr>
                <w:rFonts w:ascii="Arial" w:eastAsia="Arial" w:hAnsi="Arial" w:cs="Arial"/>
                <w:color w:val="000000" w:themeColor="text1"/>
                <w:sz w:val="22"/>
              </w:rPr>
            </w:rPrChange>
          </w:rPr>
          <w:t xml:space="preserve">As an exploratory, hypothesis generating analysis, we sought to define whether the high-intensity cfDNA assay would </w:t>
        </w:r>
      </w:ins>
      <w:ins w:id="882" w:author="Reis-Filho, Jorge S./Pathology" w:date="2019-07-13T21:45:00Z">
        <w:r w:rsidRPr="0030441E">
          <w:rPr>
            <w:rFonts w:ascii="Arial" w:eastAsia="Arial" w:hAnsi="Arial" w:cs="Arial"/>
            <w:i/>
            <w:color w:val="0033CC"/>
            <w:sz w:val="22"/>
            <w:rPrChange w:id="883" w:author="Reis-Filho, Jorge S./Pathology" w:date="2019-07-13T23:19:00Z">
              <w:rPr>
                <w:rFonts w:ascii="Arial" w:eastAsia="Arial" w:hAnsi="Arial" w:cs="Arial"/>
                <w:i/>
                <w:color w:val="000000" w:themeColor="text1"/>
                <w:sz w:val="22"/>
              </w:rPr>
            </w:rPrChange>
          </w:rPr>
          <w:t xml:space="preserve">de novo </w:t>
        </w:r>
      </w:ins>
      <w:ins w:id="884" w:author="Reis-Filho, Jorge S./Pathology" w:date="2019-07-13T21:44:00Z">
        <w:r w:rsidRPr="0030441E">
          <w:rPr>
            <w:rFonts w:ascii="Arial" w:eastAsia="Arial" w:hAnsi="Arial" w:cs="Arial"/>
            <w:color w:val="0033CC"/>
            <w:sz w:val="22"/>
            <w:rPrChange w:id="885" w:author="Reis-Filho, Jorge S./Pathology" w:date="2019-07-13T23:19:00Z">
              <w:rPr>
                <w:rFonts w:ascii="Arial" w:eastAsia="Arial" w:hAnsi="Arial" w:cs="Arial"/>
                <w:color w:val="000000" w:themeColor="text1"/>
                <w:sz w:val="22"/>
              </w:rPr>
            </w:rPrChange>
          </w:rPr>
          <w:t>detect CNVs</w:t>
        </w:r>
      </w:ins>
      <w:ins w:id="886" w:author="Reis-Filho, Jorge S./Pathology" w:date="2019-07-13T21:49:00Z">
        <w:r w:rsidR="00997664" w:rsidRPr="0030441E">
          <w:rPr>
            <w:rFonts w:ascii="Arial" w:eastAsia="Arial" w:hAnsi="Arial" w:cs="Arial"/>
            <w:color w:val="0033CC"/>
            <w:sz w:val="22"/>
            <w:rPrChange w:id="887" w:author="Reis-Filho, Jorge S./Pathology" w:date="2019-07-13T23:19:00Z">
              <w:rPr>
                <w:rFonts w:ascii="Arial" w:eastAsia="Arial" w:hAnsi="Arial" w:cs="Arial"/>
                <w:color w:val="000000" w:themeColor="text1"/>
                <w:sz w:val="22"/>
              </w:rPr>
            </w:rPrChange>
          </w:rPr>
          <w:t xml:space="preserve">. We </w:t>
        </w:r>
        <w:del w:id="888" w:author="David Brown" w:date="2019-07-18T00:12:00Z">
          <w:r w:rsidR="00997664" w:rsidRPr="0030441E" w:rsidDel="00314915">
            <w:rPr>
              <w:rFonts w:ascii="Arial" w:eastAsia="Arial" w:hAnsi="Arial" w:cs="Arial"/>
              <w:color w:val="0033CC"/>
              <w:sz w:val="22"/>
              <w:rPrChange w:id="889" w:author="Reis-Filho, Jorge S./Pathology" w:date="2019-07-13T23:19:00Z">
                <w:rPr>
                  <w:rFonts w:ascii="Arial" w:eastAsia="Arial" w:hAnsi="Arial" w:cs="Arial"/>
                  <w:color w:val="000000" w:themeColor="text1"/>
                  <w:sz w:val="22"/>
                </w:rPr>
              </w:rPrChange>
            </w:rPr>
            <w:delText xml:space="preserve">have </w:delText>
          </w:r>
        </w:del>
        <w:r w:rsidR="00997664" w:rsidRPr="0030441E">
          <w:rPr>
            <w:rFonts w:ascii="Arial" w:eastAsia="Arial" w:hAnsi="Arial" w:cs="Arial"/>
            <w:color w:val="0033CC"/>
            <w:sz w:val="22"/>
            <w:rPrChange w:id="890" w:author="Reis-Filho, Jorge S./Pathology" w:date="2019-07-13T23:19:00Z">
              <w:rPr>
                <w:rFonts w:ascii="Arial" w:eastAsia="Arial" w:hAnsi="Arial" w:cs="Arial"/>
                <w:color w:val="000000" w:themeColor="text1"/>
                <w:sz w:val="22"/>
              </w:rPr>
            </w:rPrChange>
          </w:rPr>
          <w:t>observed a relatively good concordance between CNVs detected in tumor biops</w:t>
        </w:r>
        <w:del w:id="891" w:author="David Brown" w:date="2019-07-18T00:13:00Z">
          <w:r w:rsidR="00997664" w:rsidRPr="0030441E" w:rsidDel="004D71CD">
            <w:rPr>
              <w:rFonts w:ascii="Arial" w:eastAsia="Arial" w:hAnsi="Arial" w:cs="Arial"/>
              <w:color w:val="0033CC"/>
              <w:sz w:val="22"/>
              <w:rPrChange w:id="892" w:author="Reis-Filho, Jorge S./Pathology" w:date="2019-07-13T23:19:00Z">
                <w:rPr>
                  <w:rFonts w:ascii="Arial" w:eastAsia="Arial" w:hAnsi="Arial" w:cs="Arial"/>
                  <w:color w:val="000000" w:themeColor="text1"/>
                  <w:sz w:val="22"/>
                </w:rPr>
              </w:rPrChange>
            </w:rPr>
            <w:delText>y</w:delText>
          </w:r>
        </w:del>
      </w:ins>
      <w:ins w:id="893" w:author="David Brown" w:date="2019-07-18T00:13:00Z">
        <w:r w:rsidR="004D71CD">
          <w:rPr>
            <w:rFonts w:ascii="Arial" w:eastAsia="Arial" w:hAnsi="Arial" w:cs="Arial"/>
            <w:color w:val="0033CC"/>
            <w:sz w:val="22"/>
          </w:rPr>
          <w:t>ies</w:t>
        </w:r>
      </w:ins>
      <w:ins w:id="894" w:author="Reis-Filho, Jorge S./Pathology" w:date="2019-07-13T21:49:00Z">
        <w:r w:rsidR="00997664" w:rsidRPr="0030441E">
          <w:rPr>
            <w:rFonts w:ascii="Arial" w:eastAsia="Arial" w:hAnsi="Arial" w:cs="Arial"/>
            <w:color w:val="0033CC"/>
            <w:sz w:val="22"/>
            <w:rPrChange w:id="895" w:author="Reis-Filho, Jorge S./Pathology" w:date="2019-07-13T23:19:00Z">
              <w:rPr>
                <w:rFonts w:ascii="Arial" w:eastAsia="Arial" w:hAnsi="Arial" w:cs="Arial"/>
                <w:color w:val="000000" w:themeColor="text1"/>
                <w:sz w:val="22"/>
              </w:rPr>
            </w:rPrChange>
          </w:rPr>
          <w:t xml:space="preserve"> and cfDNA </w:t>
        </w:r>
      </w:ins>
      <w:ins w:id="896" w:author="David Brown" w:date="2019-07-18T00:21:00Z">
        <w:r w:rsidR="004D71CD">
          <w:rPr>
            <w:rFonts w:ascii="Arial" w:eastAsia="Arial" w:hAnsi="Arial" w:cs="Arial"/>
            <w:color w:val="0033CC"/>
            <w:sz w:val="22"/>
          </w:rPr>
          <w:t xml:space="preserve">only </w:t>
        </w:r>
      </w:ins>
      <w:ins w:id="897" w:author="Reis-Filho, Jorge S./Pathology" w:date="2019-07-13T21:50:00Z">
        <w:r w:rsidR="00997664" w:rsidRPr="0030441E">
          <w:rPr>
            <w:rFonts w:ascii="Arial" w:eastAsia="Arial" w:hAnsi="Arial" w:cs="Arial"/>
            <w:color w:val="0033CC"/>
            <w:sz w:val="22"/>
            <w:rPrChange w:id="898" w:author="Reis-Filho, Jorge S./Pathology" w:date="2019-07-13T23:19:00Z">
              <w:rPr>
                <w:rFonts w:ascii="Arial" w:eastAsia="Arial" w:hAnsi="Arial" w:cs="Arial"/>
                <w:color w:val="000000" w:themeColor="text1"/>
                <w:sz w:val="22"/>
              </w:rPr>
            </w:rPrChange>
          </w:rPr>
          <w:t>in cases whe</w:t>
        </w:r>
        <w:del w:id="899" w:author="David Brown" w:date="2019-07-18T00:13:00Z">
          <w:r w:rsidR="00997664" w:rsidRPr="0030441E" w:rsidDel="004D71CD">
            <w:rPr>
              <w:rFonts w:ascii="Arial" w:eastAsia="Arial" w:hAnsi="Arial" w:cs="Arial"/>
              <w:color w:val="0033CC"/>
              <w:sz w:val="22"/>
              <w:rPrChange w:id="900" w:author="Reis-Filho, Jorge S./Pathology" w:date="2019-07-13T23:19:00Z">
                <w:rPr>
                  <w:rFonts w:ascii="Arial" w:eastAsia="Arial" w:hAnsi="Arial" w:cs="Arial"/>
                  <w:color w:val="000000" w:themeColor="text1"/>
                  <w:sz w:val="22"/>
                </w:rPr>
              </w:rPrChange>
            </w:rPr>
            <w:delText>re</w:delText>
          </w:r>
        </w:del>
      </w:ins>
      <w:ins w:id="901" w:author="David Brown" w:date="2019-07-18T00:21:00Z">
        <w:r w:rsidR="004D71CD">
          <w:rPr>
            <w:rFonts w:ascii="Arial" w:eastAsia="Arial" w:hAnsi="Arial" w:cs="Arial"/>
            <w:color w:val="0033CC"/>
            <w:sz w:val="22"/>
          </w:rPr>
          <w:t>re</w:t>
        </w:r>
      </w:ins>
      <w:ins w:id="902" w:author="Reis-Filho, Jorge S./Pathology" w:date="2019-07-13T21:50:00Z">
        <w:r w:rsidR="00997664" w:rsidRPr="0030441E">
          <w:rPr>
            <w:rFonts w:ascii="Arial" w:eastAsia="Arial" w:hAnsi="Arial" w:cs="Arial"/>
            <w:color w:val="0033CC"/>
            <w:sz w:val="22"/>
            <w:rPrChange w:id="903" w:author="Reis-Filho, Jorge S./Pathology" w:date="2019-07-13T23:19:00Z">
              <w:rPr>
                <w:rFonts w:ascii="Arial" w:eastAsia="Arial" w:hAnsi="Arial" w:cs="Arial"/>
                <w:color w:val="000000" w:themeColor="text1"/>
                <w:sz w:val="22"/>
              </w:rPr>
            </w:rPrChange>
          </w:rPr>
          <w:t xml:space="preserve"> the </w:t>
        </w:r>
        <w:proofErr w:type="spellStart"/>
        <w:r w:rsidR="00997664" w:rsidRPr="0030441E">
          <w:rPr>
            <w:rFonts w:ascii="Arial" w:eastAsia="Arial" w:hAnsi="Arial" w:cs="Arial"/>
            <w:color w:val="0033CC"/>
            <w:sz w:val="22"/>
            <w:rPrChange w:id="904"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rPrChange w:id="905" w:author="Reis-Filho, Jorge S./Pathology" w:date="2019-07-13T23:19:00Z">
              <w:rPr>
                <w:rFonts w:ascii="Arial" w:eastAsia="Arial" w:hAnsi="Arial" w:cs="Arial"/>
                <w:color w:val="000000" w:themeColor="text1"/>
                <w:sz w:val="22"/>
              </w:rPr>
            </w:rPrChange>
          </w:rPr>
          <w:t xml:space="preserve"> fractions were </w:t>
        </w:r>
      </w:ins>
      <w:ins w:id="906" w:author="Reis-Filho, Jorge S./Pathology" w:date="2019-07-13T22:03:00Z">
        <w:r w:rsidR="00EB1AB8" w:rsidRPr="0030441E">
          <w:rPr>
            <w:rFonts w:ascii="Arial" w:eastAsia="Arial" w:hAnsi="Arial" w:cs="Arial"/>
            <w:color w:val="0033CC"/>
            <w:sz w:val="22"/>
          </w:rPr>
          <w:t>≥</w:t>
        </w:r>
      </w:ins>
      <w:ins w:id="907" w:author="Reis-Filho, Jorge S./Pathology" w:date="2019-07-13T21:50:00Z">
        <w:r w:rsidR="00997664" w:rsidRPr="0030441E">
          <w:rPr>
            <w:rFonts w:ascii="Arial" w:eastAsia="Arial" w:hAnsi="Arial" w:cs="Arial"/>
            <w:color w:val="0033CC"/>
            <w:sz w:val="22"/>
            <w:rPrChange w:id="908" w:author="Reis-Filho, Jorge S./Pathology" w:date="2019-07-13T23:19:00Z">
              <w:rPr>
                <w:rFonts w:ascii="Arial" w:eastAsia="Arial" w:hAnsi="Arial" w:cs="Arial"/>
                <w:color w:val="000000" w:themeColor="text1"/>
                <w:sz w:val="22"/>
              </w:rPr>
            </w:rPrChange>
          </w:rPr>
          <w:t>10% (</w:t>
        </w:r>
      </w:ins>
      <w:ins w:id="909" w:author="Reis-Filho, Jorge S./Pathology" w:date="2019-07-13T21:53:00Z">
        <w:del w:id="910" w:author="David Brown" w:date="2019-07-18T00:13:00Z">
          <w:r w:rsidR="00997664" w:rsidRPr="0030441E" w:rsidDel="004D71CD">
            <w:rPr>
              <w:rFonts w:ascii="Arial" w:eastAsia="Arial" w:hAnsi="Arial" w:cs="Arial"/>
              <w:color w:val="0033CC"/>
              <w:sz w:val="22"/>
              <w:rPrChange w:id="911" w:author="Reis-Filho, Jorge S./Pathology" w:date="2019-07-13T23:19:00Z">
                <w:rPr>
                  <w:rFonts w:ascii="Arial" w:eastAsia="Arial" w:hAnsi="Arial" w:cs="Arial"/>
                  <w:color w:val="000000" w:themeColor="text1"/>
                  <w:sz w:val="22"/>
                </w:rPr>
              </w:rPrChange>
            </w:rPr>
            <w:delText>?? of ?? patients</w:delText>
          </w:r>
        </w:del>
      </w:ins>
      <w:ins w:id="912" w:author="Reis-Filho, Jorge S./Pathology" w:date="2019-07-13T22:16:00Z">
        <w:del w:id="913" w:author="David Brown" w:date="2019-07-18T00:13:00Z">
          <w:r w:rsidR="000265C3" w:rsidRPr="0030441E" w:rsidDel="004D71CD">
            <w:rPr>
              <w:rFonts w:ascii="Arial" w:eastAsia="Arial" w:hAnsi="Arial" w:cs="Arial"/>
              <w:color w:val="0033CC"/>
              <w:sz w:val="22"/>
            </w:rPr>
            <w:delText>;</w:delText>
          </w:r>
        </w:del>
      </w:ins>
      <w:ins w:id="914" w:author="Reis-Filho, Jorge S./Pathology" w:date="2019-07-13T22:03:00Z">
        <w:del w:id="915" w:author="David Brown" w:date="2019-07-18T00:13:00Z">
          <w:r w:rsidR="00EB1AB8" w:rsidRPr="0030441E" w:rsidDel="004D71CD">
            <w:rPr>
              <w:rFonts w:ascii="Arial" w:eastAsia="Arial" w:hAnsi="Arial" w:cs="Arial"/>
              <w:color w:val="0033CC"/>
              <w:sz w:val="22"/>
            </w:rPr>
            <w:delText xml:space="preserve"> </w:delText>
          </w:r>
        </w:del>
        <w:r w:rsidR="00EB1AB8" w:rsidRPr="0030441E">
          <w:rPr>
            <w:rFonts w:ascii="Arial" w:eastAsia="Arial" w:hAnsi="Arial" w:cs="Arial"/>
            <w:b/>
            <w:color w:val="0033CC"/>
            <w:sz w:val="22"/>
            <w:highlight w:val="yellow"/>
            <w:rPrChange w:id="916" w:author="Reis-Filho, Jorge S./Pathology" w:date="2019-07-13T23:19:00Z">
              <w:rPr>
                <w:rFonts w:ascii="Arial" w:eastAsia="Arial" w:hAnsi="Arial" w:cs="Arial"/>
                <w:b/>
                <w:color w:val="0033CC"/>
                <w:sz w:val="22"/>
              </w:rPr>
            </w:rPrChange>
          </w:rPr>
          <w:t>Supplementar</w:t>
        </w:r>
      </w:ins>
      <w:ins w:id="917" w:author="Reis-Filho, Jorge S./Pathology" w:date="2019-07-13T22:04:00Z">
        <w:r w:rsidR="00EB1AB8" w:rsidRPr="0030441E">
          <w:rPr>
            <w:rFonts w:ascii="Arial" w:eastAsia="Arial" w:hAnsi="Arial" w:cs="Arial"/>
            <w:b/>
            <w:color w:val="0033CC"/>
            <w:sz w:val="22"/>
            <w:highlight w:val="yellow"/>
            <w:rPrChange w:id="918" w:author="Reis-Filho, Jorge S./Pathology" w:date="2019-07-13T23:19:00Z">
              <w:rPr>
                <w:rFonts w:ascii="Arial" w:eastAsia="Arial" w:hAnsi="Arial" w:cs="Arial"/>
                <w:b/>
                <w:color w:val="0033CC"/>
                <w:sz w:val="22"/>
              </w:rPr>
            </w:rPrChange>
          </w:rPr>
          <w:t>y Fig</w:t>
        </w:r>
      </w:ins>
      <w:ins w:id="919" w:author="David Brown" w:date="2019-07-18T02:47:00Z">
        <w:r w:rsidR="00AB04B7">
          <w:rPr>
            <w:rFonts w:ascii="Arial" w:eastAsia="Arial" w:hAnsi="Arial" w:cs="Arial"/>
            <w:b/>
            <w:color w:val="0033CC"/>
            <w:sz w:val="22"/>
            <w:highlight w:val="yellow"/>
          </w:rPr>
          <w:t>s.</w:t>
        </w:r>
      </w:ins>
      <w:ins w:id="920" w:author="Reis-Filho, Jorge S./Pathology" w:date="2019-07-13T22:04:00Z">
        <w:del w:id="921" w:author="David Brown" w:date="2019-07-18T02:47:00Z">
          <w:r w:rsidR="00EB1AB8" w:rsidRPr="0030441E" w:rsidDel="00AB04B7">
            <w:rPr>
              <w:rFonts w:ascii="Arial" w:eastAsia="Arial" w:hAnsi="Arial" w:cs="Arial"/>
              <w:b/>
              <w:color w:val="0033CC"/>
              <w:sz w:val="22"/>
              <w:highlight w:val="yellow"/>
              <w:rPrChange w:id="922" w:author="Reis-Filho, Jorge S./Pathology" w:date="2019-07-13T23:19:00Z">
                <w:rPr>
                  <w:rFonts w:ascii="Arial" w:eastAsia="Arial" w:hAnsi="Arial" w:cs="Arial"/>
                  <w:b/>
                  <w:color w:val="0033CC"/>
                  <w:sz w:val="22"/>
                </w:rPr>
              </w:rPrChange>
            </w:rPr>
            <w:delText>s.</w:delText>
          </w:r>
        </w:del>
        <w:r w:rsidR="00EB1AB8" w:rsidRPr="0030441E">
          <w:rPr>
            <w:rFonts w:ascii="Arial" w:eastAsia="Arial" w:hAnsi="Arial" w:cs="Arial"/>
            <w:b/>
            <w:color w:val="0033CC"/>
            <w:sz w:val="22"/>
            <w:highlight w:val="yellow"/>
            <w:rPrChange w:id="923" w:author="Reis-Filho, Jorge S./Pathology" w:date="2019-07-13T23:19:00Z">
              <w:rPr>
                <w:rFonts w:ascii="Arial" w:eastAsia="Arial" w:hAnsi="Arial" w:cs="Arial"/>
                <w:b/>
                <w:color w:val="0033CC"/>
                <w:sz w:val="22"/>
              </w:rPr>
            </w:rPrChange>
          </w:rPr>
          <w:t xml:space="preserve"> </w:t>
        </w:r>
        <w:del w:id="924" w:author="David Brown" w:date="2019-07-18T02:47:00Z">
          <w:r w:rsidR="00EB1AB8" w:rsidRPr="0030441E" w:rsidDel="00AB04B7">
            <w:rPr>
              <w:rFonts w:ascii="Arial" w:eastAsia="Arial" w:hAnsi="Arial" w:cs="Arial"/>
              <w:b/>
              <w:color w:val="0033CC"/>
              <w:sz w:val="22"/>
              <w:highlight w:val="yellow"/>
              <w:rPrChange w:id="925" w:author="Reis-Filho, Jorge S./Pathology" w:date="2019-07-13T23:19:00Z">
                <w:rPr>
                  <w:rFonts w:ascii="Arial" w:eastAsia="Arial" w:hAnsi="Arial" w:cs="Arial"/>
                  <w:b/>
                  <w:color w:val="0033CC"/>
                  <w:sz w:val="22"/>
                </w:rPr>
              </w:rPrChange>
            </w:rPr>
            <w:delText>RR</w:delText>
          </w:r>
        </w:del>
        <w:r w:rsidR="00EB1AB8" w:rsidRPr="0030441E">
          <w:rPr>
            <w:rFonts w:ascii="Arial" w:eastAsia="Arial" w:hAnsi="Arial" w:cs="Arial"/>
            <w:b/>
            <w:color w:val="0033CC"/>
            <w:sz w:val="22"/>
            <w:highlight w:val="yellow"/>
            <w:rPrChange w:id="926" w:author="Reis-Filho, Jorge S./Pathology" w:date="2019-07-13T23:19:00Z">
              <w:rPr>
                <w:rFonts w:ascii="Arial" w:eastAsia="Arial" w:hAnsi="Arial" w:cs="Arial"/>
                <w:b/>
                <w:color w:val="0033CC"/>
                <w:sz w:val="22"/>
              </w:rPr>
            </w:rPrChange>
          </w:rPr>
          <w:t>1</w:t>
        </w:r>
      </w:ins>
      <w:ins w:id="927" w:author="David Brown" w:date="2019-07-18T02:47:00Z">
        <w:r w:rsidR="00AB04B7">
          <w:rPr>
            <w:rFonts w:ascii="Arial" w:eastAsia="Arial" w:hAnsi="Arial" w:cs="Arial"/>
            <w:b/>
            <w:color w:val="0033CC"/>
            <w:sz w:val="22"/>
            <w:highlight w:val="yellow"/>
          </w:rPr>
          <w:t>4 and 15</w:t>
        </w:r>
      </w:ins>
      <w:ins w:id="928" w:author="Reis-Filho, Jorge S./Pathology" w:date="2019-07-13T22:04:00Z">
        <w:del w:id="929" w:author="David Brown" w:date="2019-07-18T00:26:00Z">
          <w:r w:rsidR="00EB1AB8" w:rsidRPr="0030441E" w:rsidDel="00E80A83">
            <w:rPr>
              <w:rFonts w:ascii="Arial" w:eastAsia="Arial" w:hAnsi="Arial" w:cs="Arial"/>
              <w:b/>
              <w:color w:val="0033CC"/>
              <w:sz w:val="22"/>
              <w:highlight w:val="yellow"/>
              <w:rPrChange w:id="930" w:author="Reis-Filho, Jorge S./Pathology" w:date="2019-07-13T23:19:00Z">
                <w:rPr>
                  <w:rFonts w:ascii="Arial" w:eastAsia="Arial" w:hAnsi="Arial" w:cs="Arial"/>
                  <w:b/>
                  <w:color w:val="0033CC"/>
                  <w:sz w:val="22"/>
                </w:rPr>
              </w:rPrChange>
            </w:rPr>
            <w:delText>7-RR20</w:delText>
          </w:r>
        </w:del>
      </w:ins>
      <w:ins w:id="931" w:author="Reis-Filho, Jorge S./Pathology" w:date="2019-07-13T21:50:00Z">
        <w:r w:rsidR="00997664" w:rsidRPr="0030441E">
          <w:rPr>
            <w:rFonts w:ascii="Arial" w:eastAsia="Arial" w:hAnsi="Arial" w:cs="Arial"/>
            <w:color w:val="0033CC"/>
            <w:sz w:val="22"/>
            <w:rPrChange w:id="932" w:author="Reis-Filho, Jorge S./Pathology" w:date="2019-07-13T23:19:00Z">
              <w:rPr>
                <w:rFonts w:ascii="Arial" w:eastAsia="Arial" w:hAnsi="Arial" w:cs="Arial"/>
                <w:color w:val="000000" w:themeColor="text1"/>
                <w:sz w:val="22"/>
              </w:rPr>
            </w:rPrChange>
          </w:rPr>
          <w:t xml:space="preserve">). </w:t>
        </w:r>
      </w:ins>
      <w:ins w:id="933" w:author="David Brown" w:date="2019-07-18T00:23:00Z">
        <w:r w:rsidR="00E80A83">
          <w:rPr>
            <w:rFonts w:ascii="Arial" w:eastAsia="Arial" w:hAnsi="Arial" w:cs="Arial"/>
            <w:color w:val="0033CC"/>
            <w:sz w:val="22"/>
          </w:rPr>
          <w:t>Despite this limitation o</w:t>
        </w:r>
      </w:ins>
      <w:ins w:id="934" w:author="David Brown" w:date="2019-07-18T00:35:00Z">
        <w:r w:rsidR="00693945">
          <w:rPr>
            <w:rFonts w:ascii="Arial" w:eastAsia="Arial" w:hAnsi="Arial" w:cs="Arial"/>
            <w:color w:val="0033CC"/>
            <w:sz w:val="22"/>
          </w:rPr>
          <w:t>n</w:t>
        </w:r>
      </w:ins>
      <w:ins w:id="935" w:author="David Brown" w:date="2019-07-18T00:23:00Z">
        <w:r w:rsidR="00E80A83">
          <w:rPr>
            <w:rFonts w:ascii="Arial" w:eastAsia="Arial" w:hAnsi="Arial" w:cs="Arial"/>
            <w:color w:val="0033CC"/>
            <w:sz w:val="22"/>
          </w:rPr>
          <w:t xml:space="preserve"> </w:t>
        </w:r>
        <w:proofErr w:type="spellStart"/>
        <w:r w:rsidR="00E80A83">
          <w:rPr>
            <w:rFonts w:ascii="Arial" w:eastAsia="Arial" w:hAnsi="Arial" w:cs="Arial"/>
            <w:color w:val="0033CC"/>
            <w:sz w:val="22"/>
          </w:rPr>
          <w:t>ctDNA</w:t>
        </w:r>
        <w:proofErr w:type="spellEnd"/>
        <w:r w:rsidR="00E80A83">
          <w:rPr>
            <w:rFonts w:ascii="Arial" w:eastAsia="Arial" w:hAnsi="Arial" w:cs="Arial"/>
            <w:color w:val="0033CC"/>
            <w:sz w:val="22"/>
          </w:rPr>
          <w:t xml:space="preserve"> fraction, </w:t>
        </w:r>
      </w:ins>
      <w:ins w:id="936" w:author="Reis-Filho, Jorge S./Pathology" w:date="2019-07-13T21:53:00Z">
        <w:del w:id="937" w:author="David Brown" w:date="2019-07-18T00:23:00Z">
          <w:r w:rsidR="00997664" w:rsidRPr="0030441E" w:rsidDel="00E80A83">
            <w:rPr>
              <w:rFonts w:ascii="Arial" w:eastAsia="Arial" w:hAnsi="Arial" w:cs="Arial"/>
              <w:color w:val="0033CC"/>
              <w:sz w:val="22"/>
              <w:rPrChange w:id="938" w:author="Reis-Filho, Jorge S./Pathology" w:date="2019-07-13T23:19:00Z">
                <w:rPr>
                  <w:rFonts w:ascii="Arial" w:eastAsia="Arial" w:hAnsi="Arial" w:cs="Arial"/>
                  <w:color w:val="000000" w:themeColor="text1"/>
                  <w:sz w:val="22"/>
                </w:rPr>
              </w:rPrChange>
            </w:rPr>
            <w:delText>W</w:delText>
          </w:r>
        </w:del>
      </w:ins>
      <w:ins w:id="939" w:author="David Brown" w:date="2019-07-18T00:23:00Z">
        <w:r w:rsidR="00E80A83">
          <w:rPr>
            <w:rFonts w:ascii="Arial" w:eastAsia="Arial" w:hAnsi="Arial" w:cs="Arial"/>
            <w:color w:val="0033CC"/>
            <w:sz w:val="22"/>
          </w:rPr>
          <w:t>w</w:t>
        </w:r>
      </w:ins>
      <w:ins w:id="940" w:author="Reis-Filho, Jorge S./Pathology" w:date="2019-07-13T21:53:00Z">
        <w:r w:rsidR="00997664" w:rsidRPr="0030441E">
          <w:rPr>
            <w:rFonts w:ascii="Arial" w:eastAsia="Arial" w:hAnsi="Arial" w:cs="Arial"/>
            <w:color w:val="0033CC"/>
            <w:sz w:val="22"/>
            <w:rPrChange w:id="941" w:author="Reis-Filho, Jorge S./Pathology" w:date="2019-07-13T23:19:00Z">
              <w:rPr>
                <w:rFonts w:ascii="Arial" w:eastAsia="Arial" w:hAnsi="Arial" w:cs="Arial"/>
                <w:color w:val="000000" w:themeColor="text1"/>
                <w:sz w:val="22"/>
              </w:rPr>
            </w:rPrChange>
          </w:rPr>
          <w:t xml:space="preserve">e </w:t>
        </w:r>
        <w:del w:id="942" w:author="David Brown" w:date="2019-07-18T00:24:00Z">
          <w:r w:rsidR="00997664" w:rsidRPr="0030441E" w:rsidDel="00E80A83">
            <w:rPr>
              <w:rFonts w:ascii="Arial" w:eastAsia="Arial" w:hAnsi="Arial" w:cs="Arial"/>
              <w:color w:val="0033CC"/>
              <w:sz w:val="22"/>
              <w:rPrChange w:id="943" w:author="Reis-Filho, Jorge S./Pathology" w:date="2019-07-13T23:19:00Z">
                <w:rPr>
                  <w:rFonts w:ascii="Arial" w:eastAsia="Arial" w:hAnsi="Arial" w:cs="Arial"/>
                  <w:color w:val="000000" w:themeColor="text1"/>
                  <w:sz w:val="22"/>
                </w:rPr>
              </w:rPrChange>
            </w:rPr>
            <w:delText xml:space="preserve">next </w:delText>
          </w:r>
        </w:del>
        <w:r w:rsidR="00997664" w:rsidRPr="0030441E">
          <w:rPr>
            <w:rFonts w:ascii="Arial" w:eastAsia="Arial" w:hAnsi="Arial" w:cs="Arial"/>
            <w:color w:val="0033CC"/>
            <w:sz w:val="22"/>
            <w:rPrChange w:id="944" w:author="Reis-Filho, Jorge S./Pathology" w:date="2019-07-13T23:19:00Z">
              <w:rPr>
                <w:rFonts w:ascii="Arial" w:eastAsia="Arial" w:hAnsi="Arial" w:cs="Arial"/>
                <w:color w:val="000000" w:themeColor="text1"/>
                <w:sz w:val="22"/>
              </w:rPr>
            </w:rPrChange>
          </w:rPr>
          <w:t>sought to de</w:t>
        </w:r>
      </w:ins>
      <w:ins w:id="945" w:author="David Brown" w:date="2019-07-18T00:22:00Z">
        <w:r w:rsidR="00E80A83">
          <w:rPr>
            <w:rFonts w:ascii="Arial" w:eastAsia="Arial" w:hAnsi="Arial" w:cs="Arial"/>
            <w:color w:val="0033CC"/>
            <w:sz w:val="22"/>
          </w:rPr>
          <w:t>termin</w:t>
        </w:r>
      </w:ins>
      <w:ins w:id="946" w:author="David Brown" w:date="2019-07-18T00:23:00Z">
        <w:r w:rsidR="00E80A83">
          <w:rPr>
            <w:rFonts w:ascii="Arial" w:eastAsia="Arial" w:hAnsi="Arial" w:cs="Arial"/>
            <w:color w:val="0033CC"/>
            <w:sz w:val="22"/>
          </w:rPr>
          <w:t>e</w:t>
        </w:r>
      </w:ins>
      <w:ins w:id="947" w:author="Reis-Filho, Jorge S./Pathology" w:date="2019-07-13T21:53:00Z">
        <w:del w:id="948" w:author="David Brown" w:date="2019-07-18T00:22:00Z">
          <w:r w:rsidR="00997664" w:rsidRPr="0030441E" w:rsidDel="00E80A83">
            <w:rPr>
              <w:rFonts w:ascii="Arial" w:eastAsia="Arial" w:hAnsi="Arial" w:cs="Arial"/>
              <w:color w:val="0033CC"/>
              <w:sz w:val="22"/>
              <w:rPrChange w:id="949" w:author="Reis-Filho, Jorge S./Pathology" w:date="2019-07-13T23:19:00Z">
                <w:rPr>
                  <w:rFonts w:ascii="Arial" w:eastAsia="Arial" w:hAnsi="Arial" w:cs="Arial"/>
                  <w:color w:val="000000" w:themeColor="text1"/>
                  <w:sz w:val="22"/>
                </w:rPr>
              </w:rPrChange>
            </w:rPr>
            <w:delText>fine</w:delText>
          </w:r>
        </w:del>
        <w:r w:rsidR="00997664" w:rsidRPr="0030441E">
          <w:rPr>
            <w:rFonts w:ascii="Arial" w:eastAsia="Arial" w:hAnsi="Arial" w:cs="Arial"/>
            <w:color w:val="0033CC"/>
            <w:sz w:val="22"/>
            <w:rPrChange w:id="950" w:author="Reis-Filho, Jorge S./Pathology" w:date="2019-07-13T23:19:00Z">
              <w:rPr>
                <w:rFonts w:ascii="Arial" w:eastAsia="Arial" w:hAnsi="Arial" w:cs="Arial"/>
                <w:color w:val="000000" w:themeColor="text1"/>
                <w:sz w:val="22"/>
              </w:rPr>
            </w:rPrChange>
          </w:rPr>
          <w:t xml:space="preserve"> whether </w:t>
        </w:r>
      </w:ins>
      <w:ins w:id="951" w:author="Reis-Filho, Jorge S./Pathology" w:date="2019-07-13T21:51:00Z">
        <w:r w:rsidR="00997664" w:rsidRPr="0030441E">
          <w:rPr>
            <w:rFonts w:ascii="Arial" w:eastAsia="Arial" w:hAnsi="Arial" w:cs="Arial"/>
            <w:color w:val="0033CC"/>
            <w:sz w:val="22"/>
            <w:rPrChange w:id="952" w:author="Reis-Filho, Jorge S./Pathology" w:date="2019-07-13T23:19:00Z">
              <w:rPr>
                <w:rFonts w:ascii="Arial" w:eastAsia="Arial" w:hAnsi="Arial" w:cs="Arial"/>
                <w:color w:val="000000" w:themeColor="text1"/>
                <w:sz w:val="22"/>
              </w:rPr>
            </w:rPrChange>
          </w:rPr>
          <w:t xml:space="preserve">actionable CNVs </w:t>
        </w:r>
      </w:ins>
      <w:ins w:id="953" w:author="David Brown" w:date="2019-07-18T00:24:00Z">
        <w:r w:rsidR="00E80A83">
          <w:rPr>
            <w:rFonts w:ascii="Arial" w:eastAsia="Arial" w:hAnsi="Arial" w:cs="Arial"/>
            <w:color w:val="0033CC"/>
            <w:sz w:val="22"/>
          </w:rPr>
          <w:t xml:space="preserve">reported in the tumor biopsies </w:t>
        </w:r>
      </w:ins>
      <w:ins w:id="954" w:author="Reis-Filho, Jorge S./Pathology" w:date="2019-07-13T21:51:00Z">
        <w:del w:id="955" w:author="David Brown" w:date="2019-07-18T00:22:00Z">
          <w:r w:rsidR="00997664" w:rsidRPr="0030441E" w:rsidDel="004D71CD">
            <w:rPr>
              <w:rFonts w:ascii="Arial" w:eastAsia="Arial" w:hAnsi="Arial" w:cs="Arial"/>
              <w:color w:val="0033CC"/>
              <w:sz w:val="22"/>
              <w:rPrChange w:id="956" w:author="Reis-Filho, Jorge S./Pathology" w:date="2019-07-13T23:19:00Z">
                <w:rPr>
                  <w:rFonts w:ascii="Arial" w:eastAsia="Arial" w:hAnsi="Arial" w:cs="Arial"/>
                  <w:color w:val="000000" w:themeColor="text1"/>
                  <w:sz w:val="22"/>
                </w:rPr>
              </w:rPrChange>
            </w:rPr>
            <w:delText xml:space="preserve">(e.g. </w:delText>
          </w:r>
        </w:del>
      </w:ins>
      <w:ins w:id="957" w:author="Reis-Filho, Jorge S./Pathology" w:date="2019-07-13T21:46:00Z">
        <w:del w:id="958" w:author="David Brown" w:date="2019-07-18T00:22:00Z">
          <w:r w:rsidR="00997664" w:rsidRPr="0030441E" w:rsidDel="004D71CD">
            <w:rPr>
              <w:rFonts w:ascii="Arial" w:eastAsia="Arial" w:hAnsi="Arial" w:cs="Arial"/>
              <w:i/>
              <w:color w:val="0033CC"/>
              <w:sz w:val="22"/>
              <w:rPrChange w:id="959" w:author="Reis-Filho, Jorge S./Pathology" w:date="2019-07-13T23:19:00Z">
                <w:rPr>
                  <w:rFonts w:ascii="Arial" w:eastAsia="Arial" w:hAnsi="Arial" w:cs="Arial"/>
                  <w:i/>
                  <w:color w:val="000000" w:themeColor="text1"/>
                  <w:sz w:val="22"/>
                </w:rPr>
              </w:rPrChange>
            </w:rPr>
            <w:delText xml:space="preserve">ERBB2 </w:delText>
          </w:r>
          <w:r w:rsidR="00997664" w:rsidRPr="0030441E" w:rsidDel="004D71CD">
            <w:rPr>
              <w:rFonts w:ascii="Arial" w:eastAsia="Arial" w:hAnsi="Arial" w:cs="Arial"/>
              <w:color w:val="0033CC"/>
              <w:sz w:val="22"/>
              <w:rPrChange w:id="960" w:author="Reis-Filho, Jorge S./Pathology" w:date="2019-07-13T23:19:00Z">
                <w:rPr>
                  <w:rFonts w:ascii="Arial" w:eastAsia="Arial" w:hAnsi="Arial" w:cs="Arial"/>
                  <w:color w:val="000000" w:themeColor="text1"/>
                  <w:sz w:val="22"/>
                </w:rPr>
              </w:rPrChange>
            </w:rPr>
            <w:delText>(</w:delText>
          </w:r>
          <w:r w:rsidR="00997664" w:rsidRPr="0030441E" w:rsidDel="004D71CD">
            <w:rPr>
              <w:rFonts w:ascii="Arial" w:eastAsia="Arial" w:hAnsi="Arial" w:cs="Arial"/>
              <w:i/>
              <w:color w:val="0033CC"/>
              <w:sz w:val="22"/>
              <w:rPrChange w:id="961" w:author="Reis-Filho, Jorge S./Pathology" w:date="2019-07-13T23:19:00Z">
                <w:rPr>
                  <w:rFonts w:ascii="Arial" w:eastAsia="Arial" w:hAnsi="Arial" w:cs="Arial"/>
                  <w:i/>
                  <w:color w:val="000000" w:themeColor="text1"/>
                  <w:sz w:val="22"/>
                </w:rPr>
              </w:rPrChange>
            </w:rPr>
            <w:delText>HER2</w:delText>
          </w:r>
          <w:r w:rsidR="00997664" w:rsidRPr="0030441E" w:rsidDel="004D71CD">
            <w:rPr>
              <w:rFonts w:ascii="Arial" w:eastAsia="Arial" w:hAnsi="Arial" w:cs="Arial"/>
              <w:color w:val="0033CC"/>
              <w:sz w:val="22"/>
              <w:rPrChange w:id="962" w:author="Reis-Filho, Jorge S./Pathology" w:date="2019-07-13T23:19:00Z">
                <w:rPr>
                  <w:rFonts w:ascii="Arial" w:eastAsia="Arial" w:hAnsi="Arial" w:cs="Arial"/>
                  <w:color w:val="000000" w:themeColor="text1"/>
                  <w:sz w:val="22"/>
                </w:rPr>
              </w:rPrChange>
            </w:rPr>
            <w:delText>)</w:delText>
          </w:r>
          <w:r w:rsidR="00997664" w:rsidRPr="0030441E" w:rsidDel="004D71CD">
            <w:rPr>
              <w:rFonts w:ascii="Arial" w:eastAsia="Arial" w:hAnsi="Arial" w:cs="Arial"/>
              <w:i/>
              <w:color w:val="0033CC"/>
              <w:sz w:val="22"/>
              <w:rPrChange w:id="963" w:author="Reis-Filho, Jorge S./Pathology" w:date="2019-07-13T23:19:00Z">
                <w:rPr>
                  <w:rFonts w:ascii="Arial" w:eastAsia="Arial" w:hAnsi="Arial" w:cs="Arial"/>
                  <w:i/>
                  <w:color w:val="000000" w:themeColor="text1"/>
                  <w:sz w:val="22"/>
                </w:rPr>
              </w:rPrChange>
            </w:rPr>
            <w:delText xml:space="preserve"> </w:delText>
          </w:r>
        </w:del>
      </w:ins>
      <w:ins w:id="964" w:author="Reis-Filho, Jorge S./Pathology" w:date="2019-07-13T21:51:00Z">
        <w:del w:id="965" w:author="David Brown" w:date="2019-07-18T00:22:00Z">
          <w:r w:rsidR="00997664" w:rsidRPr="0030441E" w:rsidDel="004D71CD">
            <w:rPr>
              <w:rFonts w:ascii="Arial" w:eastAsia="Arial" w:hAnsi="Arial" w:cs="Arial"/>
              <w:color w:val="0033CC"/>
              <w:sz w:val="22"/>
              <w:rPrChange w:id="966" w:author="Reis-Filho, Jorge S./Pathology" w:date="2019-07-13T23:19:00Z">
                <w:rPr>
                  <w:rFonts w:ascii="Arial" w:eastAsia="Arial" w:hAnsi="Arial" w:cs="Arial"/>
                  <w:color w:val="000000" w:themeColor="text1"/>
                  <w:sz w:val="22"/>
                </w:rPr>
              </w:rPrChange>
            </w:rPr>
            <w:delText xml:space="preserve">amplification in </w:delText>
          </w:r>
        </w:del>
      </w:ins>
      <w:ins w:id="967" w:author="Reis-Filho, Jorge S./Pathology" w:date="2019-07-13T22:17:00Z">
        <w:del w:id="968" w:author="David Brown" w:date="2019-07-18T00:22:00Z">
          <w:r w:rsidR="00BE6275" w:rsidRPr="0030441E" w:rsidDel="004D71CD">
            <w:rPr>
              <w:rFonts w:ascii="Arial" w:eastAsia="Arial" w:hAnsi="Arial" w:cs="Arial"/>
              <w:color w:val="0033CC"/>
              <w:sz w:val="22"/>
            </w:rPr>
            <w:delText xml:space="preserve">MBCs </w:delText>
          </w:r>
        </w:del>
      </w:ins>
      <w:ins w:id="969" w:author="Reis-Filho, Jorge S./Pathology" w:date="2019-07-13T21:51:00Z">
        <w:del w:id="970" w:author="David Brown" w:date="2019-07-18T00:22:00Z">
          <w:r w:rsidR="00997664" w:rsidRPr="0030441E" w:rsidDel="004D71CD">
            <w:rPr>
              <w:rFonts w:ascii="Arial" w:eastAsia="Arial" w:hAnsi="Arial" w:cs="Arial"/>
              <w:color w:val="0033CC"/>
              <w:sz w:val="22"/>
              <w:rPrChange w:id="971" w:author="Reis-Filho, Jorge S./Pathology" w:date="2019-07-13T23:19:00Z">
                <w:rPr>
                  <w:rFonts w:ascii="Arial" w:eastAsia="Arial" w:hAnsi="Arial" w:cs="Arial"/>
                  <w:color w:val="000000" w:themeColor="text1"/>
                  <w:sz w:val="22"/>
                </w:rPr>
              </w:rPrChange>
            </w:rPr>
            <w:delText xml:space="preserve">(n=4) </w:delText>
          </w:r>
        </w:del>
      </w:ins>
      <w:ins w:id="972" w:author="Reis-Filho, Jorge S./Pathology" w:date="2019-07-13T21:46:00Z">
        <w:del w:id="973" w:author="David Brown" w:date="2019-07-18T00:22:00Z">
          <w:r w:rsidR="00997664" w:rsidRPr="0030441E" w:rsidDel="004D71CD">
            <w:rPr>
              <w:rFonts w:ascii="Arial" w:eastAsia="Arial" w:hAnsi="Arial" w:cs="Arial"/>
              <w:color w:val="0033CC"/>
              <w:sz w:val="22"/>
              <w:rPrChange w:id="974" w:author="Reis-Filho, Jorge S./Pathology" w:date="2019-07-13T23:19:00Z">
                <w:rPr>
                  <w:rFonts w:ascii="Arial" w:eastAsia="Arial" w:hAnsi="Arial" w:cs="Arial"/>
                  <w:color w:val="000000" w:themeColor="text1"/>
                  <w:sz w:val="22"/>
                </w:rPr>
              </w:rPrChange>
            </w:rPr>
            <w:delText xml:space="preserve">and </w:delText>
          </w:r>
          <w:r w:rsidR="00997664" w:rsidRPr="0030441E" w:rsidDel="004D71CD">
            <w:rPr>
              <w:rFonts w:ascii="Arial" w:eastAsia="Arial" w:hAnsi="Arial" w:cs="Arial"/>
              <w:i/>
              <w:color w:val="0033CC"/>
              <w:sz w:val="22"/>
              <w:rPrChange w:id="975" w:author="Reis-Filho, Jorge S./Pathology" w:date="2019-07-13T23:19:00Z">
                <w:rPr>
                  <w:rFonts w:ascii="Arial" w:eastAsia="Arial" w:hAnsi="Arial" w:cs="Arial"/>
                  <w:i/>
                  <w:color w:val="000000" w:themeColor="text1"/>
                  <w:sz w:val="22"/>
                </w:rPr>
              </w:rPrChange>
            </w:rPr>
            <w:delText xml:space="preserve">MET </w:delText>
          </w:r>
          <w:r w:rsidR="00997664" w:rsidRPr="0030441E" w:rsidDel="004D71CD">
            <w:rPr>
              <w:rFonts w:ascii="Arial" w:eastAsia="Arial" w:hAnsi="Arial" w:cs="Arial"/>
              <w:color w:val="0033CC"/>
              <w:sz w:val="22"/>
              <w:rPrChange w:id="976" w:author="Reis-Filho, Jorge S./Pathology" w:date="2019-07-13T23:19:00Z">
                <w:rPr>
                  <w:rFonts w:ascii="Arial" w:eastAsia="Arial" w:hAnsi="Arial" w:cs="Arial"/>
                  <w:color w:val="000000" w:themeColor="text1"/>
                  <w:sz w:val="22"/>
                </w:rPr>
              </w:rPrChange>
            </w:rPr>
            <w:delText>amplification in NSCLs</w:delText>
          </w:r>
        </w:del>
      </w:ins>
      <w:ins w:id="977" w:author="Reis-Filho, Jorge S./Pathology" w:date="2019-07-13T21:47:00Z">
        <w:del w:id="978" w:author="David Brown" w:date="2019-07-18T00:22:00Z">
          <w:r w:rsidR="00997664" w:rsidRPr="0030441E" w:rsidDel="004D71CD">
            <w:rPr>
              <w:rFonts w:ascii="Arial" w:eastAsia="Arial" w:hAnsi="Arial" w:cs="Arial"/>
              <w:color w:val="0033CC"/>
              <w:sz w:val="22"/>
              <w:rPrChange w:id="979" w:author="Reis-Filho, Jorge S./Pathology" w:date="2019-07-13T23:19:00Z">
                <w:rPr>
                  <w:rFonts w:ascii="Arial" w:eastAsia="Arial" w:hAnsi="Arial" w:cs="Arial"/>
                  <w:color w:val="000000" w:themeColor="text1"/>
                  <w:sz w:val="22"/>
                </w:rPr>
              </w:rPrChange>
            </w:rPr>
            <w:delText xml:space="preserve"> (n=1)</w:delText>
          </w:r>
        </w:del>
      </w:ins>
      <w:ins w:id="980" w:author="Reis-Filho, Jorge S./Pathology" w:date="2019-07-13T21:51:00Z">
        <w:del w:id="981" w:author="David Brown" w:date="2019-07-18T00:22:00Z">
          <w:r w:rsidR="00997664" w:rsidRPr="0030441E" w:rsidDel="004D71CD">
            <w:rPr>
              <w:rFonts w:ascii="Arial" w:eastAsia="Arial" w:hAnsi="Arial" w:cs="Arial"/>
              <w:color w:val="0033CC"/>
              <w:sz w:val="22"/>
              <w:rPrChange w:id="982" w:author="Reis-Filho, Jorge S./Pathology" w:date="2019-07-13T23:19:00Z">
                <w:rPr>
                  <w:rFonts w:ascii="Arial" w:eastAsia="Arial" w:hAnsi="Arial" w:cs="Arial"/>
                  <w:color w:val="000000" w:themeColor="text1"/>
                  <w:sz w:val="22"/>
                </w:rPr>
              </w:rPrChange>
            </w:rPr>
            <w:delText xml:space="preserve">) </w:delText>
          </w:r>
        </w:del>
        <w:del w:id="983" w:author="David Brown" w:date="2019-07-18T00:26:00Z">
          <w:r w:rsidR="00997664" w:rsidRPr="0030441E" w:rsidDel="00E80A83">
            <w:rPr>
              <w:rFonts w:ascii="Arial" w:eastAsia="Arial" w:hAnsi="Arial" w:cs="Arial"/>
              <w:color w:val="0033CC"/>
              <w:sz w:val="22"/>
              <w:rPrChange w:id="984" w:author="Reis-Filho, Jorge S./Pathology" w:date="2019-07-13T23:19:00Z">
                <w:rPr>
                  <w:rFonts w:ascii="Arial" w:eastAsia="Arial" w:hAnsi="Arial" w:cs="Arial"/>
                  <w:color w:val="000000" w:themeColor="text1"/>
                  <w:sz w:val="22"/>
                </w:rPr>
              </w:rPrChange>
            </w:rPr>
            <w:delText>would</w:delText>
          </w:r>
        </w:del>
      </w:ins>
      <w:ins w:id="985" w:author="David Brown" w:date="2019-07-18T00:26:00Z">
        <w:r w:rsidR="00E80A83">
          <w:rPr>
            <w:rFonts w:ascii="Arial" w:eastAsia="Arial" w:hAnsi="Arial" w:cs="Arial"/>
            <w:color w:val="0033CC"/>
            <w:sz w:val="22"/>
          </w:rPr>
          <w:t>could still</w:t>
        </w:r>
      </w:ins>
      <w:ins w:id="986" w:author="Reis-Filho, Jorge S./Pathology" w:date="2019-07-13T21:51:00Z">
        <w:r w:rsidR="00997664" w:rsidRPr="0030441E">
          <w:rPr>
            <w:rFonts w:ascii="Arial" w:eastAsia="Arial" w:hAnsi="Arial" w:cs="Arial"/>
            <w:color w:val="0033CC"/>
            <w:sz w:val="22"/>
            <w:rPrChange w:id="987" w:author="Reis-Filho, Jorge S./Pathology" w:date="2019-07-13T23:19:00Z">
              <w:rPr>
                <w:rFonts w:ascii="Arial" w:eastAsia="Arial" w:hAnsi="Arial" w:cs="Arial"/>
                <w:color w:val="000000" w:themeColor="text1"/>
                <w:sz w:val="22"/>
              </w:rPr>
            </w:rPrChange>
          </w:rPr>
          <w:t xml:space="preserve"> be </w:t>
        </w:r>
      </w:ins>
      <w:ins w:id="988" w:author="Reis-Filho, Jorge S./Pathology" w:date="2019-07-13T21:52:00Z">
        <w:r w:rsidR="00997664" w:rsidRPr="0030441E">
          <w:rPr>
            <w:rFonts w:ascii="Arial" w:eastAsia="Arial" w:hAnsi="Arial" w:cs="Arial"/>
            <w:color w:val="0033CC"/>
            <w:sz w:val="22"/>
            <w:rPrChange w:id="989" w:author="Reis-Filho, Jorge S./Pathology" w:date="2019-07-13T23:19:00Z">
              <w:rPr>
                <w:rFonts w:ascii="Arial" w:eastAsia="Arial" w:hAnsi="Arial" w:cs="Arial"/>
                <w:color w:val="000000" w:themeColor="text1"/>
                <w:sz w:val="22"/>
              </w:rPr>
            </w:rPrChange>
          </w:rPr>
          <w:t xml:space="preserve">detected </w:t>
        </w:r>
        <w:del w:id="990" w:author="David Brown" w:date="2019-07-18T00:24:00Z">
          <w:r w:rsidR="00997664" w:rsidRPr="0030441E" w:rsidDel="00E80A83">
            <w:rPr>
              <w:rFonts w:ascii="Arial" w:eastAsia="Arial" w:hAnsi="Arial" w:cs="Arial"/>
              <w:i/>
              <w:color w:val="0033CC"/>
              <w:sz w:val="22"/>
              <w:rPrChange w:id="991" w:author="Reis-Filho, Jorge S./Pathology" w:date="2019-07-13T23:19:00Z">
                <w:rPr>
                  <w:rFonts w:ascii="Arial" w:eastAsia="Arial" w:hAnsi="Arial" w:cs="Arial"/>
                  <w:i/>
                  <w:color w:val="000000" w:themeColor="text1"/>
                  <w:sz w:val="22"/>
                </w:rPr>
              </w:rPrChange>
            </w:rPr>
            <w:delText xml:space="preserve">de novo </w:delText>
          </w:r>
          <w:r w:rsidR="00997664" w:rsidRPr="0030441E" w:rsidDel="00E80A83">
            <w:rPr>
              <w:rFonts w:ascii="Arial" w:eastAsia="Arial" w:hAnsi="Arial" w:cs="Arial"/>
              <w:color w:val="0033CC"/>
              <w:sz w:val="22"/>
              <w:rPrChange w:id="992" w:author="Reis-Filho, Jorge S./Pathology" w:date="2019-07-13T23:19:00Z">
                <w:rPr>
                  <w:rFonts w:ascii="Arial" w:eastAsia="Arial" w:hAnsi="Arial" w:cs="Arial"/>
                  <w:color w:val="000000" w:themeColor="text1"/>
                  <w:sz w:val="22"/>
                </w:rPr>
              </w:rPrChange>
            </w:rPr>
            <w:delText>b</w:delText>
          </w:r>
        </w:del>
      </w:ins>
      <w:ins w:id="993" w:author="David Brown" w:date="2019-07-18T00:24:00Z">
        <w:r w:rsidR="00E80A83">
          <w:rPr>
            <w:rFonts w:ascii="Arial" w:eastAsia="Arial" w:hAnsi="Arial" w:cs="Arial"/>
            <w:color w:val="0033CC"/>
            <w:sz w:val="22"/>
          </w:rPr>
          <w:t>b</w:t>
        </w:r>
      </w:ins>
      <w:ins w:id="994" w:author="Reis-Filho, Jorge S./Pathology" w:date="2019-07-13T21:52:00Z">
        <w:r w:rsidR="00997664" w:rsidRPr="0030441E">
          <w:rPr>
            <w:rFonts w:ascii="Arial" w:eastAsia="Arial" w:hAnsi="Arial" w:cs="Arial"/>
            <w:color w:val="0033CC"/>
            <w:sz w:val="22"/>
            <w:rPrChange w:id="995" w:author="Reis-Filho, Jorge S./Pathology" w:date="2019-07-13T23:19:00Z">
              <w:rPr>
                <w:rFonts w:ascii="Arial" w:eastAsia="Arial" w:hAnsi="Arial" w:cs="Arial"/>
                <w:color w:val="000000" w:themeColor="text1"/>
                <w:sz w:val="22"/>
              </w:rPr>
            </w:rPrChange>
          </w:rPr>
          <w:t xml:space="preserve">y the </w:t>
        </w:r>
      </w:ins>
      <w:ins w:id="996" w:author="Reis-Filho, Jorge S./Pathology" w:date="2019-07-13T22:32:00Z">
        <w:r w:rsidR="007D1DF9" w:rsidRPr="0030441E">
          <w:rPr>
            <w:rFonts w:ascii="Arial" w:eastAsia="Arial" w:hAnsi="Arial" w:cs="Arial"/>
            <w:color w:val="0033CC"/>
            <w:sz w:val="22"/>
          </w:rPr>
          <w:t>high-intensity</w:t>
        </w:r>
      </w:ins>
      <w:ins w:id="997" w:author="Reis-Filho, Jorge S./Pathology" w:date="2019-07-13T21:52:00Z">
        <w:r w:rsidR="00997664" w:rsidRPr="0030441E">
          <w:rPr>
            <w:rFonts w:ascii="Arial" w:eastAsia="Arial" w:hAnsi="Arial" w:cs="Arial"/>
            <w:color w:val="0033CC"/>
            <w:sz w:val="22"/>
            <w:rPrChange w:id="998" w:author="Reis-Filho, Jorge S./Pathology" w:date="2019-07-13T23:19:00Z">
              <w:rPr>
                <w:rFonts w:ascii="Arial" w:eastAsia="Arial" w:hAnsi="Arial" w:cs="Arial"/>
                <w:color w:val="000000" w:themeColor="text1"/>
                <w:sz w:val="22"/>
              </w:rPr>
            </w:rPrChange>
          </w:rPr>
          <w:t xml:space="preserve"> cfDNA assay</w:t>
        </w:r>
      </w:ins>
      <w:ins w:id="999" w:author="Reis-Filho, Jorge S./Pathology" w:date="2019-07-13T21:46:00Z">
        <w:r w:rsidR="00997664" w:rsidRPr="0030441E">
          <w:rPr>
            <w:rFonts w:ascii="Arial" w:eastAsia="Arial" w:hAnsi="Arial" w:cs="Arial"/>
            <w:color w:val="0033CC"/>
            <w:sz w:val="22"/>
            <w:rPrChange w:id="1000" w:author="Reis-Filho, Jorge S./Pathology" w:date="2019-07-13T23:19:00Z">
              <w:rPr>
                <w:rFonts w:ascii="Arial" w:eastAsia="Arial" w:hAnsi="Arial" w:cs="Arial"/>
                <w:color w:val="000000" w:themeColor="text1"/>
                <w:sz w:val="22"/>
              </w:rPr>
            </w:rPrChange>
          </w:rPr>
          <w:t>. Th</w:t>
        </w:r>
      </w:ins>
      <w:ins w:id="1001" w:author="Reis-Filho, Jorge S./Pathology" w:date="2019-07-13T21:53:00Z">
        <w:r w:rsidR="00997664" w:rsidRPr="0030441E">
          <w:rPr>
            <w:rFonts w:ascii="Arial" w:eastAsia="Arial" w:hAnsi="Arial" w:cs="Arial"/>
            <w:color w:val="0033CC"/>
            <w:sz w:val="22"/>
            <w:rPrChange w:id="1002" w:author="Reis-Filho, Jorge S./Pathology" w:date="2019-07-13T23:19:00Z">
              <w:rPr>
                <w:rFonts w:ascii="Arial" w:eastAsia="Arial" w:hAnsi="Arial" w:cs="Arial"/>
                <w:color w:val="000000" w:themeColor="text1"/>
                <w:sz w:val="22"/>
              </w:rPr>
            </w:rPrChange>
          </w:rPr>
          <w:t>is</w:t>
        </w:r>
      </w:ins>
      <w:ins w:id="1003" w:author="Reis-Filho, Jorge S./Pathology" w:date="2019-07-13T21:46:00Z">
        <w:r w:rsidR="00997664" w:rsidRPr="0030441E">
          <w:rPr>
            <w:rFonts w:ascii="Arial" w:eastAsia="Arial" w:hAnsi="Arial" w:cs="Arial"/>
            <w:color w:val="0033CC"/>
            <w:sz w:val="22"/>
            <w:rPrChange w:id="1004" w:author="Reis-Filho, Jorge S./Pathology" w:date="2019-07-13T23:19:00Z">
              <w:rPr>
                <w:rFonts w:ascii="Arial" w:eastAsia="Arial" w:hAnsi="Arial" w:cs="Arial"/>
                <w:color w:val="000000" w:themeColor="text1"/>
                <w:sz w:val="22"/>
              </w:rPr>
            </w:rPrChange>
          </w:rPr>
          <w:t xml:space="preserve"> </w:t>
        </w:r>
        <w:r w:rsidR="00997664" w:rsidRPr="0030441E">
          <w:rPr>
            <w:rFonts w:ascii="Arial" w:eastAsia="Arial" w:hAnsi="Arial" w:cs="Arial"/>
            <w:color w:val="0033CC"/>
            <w:sz w:val="22"/>
            <w:szCs w:val="22"/>
            <w:rPrChange w:id="1005" w:author="Reis-Filho, Jorge S./Pathology" w:date="2019-07-13T23:19:00Z">
              <w:rPr>
                <w:rFonts w:ascii="Arial" w:eastAsia="Arial" w:hAnsi="Arial" w:cs="Arial"/>
                <w:color w:val="000000" w:themeColor="text1"/>
                <w:sz w:val="22"/>
              </w:rPr>
            </w:rPrChange>
          </w:rPr>
          <w:t>analys</w:t>
        </w:r>
      </w:ins>
      <w:ins w:id="1006" w:author="Reis-Filho, Jorge S./Pathology" w:date="2019-07-13T21:53:00Z">
        <w:r w:rsidR="00997664" w:rsidRPr="0030441E">
          <w:rPr>
            <w:rFonts w:ascii="Arial" w:eastAsia="Arial" w:hAnsi="Arial" w:cs="Arial"/>
            <w:color w:val="0033CC"/>
            <w:sz w:val="22"/>
            <w:szCs w:val="22"/>
            <w:rPrChange w:id="1007" w:author="Reis-Filho, Jorge S./Pathology" w:date="2019-07-13T23:19:00Z">
              <w:rPr>
                <w:rFonts w:ascii="Arial" w:eastAsia="Arial" w:hAnsi="Arial" w:cs="Arial"/>
                <w:color w:val="000000" w:themeColor="text1"/>
                <w:sz w:val="22"/>
              </w:rPr>
            </w:rPrChange>
          </w:rPr>
          <w:t>i</w:t>
        </w:r>
      </w:ins>
      <w:ins w:id="1008" w:author="Reis-Filho, Jorge S./Pathology" w:date="2019-07-13T21:46:00Z">
        <w:r w:rsidR="00997664" w:rsidRPr="0030441E">
          <w:rPr>
            <w:rFonts w:ascii="Arial" w:eastAsia="Arial" w:hAnsi="Arial" w:cs="Arial"/>
            <w:color w:val="0033CC"/>
            <w:sz w:val="22"/>
            <w:szCs w:val="22"/>
            <w:rPrChange w:id="1009" w:author="Reis-Filho, Jorge S./Pathology" w:date="2019-07-13T23:19:00Z">
              <w:rPr>
                <w:rFonts w:ascii="Arial" w:eastAsia="Arial" w:hAnsi="Arial" w:cs="Arial"/>
                <w:color w:val="000000" w:themeColor="text1"/>
                <w:sz w:val="22"/>
              </w:rPr>
            </w:rPrChange>
          </w:rPr>
          <w:t xml:space="preserve">s revealed that </w:t>
        </w:r>
      </w:ins>
      <w:ins w:id="1010" w:author="Reis-Filho, Jorge S./Pathology" w:date="2019-07-13T21:54:00Z">
        <w:r w:rsidR="00997664" w:rsidRPr="0030441E">
          <w:rPr>
            <w:rFonts w:ascii="Arial" w:eastAsia="Arial" w:hAnsi="Arial" w:cs="Arial"/>
            <w:color w:val="0033CC"/>
            <w:sz w:val="22"/>
            <w:szCs w:val="22"/>
            <w:rPrChange w:id="1011" w:author="Reis-Filho, Jorge S./Pathology" w:date="2019-07-13T23:19:00Z">
              <w:rPr>
                <w:rFonts w:ascii="Arial" w:eastAsia="Arial" w:hAnsi="Arial" w:cs="Arial"/>
                <w:color w:val="000000" w:themeColor="text1"/>
                <w:sz w:val="22"/>
              </w:rPr>
            </w:rPrChange>
          </w:rPr>
          <w:t xml:space="preserve">in </w:t>
        </w:r>
      </w:ins>
      <w:ins w:id="1012" w:author="Reis-Filho, Jorge S./Pathology" w:date="2019-07-13T21:46:00Z">
        <w:del w:id="1013" w:author="David Brown" w:date="2019-07-18T00:25:00Z">
          <w:r w:rsidR="00997664" w:rsidRPr="0030441E" w:rsidDel="00E80A83">
            <w:rPr>
              <w:rFonts w:ascii="Arial" w:eastAsia="Arial" w:hAnsi="Arial" w:cs="Arial"/>
              <w:color w:val="0033CC"/>
              <w:sz w:val="22"/>
              <w:szCs w:val="22"/>
              <w:rPrChange w:id="1014" w:author="Reis-Filho, Jorge S./Pathology" w:date="2019-07-13T23:19:00Z">
                <w:rPr>
                  <w:rFonts w:ascii="Arial" w:eastAsia="Arial" w:hAnsi="Arial" w:cs="Arial"/>
                  <w:color w:val="000000" w:themeColor="text1"/>
                  <w:sz w:val="22"/>
                </w:rPr>
              </w:rPrChange>
            </w:rPr>
            <w:delText>the</w:delText>
          </w:r>
        </w:del>
      </w:ins>
      <w:ins w:id="1015" w:author="Reis-Filho, Jorge S./Pathology" w:date="2019-07-13T21:47:00Z">
        <w:del w:id="1016" w:author="David Brown" w:date="2019-07-18T00:25:00Z">
          <w:r w:rsidR="00997664" w:rsidRPr="0030441E" w:rsidDel="00E80A83">
            <w:rPr>
              <w:rFonts w:ascii="Arial" w:eastAsia="Arial" w:hAnsi="Arial" w:cs="Arial"/>
              <w:color w:val="0033CC"/>
              <w:sz w:val="22"/>
              <w:szCs w:val="22"/>
              <w:rPrChange w:id="1017" w:author="Reis-Filho, Jorge S./Pathology" w:date="2019-07-13T23:19:00Z">
                <w:rPr>
                  <w:rFonts w:ascii="Arial" w:eastAsia="Arial" w:hAnsi="Arial" w:cs="Arial"/>
                  <w:color w:val="000000" w:themeColor="text1"/>
                  <w:sz w:val="22"/>
                </w:rPr>
              </w:rPrChange>
            </w:rPr>
            <w:delText xml:space="preserve">se </w:delText>
          </w:r>
        </w:del>
      </w:ins>
      <w:ins w:id="1018" w:author="Reis-Filho, Jorge S./Pathology" w:date="2019-07-13T21:48:00Z">
        <w:r w:rsidR="00997664" w:rsidRPr="0030441E">
          <w:rPr>
            <w:rFonts w:ascii="Arial" w:eastAsia="Arial" w:hAnsi="Arial" w:cs="Arial"/>
            <w:color w:val="0033CC"/>
            <w:sz w:val="22"/>
            <w:szCs w:val="22"/>
            <w:rPrChange w:id="1019" w:author="Reis-Filho, Jorge S./Pathology" w:date="2019-07-13T23:19:00Z">
              <w:rPr>
                <w:rFonts w:ascii="Arial" w:eastAsia="Arial" w:hAnsi="Arial" w:cs="Arial"/>
                <w:color w:val="000000" w:themeColor="text1"/>
                <w:sz w:val="22"/>
              </w:rPr>
            </w:rPrChange>
          </w:rPr>
          <w:t>five patients</w:t>
        </w:r>
      </w:ins>
      <w:ins w:id="1020" w:author="David Brown" w:date="2019-07-18T00:25:00Z">
        <w:r w:rsidR="00E80A83">
          <w:rPr>
            <w:rFonts w:ascii="Arial" w:eastAsia="Arial" w:hAnsi="Arial" w:cs="Arial"/>
            <w:color w:val="0033CC"/>
            <w:sz w:val="22"/>
            <w:szCs w:val="22"/>
          </w:rPr>
          <w:t xml:space="preserve"> </w:t>
        </w:r>
        <w:r w:rsidR="00E80A83" w:rsidRPr="00B1731B">
          <w:rPr>
            <w:rFonts w:ascii="Arial" w:eastAsia="Arial" w:hAnsi="Arial" w:cs="Arial"/>
            <w:color w:val="0033CC"/>
            <w:sz w:val="22"/>
          </w:rPr>
          <w:t>(</w:t>
        </w:r>
        <w:r w:rsidR="00E80A83">
          <w:rPr>
            <w:rFonts w:ascii="Arial" w:eastAsia="Arial" w:hAnsi="Arial" w:cs="Arial"/>
            <w:color w:val="0033CC"/>
            <w:sz w:val="22"/>
          </w:rPr>
          <w:t>n = 4</w:t>
        </w:r>
        <w:r w:rsidR="00E80A83" w:rsidRPr="00B1731B">
          <w:rPr>
            <w:rFonts w:ascii="Arial" w:eastAsia="Arial" w:hAnsi="Arial" w:cs="Arial"/>
            <w:color w:val="0033CC"/>
            <w:sz w:val="22"/>
          </w:rPr>
          <w:t xml:space="preserve"> </w:t>
        </w:r>
        <w:r w:rsidR="00E80A83" w:rsidRPr="00B1731B">
          <w:rPr>
            <w:rFonts w:ascii="Arial" w:eastAsia="Arial" w:hAnsi="Arial" w:cs="Arial"/>
            <w:i/>
            <w:color w:val="0033CC"/>
            <w:sz w:val="22"/>
          </w:rPr>
          <w:t xml:space="preserve">ERBB2 </w:t>
        </w:r>
        <w:r w:rsidR="00E80A83" w:rsidRPr="00B1731B">
          <w:rPr>
            <w:rFonts w:ascii="Arial" w:eastAsia="Arial" w:hAnsi="Arial" w:cs="Arial"/>
            <w:color w:val="0033CC"/>
            <w:sz w:val="22"/>
          </w:rPr>
          <w:t>(</w:t>
        </w:r>
        <w:r w:rsidR="00E80A83" w:rsidRPr="00B1731B">
          <w:rPr>
            <w:rFonts w:ascii="Arial" w:eastAsia="Arial" w:hAnsi="Arial" w:cs="Arial"/>
            <w:i/>
            <w:color w:val="0033CC"/>
            <w:sz w:val="22"/>
          </w:rPr>
          <w:t>HER2</w:t>
        </w:r>
        <w:r w:rsidR="00E80A83" w:rsidRPr="00B1731B">
          <w:rPr>
            <w:rFonts w:ascii="Arial" w:eastAsia="Arial" w:hAnsi="Arial" w:cs="Arial"/>
            <w:color w:val="0033CC"/>
            <w:sz w:val="22"/>
          </w:rPr>
          <w:t>)</w:t>
        </w:r>
        <w:r w:rsidR="00E80A83" w:rsidRPr="00B1731B">
          <w:rPr>
            <w:rFonts w:ascii="Arial" w:eastAsia="Arial" w:hAnsi="Arial" w:cs="Arial"/>
            <w:i/>
            <w:color w:val="0033CC"/>
            <w:sz w:val="22"/>
          </w:rPr>
          <w:t xml:space="preserve"> </w:t>
        </w:r>
        <w:r w:rsidR="00E80A83" w:rsidRPr="00B1731B">
          <w:rPr>
            <w:rFonts w:ascii="Arial" w:eastAsia="Arial" w:hAnsi="Arial" w:cs="Arial"/>
            <w:color w:val="0033CC"/>
            <w:sz w:val="22"/>
          </w:rPr>
          <w:t>amplifi</w:t>
        </w:r>
      </w:ins>
      <w:ins w:id="1021" w:author="David Brown" w:date="2019-07-18T00:27:00Z">
        <w:r w:rsidR="00E80A83">
          <w:rPr>
            <w:rFonts w:ascii="Arial" w:eastAsia="Arial" w:hAnsi="Arial" w:cs="Arial"/>
            <w:color w:val="0033CC"/>
            <w:sz w:val="22"/>
          </w:rPr>
          <w:t>ed</w:t>
        </w:r>
      </w:ins>
      <w:ins w:id="1022" w:author="David Brown" w:date="2019-07-18T00:25:00Z">
        <w:r w:rsidR="00E80A83" w:rsidRPr="00B1731B">
          <w:rPr>
            <w:rFonts w:ascii="Arial" w:eastAsia="Arial" w:hAnsi="Arial" w:cs="Arial"/>
            <w:color w:val="0033CC"/>
            <w:sz w:val="22"/>
          </w:rPr>
          <w:t xml:space="preserve"> </w:t>
        </w:r>
        <w:r w:rsidR="00E80A83" w:rsidRPr="0030441E">
          <w:rPr>
            <w:rFonts w:ascii="Arial" w:eastAsia="Arial" w:hAnsi="Arial" w:cs="Arial"/>
            <w:color w:val="0033CC"/>
            <w:sz w:val="22"/>
          </w:rPr>
          <w:t xml:space="preserve">MBCs </w:t>
        </w:r>
        <w:r w:rsidR="00E80A83" w:rsidRPr="00B1731B">
          <w:rPr>
            <w:rFonts w:ascii="Arial" w:eastAsia="Arial" w:hAnsi="Arial" w:cs="Arial"/>
            <w:color w:val="0033CC"/>
            <w:sz w:val="22"/>
          </w:rPr>
          <w:t xml:space="preserve">and </w:t>
        </w:r>
        <w:r w:rsidR="00E80A83">
          <w:rPr>
            <w:rFonts w:ascii="Arial" w:eastAsia="Arial" w:hAnsi="Arial" w:cs="Arial"/>
            <w:color w:val="0033CC"/>
            <w:sz w:val="22"/>
          </w:rPr>
          <w:t xml:space="preserve">n = 1 </w:t>
        </w:r>
        <w:r w:rsidR="00E80A83" w:rsidRPr="00B1731B">
          <w:rPr>
            <w:rFonts w:ascii="Arial" w:eastAsia="Arial" w:hAnsi="Arial" w:cs="Arial"/>
            <w:i/>
            <w:color w:val="0033CC"/>
            <w:sz w:val="22"/>
          </w:rPr>
          <w:t xml:space="preserve">MET </w:t>
        </w:r>
        <w:r w:rsidR="00E80A83" w:rsidRPr="00B1731B">
          <w:rPr>
            <w:rFonts w:ascii="Arial" w:eastAsia="Arial" w:hAnsi="Arial" w:cs="Arial"/>
            <w:color w:val="0033CC"/>
            <w:sz w:val="22"/>
          </w:rPr>
          <w:t>amplifi</w:t>
        </w:r>
      </w:ins>
      <w:ins w:id="1023" w:author="David Brown" w:date="2019-07-18T00:27:00Z">
        <w:r w:rsidR="00E80A83">
          <w:rPr>
            <w:rFonts w:ascii="Arial" w:eastAsia="Arial" w:hAnsi="Arial" w:cs="Arial"/>
            <w:color w:val="0033CC"/>
            <w:sz w:val="22"/>
          </w:rPr>
          <w:t>ed</w:t>
        </w:r>
      </w:ins>
      <w:ins w:id="1024" w:author="David Brown" w:date="2019-07-18T00:25:00Z">
        <w:r w:rsidR="00E80A83" w:rsidRPr="00B1731B">
          <w:rPr>
            <w:rFonts w:ascii="Arial" w:eastAsia="Arial" w:hAnsi="Arial" w:cs="Arial"/>
            <w:color w:val="0033CC"/>
            <w:sz w:val="22"/>
          </w:rPr>
          <w:t xml:space="preserve"> NSCL)</w:t>
        </w:r>
      </w:ins>
      <w:ins w:id="1025" w:author="Reis-Filho, Jorge S./Pathology" w:date="2019-07-13T21:48:00Z">
        <w:r w:rsidR="00997664" w:rsidRPr="0030441E">
          <w:rPr>
            <w:rFonts w:ascii="Arial" w:eastAsia="Arial" w:hAnsi="Arial" w:cs="Arial"/>
            <w:color w:val="0033CC"/>
            <w:sz w:val="22"/>
            <w:szCs w:val="22"/>
            <w:rPrChange w:id="1026" w:author="Reis-Filho, Jorge S./Pathology" w:date="2019-07-13T23:19:00Z">
              <w:rPr>
                <w:rFonts w:ascii="Arial" w:eastAsia="Arial" w:hAnsi="Arial" w:cs="Arial"/>
                <w:color w:val="000000" w:themeColor="text1"/>
                <w:sz w:val="22"/>
              </w:rPr>
            </w:rPrChange>
          </w:rPr>
          <w:t>, three</w:t>
        </w:r>
      </w:ins>
      <w:ins w:id="1027" w:author="David Brown" w:date="2019-07-18T00:29:00Z">
        <w:r w:rsidR="00E80A83">
          <w:rPr>
            <w:rFonts w:ascii="Arial" w:eastAsia="Arial" w:hAnsi="Arial" w:cs="Arial"/>
            <w:color w:val="0033CC"/>
            <w:sz w:val="22"/>
            <w:szCs w:val="22"/>
          </w:rPr>
          <w:t xml:space="preserve"> of the</w:t>
        </w:r>
      </w:ins>
      <w:ins w:id="1028" w:author="Reis-Filho, Jorge S./Pathology" w:date="2019-07-13T21:48:00Z">
        <w:r w:rsidR="00997664" w:rsidRPr="0030441E">
          <w:rPr>
            <w:rFonts w:ascii="Arial" w:eastAsia="Arial" w:hAnsi="Arial" w:cs="Arial"/>
            <w:color w:val="0033CC"/>
            <w:sz w:val="22"/>
            <w:szCs w:val="22"/>
            <w:rPrChange w:id="1029" w:author="Reis-Filho, Jorge S./Pathology" w:date="2019-07-13T23:19:00Z">
              <w:rPr>
                <w:rFonts w:ascii="Arial" w:eastAsia="Arial" w:hAnsi="Arial" w:cs="Arial"/>
                <w:color w:val="000000" w:themeColor="text1"/>
                <w:sz w:val="22"/>
              </w:rPr>
            </w:rPrChange>
          </w:rPr>
          <w:t xml:space="preserve"> </w:t>
        </w:r>
      </w:ins>
      <w:ins w:id="1030" w:author="Reis-Filho, Jorge S./Pathology" w:date="2019-07-13T21:54:00Z">
        <w:del w:id="1031" w:author="David Brown" w:date="2019-07-18T00:28:00Z">
          <w:r w:rsidR="00997664" w:rsidRPr="00E80A83" w:rsidDel="00E80A83">
            <w:rPr>
              <w:rFonts w:ascii="Arial" w:eastAsia="Arial" w:hAnsi="Arial" w:cs="Arial"/>
              <w:i/>
              <w:color w:val="0033CC"/>
              <w:sz w:val="22"/>
              <w:szCs w:val="22"/>
              <w:rPrChange w:id="1032" w:author="David Brown" w:date="2019-07-18T00:29:00Z">
                <w:rPr>
                  <w:rFonts w:ascii="Arial" w:eastAsia="Arial" w:hAnsi="Arial" w:cs="Arial"/>
                  <w:color w:val="000000" w:themeColor="text1"/>
                  <w:sz w:val="22"/>
                </w:rPr>
              </w:rPrChange>
            </w:rPr>
            <w:delText>of the actionable</w:delText>
          </w:r>
        </w:del>
      </w:ins>
      <w:ins w:id="1033" w:author="David Brown" w:date="2019-07-18T00:28:00Z">
        <w:r w:rsidR="00E80A83" w:rsidRPr="00E80A83">
          <w:rPr>
            <w:rFonts w:ascii="Arial" w:eastAsia="Arial" w:hAnsi="Arial" w:cs="Arial"/>
            <w:i/>
            <w:color w:val="0033CC"/>
            <w:sz w:val="22"/>
            <w:szCs w:val="22"/>
            <w:rPrChange w:id="1034" w:author="David Brown" w:date="2019-07-18T00:29:00Z">
              <w:rPr>
                <w:rFonts w:ascii="Arial" w:eastAsia="Arial" w:hAnsi="Arial" w:cs="Arial"/>
                <w:color w:val="0033CC"/>
                <w:sz w:val="22"/>
                <w:szCs w:val="22"/>
              </w:rPr>
            </w:rPrChange>
          </w:rPr>
          <w:t>ERBB2</w:t>
        </w:r>
      </w:ins>
      <w:ins w:id="1035" w:author="Reis-Filho, Jorge S./Pathology" w:date="2019-07-13T21:54:00Z">
        <w:r w:rsidR="00997664" w:rsidRPr="0030441E">
          <w:rPr>
            <w:rFonts w:ascii="Arial" w:eastAsia="Arial" w:hAnsi="Arial" w:cs="Arial"/>
            <w:color w:val="0033CC"/>
            <w:sz w:val="22"/>
            <w:szCs w:val="22"/>
            <w:rPrChange w:id="1036" w:author="Reis-Filho, Jorge S./Pathology" w:date="2019-07-13T23:19:00Z">
              <w:rPr>
                <w:rFonts w:ascii="Arial" w:eastAsia="Arial" w:hAnsi="Arial" w:cs="Arial"/>
                <w:color w:val="000000" w:themeColor="text1"/>
                <w:sz w:val="22"/>
              </w:rPr>
            </w:rPrChange>
          </w:rPr>
          <w:t xml:space="preserve"> </w:t>
        </w:r>
      </w:ins>
      <w:ins w:id="1037" w:author="Reis-Filho, Jorge S./Pathology" w:date="2019-07-13T21:48:00Z">
        <w:r w:rsidR="00997664" w:rsidRPr="0030441E">
          <w:rPr>
            <w:rFonts w:ascii="Arial" w:eastAsia="Arial" w:hAnsi="Arial" w:cs="Arial"/>
            <w:color w:val="0033CC"/>
            <w:sz w:val="22"/>
            <w:szCs w:val="22"/>
            <w:rPrChange w:id="1038" w:author="Reis-Filho, Jorge S./Pathology" w:date="2019-07-13T23:19:00Z">
              <w:rPr>
                <w:rFonts w:ascii="Arial" w:eastAsia="Arial" w:hAnsi="Arial" w:cs="Arial"/>
                <w:color w:val="000000" w:themeColor="text1"/>
                <w:sz w:val="22"/>
              </w:rPr>
            </w:rPrChange>
          </w:rPr>
          <w:t>amplifications</w:t>
        </w:r>
      </w:ins>
      <w:ins w:id="1039" w:author="David Brown" w:date="2019-07-18T00:29:00Z">
        <w:r w:rsidR="00E80A83">
          <w:rPr>
            <w:rFonts w:ascii="Arial" w:eastAsia="Arial" w:hAnsi="Arial" w:cs="Arial"/>
            <w:color w:val="0033CC"/>
            <w:sz w:val="22"/>
            <w:szCs w:val="22"/>
          </w:rPr>
          <w:t xml:space="preserve"> </w:t>
        </w:r>
      </w:ins>
      <w:ins w:id="1040" w:author="Reis-Filho, Jorge S./Pathology" w:date="2019-07-13T21:48:00Z">
        <w:del w:id="1041" w:author="David Brown" w:date="2019-07-18T00:29:00Z">
          <w:r w:rsidR="00997664" w:rsidRPr="0030441E" w:rsidDel="00E80A83">
            <w:rPr>
              <w:rFonts w:ascii="Arial" w:eastAsia="Arial" w:hAnsi="Arial" w:cs="Arial"/>
              <w:color w:val="0033CC"/>
              <w:sz w:val="22"/>
              <w:szCs w:val="22"/>
              <w:rPrChange w:id="1042" w:author="Reis-Filho, Jorge S./Pathology" w:date="2019-07-13T23:19:00Z">
                <w:rPr>
                  <w:rFonts w:ascii="Arial" w:eastAsia="Arial" w:hAnsi="Arial" w:cs="Arial"/>
                  <w:color w:val="000000" w:themeColor="text1"/>
                  <w:sz w:val="22"/>
                </w:rPr>
              </w:rPrChange>
            </w:rPr>
            <w:delText xml:space="preserve"> </w:delText>
          </w:r>
        </w:del>
        <w:del w:id="1043" w:author="David Brown" w:date="2019-07-18T00:26:00Z">
          <w:r w:rsidR="00997664" w:rsidRPr="0030441E" w:rsidDel="00E80A83">
            <w:rPr>
              <w:rFonts w:ascii="Arial" w:eastAsia="Arial" w:hAnsi="Arial" w:cs="Arial"/>
              <w:color w:val="0033CC"/>
              <w:sz w:val="22"/>
              <w:szCs w:val="22"/>
              <w:rPrChange w:id="1044" w:author="Reis-Filho, Jorge S./Pathology" w:date="2019-07-13T23:19:00Z">
                <w:rPr>
                  <w:rFonts w:ascii="Arial" w:eastAsia="Arial" w:hAnsi="Arial" w:cs="Arial"/>
                  <w:color w:val="000000" w:themeColor="text1"/>
                  <w:sz w:val="22"/>
                </w:rPr>
              </w:rPrChange>
            </w:rPr>
            <w:delText xml:space="preserve">were </w:delText>
          </w:r>
        </w:del>
      </w:ins>
      <w:ins w:id="1045" w:author="David Brown" w:date="2019-07-18T00:26:00Z">
        <w:r w:rsidR="00E80A83">
          <w:rPr>
            <w:rFonts w:ascii="Arial" w:eastAsia="Arial" w:hAnsi="Arial" w:cs="Arial"/>
            <w:color w:val="0033CC"/>
            <w:sz w:val="22"/>
            <w:szCs w:val="22"/>
          </w:rPr>
          <w:t xml:space="preserve">could be </w:t>
        </w:r>
      </w:ins>
      <w:ins w:id="1046" w:author="Reis-Filho, Jorge S./Pathology" w:date="2019-07-13T21:48:00Z">
        <w:r w:rsidR="00997664" w:rsidRPr="0030441E">
          <w:rPr>
            <w:rFonts w:ascii="Arial" w:eastAsia="Arial" w:hAnsi="Arial" w:cs="Arial"/>
            <w:color w:val="0033CC"/>
            <w:sz w:val="22"/>
            <w:szCs w:val="22"/>
            <w:rPrChange w:id="1047" w:author="Reis-Filho, Jorge S./Pathology" w:date="2019-07-13T23:19:00Z">
              <w:rPr>
                <w:rFonts w:ascii="Arial" w:eastAsia="Arial" w:hAnsi="Arial" w:cs="Arial"/>
                <w:color w:val="000000" w:themeColor="text1"/>
                <w:sz w:val="22"/>
              </w:rPr>
            </w:rPrChange>
          </w:rPr>
          <w:t xml:space="preserve">detected </w:t>
        </w:r>
        <w:r w:rsidR="00997664" w:rsidRPr="0030441E">
          <w:rPr>
            <w:rFonts w:ascii="Arial" w:eastAsia="Arial" w:hAnsi="Arial" w:cs="Arial"/>
            <w:i/>
            <w:color w:val="0033CC"/>
            <w:sz w:val="22"/>
            <w:szCs w:val="22"/>
            <w:rPrChange w:id="1048" w:author="Reis-Filho, Jorge S./Pathology" w:date="2019-07-13T23:19:00Z">
              <w:rPr>
                <w:rFonts w:ascii="Arial" w:eastAsia="Arial" w:hAnsi="Arial" w:cs="Arial"/>
                <w:i/>
                <w:color w:val="000000" w:themeColor="text1"/>
                <w:sz w:val="22"/>
              </w:rPr>
            </w:rPrChange>
          </w:rPr>
          <w:t>de novo</w:t>
        </w:r>
        <w:r w:rsidR="00997664" w:rsidRPr="0030441E">
          <w:rPr>
            <w:rFonts w:ascii="Arial" w:eastAsia="Arial" w:hAnsi="Arial" w:cs="Arial"/>
            <w:color w:val="0033CC"/>
            <w:sz w:val="22"/>
            <w:szCs w:val="22"/>
            <w:rPrChange w:id="1049" w:author="Reis-Filho, Jorge S./Pathology" w:date="2019-07-13T23:19:00Z">
              <w:rPr>
                <w:rFonts w:ascii="Arial" w:eastAsia="Arial" w:hAnsi="Arial" w:cs="Arial"/>
                <w:color w:val="000000" w:themeColor="text1"/>
                <w:sz w:val="22"/>
              </w:rPr>
            </w:rPrChange>
          </w:rPr>
          <w:t>. In the two cases were these actionable alterations were present in the MSK-IMPACT tumor biopsy but not in c</w:t>
        </w:r>
      </w:ins>
      <w:ins w:id="1050" w:author="Reis-Filho, Jorge S./Pathology" w:date="2019-07-13T21:49:00Z">
        <w:r w:rsidR="00997664" w:rsidRPr="0030441E">
          <w:rPr>
            <w:rFonts w:ascii="Arial" w:eastAsia="Arial" w:hAnsi="Arial" w:cs="Arial"/>
            <w:color w:val="0033CC"/>
            <w:sz w:val="22"/>
            <w:szCs w:val="22"/>
            <w:rPrChange w:id="1051" w:author="Reis-Filho, Jorge S./Pathology" w:date="2019-07-13T23:19:00Z">
              <w:rPr>
                <w:rFonts w:ascii="Arial" w:eastAsia="Arial" w:hAnsi="Arial" w:cs="Arial"/>
                <w:color w:val="000000" w:themeColor="text1"/>
                <w:sz w:val="22"/>
              </w:rPr>
            </w:rPrChange>
          </w:rPr>
          <w:t xml:space="preserve">fDNA, the </w:t>
        </w:r>
        <w:proofErr w:type="spellStart"/>
        <w:r w:rsidR="00997664" w:rsidRPr="0030441E">
          <w:rPr>
            <w:rFonts w:ascii="Arial" w:eastAsia="Arial" w:hAnsi="Arial" w:cs="Arial"/>
            <w:color w:val="0033CC"/>
            <w:sz w:val="22"/>
            <w:szCs w:val="22"/>
            <w:rPrChange w:id="1052"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szCs w:val="22"/>
            <w:rPrChange w:id="1053" w:author="Reis-Filho, Jorge S./Pathology" w:date="2019-07-13T23:19:00Z">
              <w:rPr>
                <w:rFonts w:ascii="Arial" w:eastAsia="Arial" w:hAnsi="Arial" w:cs="Arial"/>
                <w:color w:val="000000" w:themeColor="text1"/>
                <w:sz w:val="22"/>
              </w:rPr>
            </w:rPrChange>
          </w:rPr>
          <w:t xml:space="preserve"> fractions were 1.3% and 1.9%</w:t>
        </w:r>
      </w:ins>
      <w:ins w:id="1054" w:author="Reis-Filho, Jorge S./Pathology" w:date="2019-07-13T22:04:00Z">
        <w:r w:rsidR="00EB1AB8" w:rsidRPr="0030441E">
          <w:rPr>
            <w:rFonts w:ascii="Arial" w:eastAsia="Arial" w:hAnsi="Arial" w:cs="Arial"/>
            <w:color w:val="0033CC"/>
            <w:sz w:val="22"/>
            <w:szCs w:val="22"/>
          </w:rPr>
          <w:t xml:space="preserve"> </w:t>
        </w:r>
        <w:r w:rsidR="00EB1AB8" w:rsidRPr="0030441E">
          <w:rPr>
            <w:rFonts w:ascii="Arial" w:hAnsi="Arial" w:cs="Arial"/>
            <w:b/>
            <w:color w:val="0033CC"/>
            <w:sz w:val="22"/>
            <w:szCs w:val="22"/>
            <w:rPrChange w:id="1055" w:author="Reis-Filho, Jorge S./Pathology" w:date="2019-07-13T23:19:00Z">
              <w:rPr>
                <w:rFonts w:ascii="Arial" w:hAnsi="Arial" w:cs="Arial"/>
                <w:b/>
                <w:color w:val="0032CC"/>
              </w:rPr>
            </w:rPrChange>
          </w:rPr>
          <w:t>(</w:t>
        </w:r>
        <w:r w:rsidR="00EB1AB8" w:rsidRPr="0030441E">
          <w:rPr>
            <w:rFonts w:ascii="Arial" w:hAnsi="Arial" w:cs="Arial"/>
            <w:b/>
            <w:color w:val="0033CC"/>
            <w:sz w:val="22"/>
            <w:szCs w:val="22"/>
            <w:highlight w:val="yellow"/>
            <w:rPrChange w:id="1056" w:author="Reis-Filho, Jorge S./Pathology" w:date="2019-07-13T23:19:00Z">
              <w:rPr>
                <w:rFonts w:ascii="Arial" w:hAnsi="Arial" w:cs="Arial"/>
                <w:b/>
                <w:color w:val="0032CC"/>
                <w:highlight w:val="yellow"/>
              </w:rPr>
            </w:rPrChange>
          </w:rPr>
          <w:t xml:space="preserve">Supplementary Fig. </w:t>
        </w:r>
        <w:del w:id="1057" w:author="David Brown" w:date="2019-07-18T02:48:00Z">
          <w:r w:rsidR="00EB1AB8" w:rsidRPr="0030441E" w:rsidDel="00AB04B7">
            <w:rPr>
              <w:rFonts w:ascii="Arial" w:hAnsi="Arial" w:cs="Arial"/>
              <w:b/>
              <w:color w:val="0033CC"/>
              <w:sz w:val="22"/>
              <w:szCs w:val="22"/>
              <w:highlight w:val="yellow"/>
              <w:rPrChange w:id="1058" w:author="Reis-Filho, Jorge S./Pathology" w:date="2019-07-13T23:19:00Z">
                <w:rPr>
                  <w:rFonts w:ascii="Arial" w:hAnsi="Arial" w:cs="Arial"/>
                  <w:b/>
                  <w:color w:val="0032CC"/>
                  <w:highlight w:val="yellow"/>
                </w:rPr>
              </w:rPrChange>
            </w:rPr>
            <w:delText>RR21</w:delText>
          </w:r>
        </w:del>
      </w:ins>
      <w:ins w:id="1059" w:author="David Brown" w:date="2019-07-18T02:48:00Z">
        <w:r w:rsidR="00AB04B7">
          <w:rPr>
            <w:rFonts w:ascii="Arial" w:hAnsi="Arial" w:cs="Arial"/>
            <w:b/>
            <w:color w:val="0033CC"/>
            <w:sz w:val="22"/>
            <w:szCs w:val="22"/>
            <w:highlight w:val="yellow"/>
          </w:rPr>
          <w:t>16</w:t>
        </w:r>
      </w:ins>
      <w:ins w:id="1060" w:author="Reis-Filho, Jorge S./Pathology" w:date="2019-07-13T22:04:00Z">
        <w:r w:rsidR="00EB1AB8" w:rsidRPr="0030441E">
          <w:rPr>
            <w:rFonts w:ascii="Arial" w:hAnsi="Arial" w:cs="Arial"/>
            <w:b/>
            <w:color w:val="0033CC"/>
            <w:sz w:val="22"/>
            <w:szCs w:val="22"/>
            <w:rPrChange w:id="1061" w:author="Reis-Filho, Jorge S./Pathology" w:date="2019-07-13T23:19:00Z">
              <w:rPr>
                <w:rFonts w:ascii="Arial" w:hAnsi="Arial" w:cs="Arial"/>
                <w:b/>
                <w:color w:val="0032CC"/>
              </w:rPr>
            </w:rPrChange>
          </w:rPr>
          <w:t>)</w:t>
        </w:r>
      </w:ins>
      <w:ins w:id="1062" w:author="Reis-Filho, Jorge S./Pathology" w:date="2019-07-13T21:55:00Z">
        <w:r w:rsidR="00997664" w:rsidRPr="0030441E">
          <w:rPr>
            <w:rFonts w:ascii="Arial" w:eastAsia="Arial" w:hAnsi="Arial" w:cs="Arial"/>
            <w:color w:val="0033CC"/>
            <w:sz w:val="22"/>
            <w:szCs w:val="22"/>
            <w:rPrChange w:id="1063" w:author="Reis-Filho, Jorge S./Pathology" w:date="2019-07-13T23:19:00Z">
              <w:rPr>
                <w:rFonts w:ascii="Arial" w:eastAsia="Arial" w:hAnsi="Arial" w:cs="Arial"/>
                <w:color w:val="000000" w:themeColor="text1"/>
                <w:sz w:val="22"/>
              </w:rPr>
            </w:rPrChange>
          </w:rPr>
          <w:t>. None of the remaining samples tested harbored</w:t>
        </w:r>
      </w:ins>
      <w:ins w:id="1064" w:author="Reis-Filho, Jorge S./Pathology" w:date="2019-07-13T21:54:00Z">
        <w:r w:rsidR="00997664" w:rsidRPr="0030441E">
          <w:rPr>
            <w:rFonts w:ascii="Arial" w:eastAsia="Arial" w:hAnsi="Arial" w:cs="Arial"/>
            <w:color w:val="0033CC"/>
            <w:sz w:val="22"/>
            <w:szCs w:val="22"/>
            <w:rPrChange w:id="1065" w:author="Reis-Filho, Jorge S./Pathology" w:date="2019-07-13T23:19:00Z">
              <w:rPr>
                <w:rFonts w:ascii="Arial" w:eastAsia="Arial" w:hAnsi="Arial" w:cs="Arial"/>
                <w:color w:val="000000" w:themeColor="text1"/>
                <w:sz w:val="22"/>
              </w:rPr>
            </w:rPrChange>
          </w:rPr>
          <w:t xml:space="preserve"> </w:t>
        </w:r>
      </w:ins>
      <w:ins w:id="1066" w:author="Reis-Filho, Jorge S./Pathology" w:date="2019-07-13T21:55:00Z">
        <w:r w:rsidR="00997664" w:rsidRPr="0030441E">
          <w:rPr>
            <w:rFonts w:ascii="Arial" w:eastAsia="Arial" w:hAnsi="Arial" w:cs="Arial"/>
            <w:color w:val="0033CC"/>
            <w:sz w:val="22"/>
            <w:szCs w:val="22"/>
            <w:rPrChange w:id="1067" w:author="Reis-Filho, Jorge S./Pathology" w:date="2019-07-13T23:19:00Z">
              <w:rPr>
                <w:rFonts w:ascii="Arial" w:eastAsia="Arial" w:hAnsi="Arial" w:cs="Arial"/>
                <w:color w:val="000000" w:themeColor="text1"/>
                <w:sz w:val="22"/>
              </w:rPr>
            </w:rPrChange>
          </w:rPr>
          <w:t>amplifications of these two genes, demonstrating the specificity</w:t>
        </w:r>
        <w:r w:rsidR="00997664" w:rsidRPr="0030441E">
          <w:rPr>
            <w:rFonts w:ascii="Arial" w:eastAsia="Arial" w:hAnsi="Arial" w:cs="Arial"/>
            <w:color w:val="0033CC"/>
            <w:sz w:val="22"/>
            <w:rPrChange w:id="1068" w:author="Reis-Filho, Jorge S./Pathology" w:date="2019-07-13T23:19:00Z">
              <w:rPr>
                <w:rFonts w:ascii="Arial" w:eastAsia="Arial" w:hAnsi="Arial" w:cs="Arial"/>
                <w:color w:val="000000" w:themeColor="text1"/>
                <w:sz w:val="22"/>
              </w:rPr>
            </w:rPrChange>
          </w:rPr>
          <w:t xml:space="preserve"> but </w:t>
        </w:r>
      </w:ins>
      <w:ins w:id="1069" w:author="Reis-Filho, Jorge S./Pathology" w:date="2019-07-13T21:56:00Z">
        <w:r w:rsidR="00EB1AB8" w:rsidRPr="0030441E">
          <w:rPr>
            <w:rFonts w:ascii="Arial" w:eastAsia="Arial" w:hAnsi="Arial" w:cs="Arial"/>
            <w:color w:val="0033CC"/>
            <w:sz w:val="22"/>
            <w:rPrChange w:id="1070" w:author="Reis-Filho, Jorge S./Pathology" w:date="2019-07-13T23:19:00Z">
              <w:rPr>
                <w:rFonts w:ascii="Arial" w:eastAsia="Arial" w:hAnsi="Arial" w:cs="Arial"/>
                <w:color w:val="000000" w:themeColor="text1"/>
                <w:sz w:val="22"/>
              </w:rPr>
            </w:rPrChange>
          </w:rPr>
          <w:t xml:space="preserve">that </w:t>
        </w:r>
      </w:ins>
      <w:ins w:id="1071" w:author="Reis-Filho, Jorge S./Pathology" w:date="2019-07-13T21:55:00Z">
        <w:r w:rsidR="00997664" w:rsidRPr="0030441E">
          <w:rPr>
            <w:rFonts w:ascii="Arial" w:eastAsia="Arial" w:hAnsi="Arial" w:cs="Arial"/>
            <w:color w:val="0033CC"/>
            <w:sz w:val="22"/>
            <w:rPrChange w:id="1072" w:author="Reis-Filho, Jorge S./Pathology" w:date="2019-07-13T23:19:00Z">
              <w:rPr>
                <w:rFonts w:ascii="Arial" w:eastAsia="Arial" w:hAnsi="Arial" w:cs="Arial"/>
                <w:color w:val="000000" w:themeColor="text1"/>
                <w:sz w:val="22"/>
              </w:rPr>
            </w:rPrChange>
          </w:rPr>
          <w:t>se</w:t>
        </w:r>
      </w:ins>
      <w:ins w:id="1073" w:author="Reis-Filho, Jorge S./Pathology" w:date="2019-07-13T21:56:00Z">
        <w:r w:rsidR="00997664" w:rsidRPr="0030441E">
          <w:rPr>
            <w:rFonts w:ascii="Arial" w:eastAsia="Arial" w:hAnsi="Arial" w:cs="Arial"/>
            <w:color w:val="0033CC"/>
            <w:sz w:val="22"/>
            <w:rPrChange w:id="1074" w:author="Reis-Filho, Jorge S./Pathology" w:date="2019-07-13T23:19:00Z">
              <w:rPr>
                <w:rFonts w:ascii="Arial" w:eastAsia="Arial" w:hAnsi="Arial" w:cs="Arial"/>
                <w:color w:val="000000" w:themeColor="text1"/>
                <w:sz w:val="22"/>
              </w:rPr>
            </w:rPrChange>
          </w:rPr>
          <w:t xml:space="preserve">nsitivity of this assay for the detection of </w:t>
        </w:r>
        <w:r w:rsidR="00EB1AB8" w:rsidRPr="0030441E">
          <w:rPr>
            <w:rFonts w:ascii="Arial" w:eastAsia="Arial" w:hAnsi="Arial" w:cs="Arial"/>
            <w:color w:val="0033CC"/>
            <w:sz w:val="22"/>
            <w:rPrChange w:id="1075" w:author="Reis-Filho, Jorge S./Pathology" w:date="2019-07-13T23:19:00Z">
              <w:rPr>
                <w:rFonts w:ascii="Arial" w:eastAsia="Arial" w:hAnsi="Arial" w:cs="Arial"/>
                <w:color w:val="000000" w:themeColor="text1"/>
                <w:sz w:val="22"/>
              </w:rPr>
            </w:rPrChange>
          </w:rPr>
          <w:t xml:space="preserve">gene amplifications in cfDNA is highly dependent on the </w:t>
        </w:r>
        <w:proofErr w:type="spellStart"/>
        <w:r w:rsidR="00EB1AB8" w:rsidRPr="0030441E">
          <w:rPr>
            <w:rFonts w:ascii="Arial" w:eastAsia="Arial" w:hAnsi="Arial" w:cs="Arial"/>
            <w:color w:val="0033CC"/>
            <w:sz w:val="22"/>
            <w:rPrChange w:id="1076" w:author="Reis-Filho, Jorge S./Pathology" w:date="2019-07-13T23:19:00Z">
              <w:rPr>
                <w:rFonts w:ascii="Arial" w:eastAsia="Arial" w:hAnsi="Arial" w:cs="Arial"/>
                <w:color w:val="000000" w:themeColor="text1"/>
                <w:sz w:val="22"/>
              </w:rPr>
            </w:rPrChange>
          </w:rPr>
          <w:t>ctDNA</w:t>
        </w:r>
        <w:proofErr w:type="spellEnd"/>
        <w:r w:rsidR="00EB1AB8" w:rsidRPr="0030441E">
          <w:rPr>
            <w:rFonts w:ascii="Arial" w:eastAsia="Arial" w:hAnsi="Arial" w:cs="Arial"/>
            <w:color w:val="0033CC"/>
            <w:sz w:val="22"/>
            <w:rPrChange w:id="1077" w:author="Reis-Filho, Jorge S./Pathology" w:date="2019-07-13T23:19:00Z">
              <w:rPr>
                <w:rFonts w:ascii="Arial" w:eastAsia="Arial" w:hAnsi="Arial" w:cs="Arial"/>
                <w:color w:val="000000" w:themeColor="text1"/>
                <w:sz w:val="22"/>
              </w:rPr>
            </w:rPrChange>
          </w:rPr>
          <w:t xml:space="preserve"> fraction</w:t>
        </w:r>
      </w:ins>
      <w:ins w:id="1078" w:author="Reis-Filho, Jorge S./Pathology" w:date="2019-07-13T21:48:00Z">
        <w:r w:rsidR="00997664" w:rsidRPr="0030441E">
          <w:rPr>
            <w:rFonts w:ascii="Arial" w:eastAsia="Arial" w:hAnsi="Arial" w:cs="Arial"/>
            <w:color w:val="0033CC"/>
            <w:sz w:val="22"/>
            <w:rPrChange w:id="1079" w:author="Reis-Filho, Jorge S./Pathology" w:date="2019-07-13T23:19:00Z">
              <w:rPr>
                <w:rFonts w:ascii="Arial" w:eastAsia="Arial" w:hAnsi="Arial" w:cs="Arial"/>
                <w:color w:val="000000" w:themeColor="text1"/>
                <w:sz w:val="22"/>
              </w:rPr>
            </w:rPrChange>
          </w:rPr>
          <w:t>.</w:t>
        </w:r>
        <w:del w:id="1080" w:author="David Brown" w:date="2019-07-18T00:34:00Z">
          <w:r w:rsidR="00997664" w:rsidRPr="0030441E" w:rsidDel="00E80A83">
            <w:rPr>
              <w:rFonts w:ascii="Arial" w:eastAsia="Arial" w:hAnsi="Arial" w:cs="Arial"/>
              <w:color w:val="0033CC"/>
              <w:sz w:val="22"/>
              <w:rPrChange w:id="1081" w:author="Reis-Filho, Jorge S./Pathology" w:date="2019-07-13T23:19:00Z">
                <w:rPr>
                  <w:rFonts w:ascii="Arial" w:eastAsia="Arial" w:hAnsi="Arial" w:cs="Arial"/>
                  <w:color w:val="000000" w:themeColor="text1"/>
                  <w:sz w:val="22"/>
                </w:rPr>
              </w:rPrChange>
            </w:rPr>
            <w:delText xml:space="preserve"> </w:delText>
          </w:r>
        </w:del>
      </w:ins>
      <w:ins w:id="1082" w:author="Reis-Filho, Jorge S./Pathology" w:date="2019-07-13T21:46:00Z">
        <w:del w:id="1083" w:author="David Brown" w:date="2019-07-18T00:34:00Z">
          <w:r w:rsidR="00997664" w:rsidRPr="0030441E" w:rsidDel="00E80A83">
            <w:rPr>
              <w:rFonts w:ascii="Arial" w:eastAsia="Arial" w:hAnsi="Arial" w:cs="Arial"/>
              <w:color w:val="0033CC"/>
              <w:sz w:val="22"/>
              <w:rPrChange w:id="1084" w:author="Reis-Filho, Jorge S./Pathology" w:date="2019-07-13T23:19:00Z">
                <w:rPr>
                  <w:rFonts w:ascii="Arial" w:eastAsia="Arial" w:hAnsi="Arial" w:cs="Arial"/>
                  <w:color w:val="000000" w:themeColor="text1"/>
                  <w:sz w:val="22"/>
                </w:rPr>
              </w:rPrChange>
            </w:rPr>
            <w:delText xml:space="preserve">  </w:delText>
          </w:r>
        </w:del>
      </w:ins>
      <w:ins w:id="1085" w:author="Reis-Filho, Jorge S./Pathology" w:date="2019-07-13T21:45:00Z">
        <w:del w:id="1086" w:author="David Brown" w:date="2019-07-18T00:34:00Z">
          <w:r w:rsidR="00997664" w:rsidRPr="0030441E" w:rsidDel="00E80A83">
            <w:rPr>
              <w:rFonts w:ascii="Arial" w:eastAsia="Arial" w:hAnsi="Arial" w:cs="Arial"/>
              <w:color w:val="0033CC"/>
              <w:sz w:val="22"/>
              <w:rPrChange w:id="1087" w:author="Reis-Filho, Jorge S./Pathology" w:date="2019-07-13T23:19:00Z">
                <w:rPr>
                  <w:rFonts w:ascii="Arial" w:eastAsia="Arial" w:hAnsi="Arial" w:cs="Arial"/>
                  <w:color w:val="000000" w:themeColor="text1"/>
                  <w:sz w:val="22"/>
                </w:rPr>
              </w:rPrChange>
            </w:rPr>
            <w:delText xml:space="preserve"> </w:delText>
          </w:r>
        </w:del>
      </w:ins>
      <w:ins w:id="1088" w:author="Reis-Filho, Jorge S./Pathology" w:date="2019-07-13T21:44:00Z">
        <w:del w:id="1089" w:author="David Brown" w:date="2019-07-18T00:34:00Z">
          <w:r w:rsidRPr="0030441E" w:rsidDel="00E80A83">
            <w:rPr>
              <w:rFonts w:ascii="Arial" w:eastAsia="Arial" w:hAnsi="Arial" w:cs="Arial"/>
              <w:color w:val="0033CC"/>
              <w:sz w:val="22"/>
              <w:rPrChange w:id="1090" w:author="Reis-Filho, Jorge S./Pathology" w:date="2019-07-13T23:19:00Z">
                <w:rPr>
                  <w:rFonts w:ascii="Arial" w:eastAsia="Arial" w:hAnsi="Arial" w:cs="Arial"/>
                  <w:color w:val="000000" w:themeColor="text1"/>
                  <w:sz w:val="22"/>
                </w:rPr>
              </w:rPrChange>
            </w:rPr>
            <w:delText xml:space="preserve"> </w:delText>
          </w:r>
        </w:del>
        <w:del w:id="1091" w:author="David Brown" w:date="2019-07-18T00:35:00Z">
          <w:r w:rsidRPr="0030441E" w:rsidDel="00E80A83">
            <w:rPr>
              <w:rFonts w:ascii="Arial" w:eastAsia="Arial" w:hAnsi="Arial" w:cs="Arial"/>
              <w:color w:val="0033CC"/>
              <w:sz w:val="22"/>
              <w:rPrChange w:id="1092" w:author="Reis-Filho, Jorge S./Pathology" w:date="2019-07-13T23:19:00Z">
                <w:rPr>
                  <w:rFonts w:ascii="Arial" w:eastAsia="Arial" w:hAnsi="Arial" w:cs="Arial"/>
                  <w:color w:val="000000" w:themeColor="text1"/>
                  <w:sz w:val="22"/>
                </w:rPr>
              </w:rPrChange>
            </w:rPr>
            <w:delText xml:space="preserve"> </w:delText>
          </w:r>
        </w:del>
      </w:ins>
    </w:p>
    <w:p w14:paraId="768DB260" w14:textId="4A9556E6" w:rsidR="007C0779" w:rsidRPr="00CB7AF6" w:rsidRDefault="007C0779" w:rsidP="00AE24DE">
      <w:pPr>
        <w:spacing w:line="480" w:lineRule="auto"/>
        <w:rPr>
          <w:rFonts w:ascii="Arial" w:eastAsia="Arial" w:hAnsi="Arial" w:cs="Arial"/>
          <w:b/>
          <w:color w:val="000000" w:themeColor="text1"/>
          <w:sz w:val="22"/>
        </w:rPr>
      </w:pPr>
    </w:p>
    <w:p w14:paraId="35010D3A" w14:textId="61BA8E6D" w:rsidR="007C0779" w:rsidRPr="00AE24DE" w:rsidRDefault="00A77FEE" w:rsidP="00AE24DE">
      <w:pPr>
        <w:pStyle w:val="Heading1"/>
        <w:jc w:val="left"/>
        <w:rPr>
          <w:color w:val="000000" w:themeColor="text1"/>
          <w:sz w:val="24"/>
          <w:szCs w:val="24"/>
        </w:rPr>
      </w:pPr>
      <w:bookmarkStart w:id="1093" w:name="_2s8eyo1" w:colFirst="0" w:colLast="0"/>
      <w:bookmarkEnd w:id="1093"/>
      <w:r w:rsidRPr="00AE24DE">
        <w:rPr>
          <w:color w:val="000000" w:themeColor="text1"/>
          <w:sz w:val="24"/>
          <w:szCs w:val="24"/>
        </w:rPr>
        <w:t>DISCUSSION</w:t>
      </w:r>
    </w:p>
    <w:p w14:paraId="5DC52749" w14:textId="66EBE94E" w:rsidR="007C0779" w:rsidRPr="00CB7AF6" w:rsidRDefault="00343F81" w:rsidP="00AE24DE">
      <w:pPr>
        <w:spacing w:line="480" w:lineRule="auto"/>
        <w:rPr>
          <w:rFonts w:ascii="Arial" w:eastAsia="Arial" w:hAnsi="Arial" w:cs="Arial"/>
          <w:color w:val="000000" w:themeColor="text1"/>
          <w:sz w:val="22"/>
        </w:rPr>
      </w:pPr>
      <w:del w:id="1094" w:author="Reis-Filho, Jorge S./Pathology" w:date="2019-07-13T11:46:00Z">
        <w:r w:rsidRPr="00CB7AF6" w:rsidDel="001D6989">
          <w:rPr>
            <w:rFonts w:ascii="Arial" w:eastAsia="Arial" w:hAnsi="Arial" w:cs="Arial"/>
            <w:color w:val="000000" w:themeColor="text1"/>
            <w:sz w:val="22"/>
          </w:rPr>
          <w:delText xml:space="preserve">The detection of tumor-derived mutations in cfDNA samples has been widely employed in the context of translational research and clinical practice, in particular to guide therapy and monitor disease. </w:delText>
        </w:r>
      </w:del>
      <w:r w:rsidRPr="00CB7AF6">
        <w:rPr>
          <w:rFonts w:ascii="Arial" w:eastAsia="Arial" w:hAnsi="Arial" w:cs="Arial"/>
          <w:color w:val="000000" w:themeColor="text1"/>
          <w:sz w:val="22"/>
        </w:rPr>
        <w:t xml:space="preserve">Most cfDNA assays currently used are based solely on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analysis of </w:t>
      </w:r>
      <w:r w:rsidR="00733837" w:rsidRPr="00CB7AF6">
        <w:rPr>
          <w:rFonts w:ascii="Arial" w:eastAsia="Arial" w:hAnsi="Arial" w:cs="Arial"/>
          <w:color w:val="000000" w:themeColor="text1"/>
          <w:sz w:val="22"/>
        </w:rPr>
        <w:t xml:space="preserve">a small panel of genes or </w:t>
      </w:r>
      <w:r w:rsidRPr="00CB7AF6">
        <w:rPr>
          <w:rFonts w:ascii="Arial" w:eastAsia="Arial" w:hAnsi="Arial" w:cs="Arial"/>
          <w:color w:val="000000" w:themeColor="text1"/>
          <w:sz w:val="22"/>
        </w:rPr>
        <w:t>hotspot mutations in key cancer genes</w:t>
      </w:r>
      <w:r w:rsidR="00D61E33" w:rsidRPr="00CB7AF6">
        <w:rPr>
          <w:rFonts w:ascii="Arial" w:eastAsia="Arial" w:hAnsi="Arial" w:cs="Arial"/>
          <w:color w:val="000000" w:themeColor="text1"/>
          <w:sz w:val="22"/>
        </w:rPr>
        <w:t>,</w:t>
      </w:r>
      <w:r w:rsidR="004D25A6" w:rsidRPr="00CB7AF6">
        <w:rPr>
          <w:rFonts w:ascii="Arial" w:eastAsia="Arial" w:hAnsi="Arial" w:cs="Arial"/>
          <w:color w:val="000000" w:themeColor="text1"/>
          <w:sz w:val="22"/>
        </w:rPr>
        <w:t xml:space="preserve"> and do not incorporate matched WBC sequencing</w:t>
      </w:r>
      <w:r w:rsidRPr="00CB7AF6">
        <w:rPr>
          <w:rFonts w:ascii="Arial" w:eastAsia="Arial" w:hAnsi="Arial" w:cs="Arial"/>
          <w:color w:val="000000" w:themeColor="text1"/>
          <w:sz w:val="22"/>
        </w:rPr>
        <w:t xml:space="preserve">. Previous attempts at broadening the genomic area probed by cfDNA sequencing assays resulted in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identification of not only mutations known to be present in </w:t>
      </w:r>
      <w:r w:rsidR="009D4EB4" w:rsidRPr="00CB7AF6">
        <w:rPr>
          <w:rFonts w:ascii="Arial" w:eastAsia="Arial" w:hAnsi="Arial" w:cs="Arial"/>
          <w:color w:val="000000" w:themeColor="text1"/>
          <w:sz w:val="22"/>
          <w:szCs w:val="22"/>
        </w:rPr>
        <w:t>tumor</w:t>
      </w:r>
      <w:r w:rsidR="00495B2F" w:rsidRPr="00CB7AF6">
        <w:rPr>
          <w:rFonts w:ascii="Arial" w:eastAsia="Arial" w:hAnsi="Arial" w:cs="Arial"/>
          <w:color w:val="000000" w:themeColor="text1"/>
          <w:sz w:val="22"/>
          <w:szCs w:val="22"/>
        </w:rPr>
        <w:t>s</w:t>
      </w:r>
      <w:r w:rsidRPr="00CB7AF6">
        <w:rPr>
          <w:rFonts w:ascii="Arial" w:eastAsia="Arial" w:hAnsi="Arial" w:cs="Arial"/>
          <w:color w:val="000000" w:themeColor="text1"/>
          <w:sz w:val="22"/>
        </w:rPr>
        <w:t xml:space="preserve"> but also a large number of variants absent from the respective tumor tissues and inferred to be somatic. Despite the use of multiple strategies to mitigate sequencing artifacts, it has been postulated that high-depth sequencing assays covering a large genomic region would inevitably result in the identification of a high number of false positive sequencing variants</w:t>
      </w:r>
      <w:r w:rsidR="0049337D" w:rsidRPr="00CB7AF6">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636455" w:rsidRPr="00CB7AF6">
        <w:rPr>
          <w:rFonts w:ascii="Arial" w:eastAsia="Arial" w:hAnsi="Arial" w:cs="Arial"/>
          <w:color w:val="000000" w:themeColor="text1"/>
          <w:sz w:val="22"/>
        </w:rPr>
        <w:t xml:space="preserve"> </w:t>
      </w:r>
      <w:r w:rsidRPr="0030441E">
        <w:rPr>
          <w:rFonts w:ascii="Arial" w:eastAsia="Arial" w:hAnsi="Arial" w:cs="Arial"/>
          <w:color w:val="0033CC"/>
          <w:sz w:val="22"/>
          <w:rPrChange w:id="1095" w:author="Reis-Filho, Jorge S./Pathology" w:date="2019-07-13T23:19:00Z">
            <w:rPr>
              <w:rFonts w:ascii="Arial" w:eastAsia="Arial" w:hAnsi="Arial" w:cs="Arial"/>
              <w:color w:val="000000" w:themeColor="text1"/>
              <w:sz w:val="22"/>
            </w:rPr>
          </w:rPrChange>
        </w:rPr>
        <w:t>Here, we devised a high-intensity cfDNA sequencing assay covering a large genomic region based on a joint analysis of cfDNA and WBC gDNA, utilizing UMIs to suppress technical assay errors and</w:t>
      </w:r>
      <w:r w:rsidR="00D61E33" w:rsidRPr="0030441E">
        <w:rPr>
          <w:rFonts w:ascii="Arial" w:eastAsia="Arial" w:hAnsi="Arial" w:cs="Arial"/>
          <w:color w:val="0033CC"/>
          <w:sz w:val="22"/>
          <w:rPrChange w:id="1096"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1097" w:author="Reis-Filho, Jorge S./Pathology" w:date="2019-07-13T23:19:00Z">
            <w:rPr>
              <w:rFonts w:ascii="Arial" w:eastAsia="Arial" w:hAnsi="Arial" w:cs="Arial"/>
              <w:color w:val="000000" w:themeColor="text1"/>
              <w:sz w:val="22"/>
            </w:rPr>
          </w:rPrChange>
        </w:rPr>
        <w:lastRenderedPageBreak/>
        <w:t xml:space="preserve">hierarchical Bayesian error correction </w:t>
      </w:r>
      <w:r w:rsidR="00636455" w:rsidRPr="0030441E">
        <w:rPr>
          <w:rFonts w:ascii="Arial" w:eastAsia="Arial" w:hAnsi="Arial" w:cs="Arial"/>
          <w:color w:val="0033CC"/>
          <w:sz w:val="22"/>
          <w:rPrChange w:id="1098" w:author="Reis-Filho, Jorge S./Pathology" w:date="2019-07-13T23:19:00Z">
            <w:rPr>
              <w:rFonts w:ascii="Arial" w:eastAsia="Arial" w:hAnsi="Arial" w:cs="Arial"/>
              <w:color w:val="000000" w:themeColor="text1"/>
              <w:sz w:val="22"/>
            </w:rPr>
          </w:rPrChange>
        </w:rPr>
        <w:t xml:space="preserve">models </w:t>
      </w:r>
      <w:r w:rsidRPr="0030441E">
        <w:rPr>
          <w:rFonts w:ascii="Arial" w:eastAsia="Arial" w:hAnsi="Arial" w:cs="Arial"/>
          <w:color w:val="0033CC"/>
          <w:sz w:val="22"/>
          <w:rPrChange w:id="1099" w:author="Reis-Filho, Jorge S./Pathology" w:date="2019-07-13T23:19:00Z">
            <w:rPr>
              <w:rFonts w:ascii="Arial" w:eastAsia="Arial" w:hAnsi="Arial" w:cs="Arial"/>
              <w:color w:val="000000" w:themeColor="text1"/>
              <w:sz w:val="22"/>
            </w:rPr>
          </w:rPrChange>
        </w:rPr>
        <w:t xml:space="preserve">to mitigate mutation detection artifacts stemming from </w:t>
      </w:r>
      <w:r w:rsidR="00B37535" w:rsidRPr="0030441E">
        <w:rPr>
          <w:rFonts w:ascii="Arial" w:eastAsia="Arial" w:hAnsi="Arial" w:cs="Arial"/>
          <w:color w:val="0033CC"/>
          <w:sz w:val="22"/>
          <w:rPrChange w:id="1100" w:author="Reis-Filho, Jorge S./Pathology" w:date="2019-07-13T23:19:00Z">
            <w:rPr>
              <w:rFonts w:ascii="Arial" w:eastAsia="Arial" w:hAnsi="Arial" w:cs="Arial"/>
              <w:color w:val="000000" w:themeColor="text1"/>
              <w:sz w:val="22"/>
            </w:rPr>
          </w:rPrChange>
        </w:rPr>
        <w:t>ultra-high</w:t>
      </w:r>
      <w:r w:rsidR="00520797" w:rsidRPr="0030441E">
        <w:rPr>
          <w:rFonts w:ascii="Arial" w:eastAsia="Arial" w:hAnsi="Arial" w:cs="Arial"/>
          <w:color w:val="0033CC"/>
          <w:sz w:val="22"/>
          <w:rPrChange w:id="1101"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1102" w:author="Reis-Filho, Jorge S./Pathology" w:date="2019-07-13T23:19:00Z">
            <w:rPr>
              <w:rFonts w:ascii="Arial" w:eastAsia="Arial" w:hAnsi="Arial" w:cs="Arial"/>
              <w:color w:val="000000" w:themeColor="text1"/>
              <w:sz w:val="22"/>
            </w:rPr>
          </w:rPrChange>
        </w:rPr>
        <w:t xml:space="preserve">sequencing depths. </w:t>
      </w:r>
      <w:bookmarkStart w:id="1103" w:name="_Hlk13911525"/>
      <w:ins w:id="1104" w:author="Reis-Filho, Jorge S./Pathology" w:date="2019-07-13T11:47:00Z">
        <w:r w:rsidR="001D6989" w:rsidRPr="0030441E">
          <w:rPr>
            <w:rFonts w:ascii="Arial" w:eastAsia="Arial" w:hAnsi="Arial" w:cs="Arial"/>
            <w:color w:val="0033CC"/>
            <w:sz w:val="22"/>
            <w:rPrChange w:id="1105" w:author="Reis-Filho, Jorge S./Pathology" w:date="2019-07-13T23:19:00Z">
              <w:rPr>
                <w:rFonts w:ascii="Arial" w:eastAsia="Arial" w:hAnsi="Arial" w:cs="Arial"/>
                <w:color w:val="000000" w:themeColor="text1"/>
                <w:sz w:val="22"/>
              </w:rPr>
            </w:rPrChange>
          </w:rPr>
          <w:t>Our findings highlight the importance of having methods to miti</w:t>
        </w:r>
      </w:ins>
      <w:ins w:id="1106" w:author="Reis-Filho, Jorge S./Pathology" w:date="2019-07-13T11:48:00Z">
        <w:r w:rsidR="001D6989" w:rsidRPr="0030441E">
          <w:rPr>
            <w:rFonts w:ascii="Arial" w:eastAsia="Arial" w:hAnsi="Arial" w:cs="Arial"/>
            <w:color w:val="0033CC"/>
            <w:sz w:val="22"/>
            <w:rPrChange w:id="1107" w:author="Reis-Filho, Jorge S./Pathology" w:date="2019-07-13T23:19:00Z">
              <w:rPr>
                <w:rFonts w:ascii="Arial" w:eastAsia="Arial" w:hAnsi="Arial" w:cs="Arial"/>
                <w:color w:val="000000" w:themeColor="text1"/>
                <w:sz w:val="22"/>
              </w:rPr>
            </w:rPrChange>
          </w:rPr>
          <w:t>gate sequencing errors (e.g. UMIs and robust error correction methods) coupled with matched WBC sequencing performed at similar depths to those employe</w:t>
        </w:r>
      </w:ins>
      <w:ins w:id="1108" w:author="Reis-Filho, Jorge S./Pathology" w:date="2019-07-13T11:49:00Z">
        <w:r w:rsidR="001D6989" w:rsidRPr="0030441E">
          <w:rPr>
            <w:rFonts w:ascii="Arial" w:eastAsia="Arial" w:hAnsi="Arial" w:cs="Arial"/>
            <w:color w:val="0033CC"/>
            <w:sz w:val="22"/>
            <w:rPrChange w:id="1109" w:author="Reis-Filho, Jorge S./Pathology" w:date="2019-07-13T23:19:00Z">
              <w:rPr>
                <w:rFonts w:ascii="Arial" w:eastAsia="Arial" w:hAnsi="Arial" w:cs="Arial"/>
                <w:color w:val="000000" w:themeColor="text1"/>
                <w:sz w:val="22"/>
              </w:rPr>
            </w:rPrChange>
          </w:rPr>
          <w:t xml:space="preserve">d for the cfDNA analysis. </w:t>
        </w:r>
      </w:ins>
      <w:ins w:id="1110" w:author="Reis-Filho, Jorge S./Pathology" w:date="2019-07-13T11:54:00Z">
        <w:r w:rsidR="00C87708" w:rsidRPr="0030441E">
          <w:rPr>
            <w:rFonts w:ascii="Arial" w:eastAsia="Arial" w:hAnsi="Arial" w:cs="Arial"/>
            <w:color w:val="0033CC"/>
            <w:sz w:val="22"/>
            <w:rPrChange w:id="1111" w:author="Reis-Filho, Jorge S./Pathology" w:date="2019-07-13T23:19:00Z">
              <w:rPr>
                <w:rFonts w:ascii="Arial" w:eastAsia="Arial" w:hAnsi="Arial" w:cs="Arial"/>
                <w:color w:val="000000" w:themeColor="text1"/>
                <w:sz w:val="22"/>
              </w:rPr>
            </w:rPrChange>
          </w:rPr>
          <w:t>Our high-intensity method demonstrate</w:t>
        </w:r>
      </w:ins>
      <w:ins w:id="1112" w:author="Reis-Filho, Jorge S./Pathology" w:date="2019-07-13T11:55:00Z">
        <w:r w:rsidR="00C87708" w:rsidRPr="0030441E">
          <w:rPr>
            <w:rFonts w:ascii="Arial" w:eastAsia="Arial" w:hAnsi="Arial" w:cs="Arial"/>
            <w:color w:val="0033CC"/>
            <w:sz w:val="22"/>
            <w:rPrChange w:id="1113" w:author="Reis-Filho, Jorge S./Pathology" w:date="2019-07-13T23:19:00Z">
              <w:rPr>
                <w:rFonts w:ascii="Arial" w:eastAsia="Arial" w:hAnsi="Arial" w:cs="Arial"/>
                <w:color w:val="000000" w:themeColor="text1"/>
                <w:sz w:val="22"/>
              </w:rPr>
            </w:rPrChange>
          </w:rPr>
          <w:t>d</w:t>
        </w:r>
      </w:ins>
      <w:ins w:id="1114" w:author="Reis-Filho, Jorge S./Pathology" w:date="2019-07-13T11:54:00Z">
        <w:r w:rsidR="00C87708" w:rsidRPr="0030441E">
          <w:rPr>
            <w:rFonts w:ascii="Arial" w:eastAsia="Arial" w:hAnsi="Arial" w:cs="Arial"/>
            <w:color w:val="0033CC"/>
            <w:sz w:val="22"/>
            <w:rPrChange w:id="1115" w:author="Reis-Filho, Jorge S./Pathology" w:date="2019-07-13T23:19:00Z">
              <w:rPr>
                <w:rFonts w:ascii="Arial" w:eastAsia="Arial" w:hAnsi="Arial" w:cs="Arial"/>
                <w:color w:val="000000" w:themeColor="text1"/>
                <w:sz w:val="22"/>
              </w:rPr>
            </w:rPrChange>
          </w:rPr>
          <w:t xml:space="preserve"> that cfDNA sequencing without </w:t>
        </w:r>
        <w:del w:id="1116" w:author="David Brown" w:date="2019-07-18T00:36:00Z">
          <w:r w:rsidR="00C87708" w:rsidRPr="0030441E" w:rsidDel="00693945">
            <w:rPr>
              <w:rFonts w:ascii="Arial" w:eastAsia="Arial" w:hAnsi="Arial" w:cs="Arial"/>
              <w:color w:val="0033CC"/>
              <w:sz w:val="22"/>
              <w:rPrChange w:id="1117" w:author="Reis-Filho, Jorge S./Pathology" w:date="2019-07-13T23:19:00Z">
                <w:rPr>
                  <w:rFonts w:ascii="Arial" w:eastAsia="Arial" w:hAnsi="Arial" w:cs="Arial"/>
                  <w:color w:val="000000" w:themeColor="text1"/>
                  <w:sz w:val="22"/>
                </w:rPr>
              </w:rPrChange>
            </w:rPr>
            <w:delText>t</w:delText>
          </w:r>
        </w:del>
        <w:del w:id="1118" w:author="David Brown" w:date="2019-07-18T00:35:00Z">
          <w:r w:rsidR="00C87708" w:rsidRPr="0030441E" w:rsidDel="00693945">
            <w:rPr>
              <w:rFonts w:ascii="Arial" w:eastAsia="Arial" w:hAnsi="Arial" w:cs="Arial"/>
              <w:color w:val="0033CC"/>
              <w:sz w:val="22"/>
              <w:rPrChange w:id="1119" w:author="Reis-Filho, Jorge S./Pathology" w:date="2019-07-13T23:19:00Z">
                <w:rPr>
                  <w:rFonts w:ascii="Arial" w:eastAsia="Arial" w:hAnsi="Arial" w:cs="Arial"/>
                  <w:color w:val="000000" w:themeColor="text1"/>
                  <w:sz w:val="22"/>
                </w:rPr>
              </w:rPrChange>
            </w:rPr>
            <w:delText>aking into accoun</w:delText>
          </w:r>
        </w:del>
      </w:ins>
      <w:ins w:id="1120" w:author="David Brown" w:date="2019-07-18T00:35:00Z">
        <w:r w:rsidR="00693945">
          <w:rPr>
            <w:rFonts w:ascii="Arial" w:eastAsia="Arial" w:hAnsi="Arial" w:cs="Arial"/>
            <w:color w:val="0033CC"/>
            <w:sz w:val="22"/>
          </w:rPr>
          <w:t>considering</w:t>
        </w:r>
      </w:ins>
      <w:ins w:id="1121" w:author="Reis-Filho, Jorge S./Pathology" w:date="2019-07-13T11:54:00Z">
        <w:del w:id="1122" w:author="David Brown" w:date="2019-07-18T00:35:00Z">
          <w:r w:rsidR="00C87708" w:rsidRPr="0030441E" w:rsidDel="00693945">
            <w:rPr>
              <w:rFonts w:ascii="Arial" w:eastAsia="Arial" w:hAnsi="Arial" w:cs="Arial"/>
              <w:color w:val="0033CC"/>
              <w:sz w:val="22"/>
              <w:rPrChange w:id="1123" w:author="Reis-Filho, Jorge S./Pathology" w:date="2019-07-13T23:19:00Z">
                <w:rPr>
                  <w:rFonts w:ascii="Arial" w:eastAsia="Arial" w:hAnsi="Arial" w:cs="Arial"/>
                  <w:color w:val="000000" w:themeColor="text1"/>
                  <w:sz w:val="22"/>
                </w:rPr>
              </w:rPrChange>
            </w:rPr>
            <w:delText>t</w:delText>
          </w:r>
        </w:del>
        <w:r w:rsidR="00C87708" w:rsidRPr="0030441E">
          <w:rPr>
            <w:rFonts w:ascii="Arial" w:eastAsia="Arial" w:hAnsi="Arial" w:cs="Arial"/>
            <w:color w:val="0033CC"/>
            <w:sz w:val="22"/>
            <w:rPrChange w:id="1124" w:author="Reis-Filho, Jorge S./Pathology" w:date="2019-07-13T23:19:00Z">
              <w:rPr>
                <w:rFonts w:ascii="Arial" w:eastAsia="Arial" w:hAnsi="Arial" w:cs="Arial"/>
                <w:color w:val="000000" w:themeColor="text1"/>
                <w:sz w:val="22"/>
              </w:rPr>
            </w:rPrChange>
          </w:rPr>
          <w:t xml:space="preserve"> the results of WBC sequencing</w:t>
        </w:r>
      </w:ins>
      <w:ins w:id="1125" w:author="Reis-Filho, Jorge S./Pathology" w:date="2019-07-13T11:57:00Z">
        <w:r w:rsidR="00C87708" w:rsidRPr="0030441E">
          <w:rPr>
            <w:rFonts w:ascii="Arial" w:eastAsia="Arial" w:hAnsi="Arial" w:cs="Arial"/>
            <w:color w:val="0033CC"/>
            <w:sz w:val="22"/>
            <w:rPrChange w:id="1126" w:author="Reis-Filho, Jorge S./Pathology" w:date="2019-07-13T23:19:00Z">
              <w:rPr>
                <w:rFonts w:ascii="Arial" w:eastAsia="Arial" w:hAnsi="Arial" w:cs="Arial"/>
                <w:color w:val="000000" w:themeColor="text1"/>
                <w:sz w:val="22"/>
              </w:rPr>
            </w:rPrChange>
          </w:rPr>
          <w:t>, as currently performed,</w:t>
        </w:r>
      </w:ins>
      <w:ins w:id="1127" w:author="Reis-Filho, Jorge S./Pathology" w:date="2019-07-13T11:54:00Z">
        <w:r w:rsidR="00C87708" w:rsidRPr="0030441E">
          <w:rPr>
            <w:rFonts w:ascii="Arial" w:eastAsia="Arial" w:hAnsi="Arial" w:cs="Arial"/>
            <w:color w:val="0033CC"/>
            <w:sz w:val="22"/>
            <w:rPrChange w:id="1128" w:author="Reis-Filho, Jorge S./Pathology" w:date="2019-07-13T23:19:00Z">
              <w:rPr>
                <w:rFonts w:ascii="Arial" w:eastAsia="Arial" w:hAnsi="Arial" w:cs="Arial"/>
                <w:color w:val="000000" w:themeColor="text1"/>
                <w:sz w:val="22"/>
              </w:rPr>
            </w:rPrChange>
          </w:rPr>
          <w:t xml:space="preserve"> </w:t>
        </w:r>
      </w:ins>
      <w:ins w:id="1129" w:author="Reis-Filho, Jorge S./Pathology" w:date="2019-07-13T11:55:00Z">
        <w:r w:rsidR="00C87708" w:rsidRPr="0030441E">
          <w:rPr>
            <w:rFonts w:ascii="Arial" w:eastAsia="Arial" w:hAnsi="Arial" w:cs="Arial"/>
            <w:color w:val="0033CC"/>
            <w:sz w:val="22"/>
            <w:rPrChange w:id="1130" w:author="Reis-Filho, Jorge S./Pathology" w:date="2019-07-13T23:19:00Z">
              <w:rPr>
                <w:rFonts w:ascii="Arial" w:eastAsia="Arial" w:hAnsi="Arial" w:cs="Arial"/>
                <w:color w:val="000000" w:themeColor="text1"/>
                <w:sz w:val="22"/>
              </w:rPr>
            </w:rPrChange>
          </w:rPr>
          <w:t xml:space="preserve">might </w:t>
        </w:r>
      </w:ins>
      <w:ins w:id="1131" w:author="Reis-Filho, Jorge S./Pathology" w:date="2019-07-13T11:54:00Z">
        <w:r w:rsidR="00C87708" w:rsidRPr="0030441E">
          <w:rPr>
            <w:rFonts w:ascii="Arial" w:eastAsia="Arial" w:hAnsi="Arial" w:cs="Arial"/>
            <w:color w:val="0033CC"/>
            <w:sz w:val="22"/>
            <w:rPrChange w:id="1132" w:author="Reis-Filho, Jorge S./Pathology" w:date="2019-07-13T23:19:00Z">
              <w:rPr>
                <w:rFonts w:ascii="Arial" w:eastAsia="Arial" w:hAnsi="Arial" w:cs="Arial"/>
                <w:color w:val="000000" w:themeColor="text1"/>
                <w:sz w:val="22"/>
              </w:rPr>
            </w:rPrChange>
          </w:rPr>
          <w:t>be misleading</w:t>
        </w:r>
      </w:ins>
      <w:ins w:id="1133" w:author="Reis-Filho, Jorge S./Pathology" w:date="2019-07-13T11:55:00Z">
        <w:r w:rsidR="00C87708" w:rsidRPr="0030441E">
          <w:rPr>
            <w:rFonts w:ascii="Arial" w:eastAsia="Arial" w:hAnsi="Arial" w:cs="Arial"/>
            <w:color w:val="0033CC"/>
            <w:sz w:val="22"/>
            <w:rPrChange w:id="1134" w:author="Reis-Filho, Jorge S./Pathology" w:date="2019-07-13T23:19:00Z">
              <w:rPr>
                <w:rFonts w:ascii="Arial" w:eastAsia="Arial" w:hAnsi="Arial" w:cs="Arial"/>
                <w:color w:val="000000" w:themeColor="text1"/>
                <w:sz w:val="22"/>
              </w:rPr>
            </w:rPrChange>
          </w:rPr>
          <w:t xml:space="preserve">, as some CH mutations affecting cancer genes may be interpreted as tumor-derived </w:t>
        </w:r>
      </w:ins>
      <w:ins w:id="1135" w:author="Reis-Filho, Jorge S./Pathology" w:date="2019-07-13T11:56:00Z">
        <w:r w:rsidR="00C87708" w:rsidRPr="0030441E">
          <w:rPr>
            <w:rFonts w:ascii="Arial" w:eastAsia="Arial" w:hAnsi="Arial" w:cs="Arial"/>
            <w:color w:val="0033CC"/>
            <w:sz w:val="22"/>
            <w:rPrChange w:id="1136" w:author="Reis-Filho, Jorge S./Pathology" w:date="2019-07-13T23:19:00Z">
              <w:rPr>
                <w:rFonts w:ascii="Arial" w:eastAsia="Arial" w:hAnsi="Arial" w:cs="Arial"/>
                <w:color w:val="000000" w:themeColor="text1"/>
                <w:sz w:val="22"/>
              </w:rPr>
            </w:rPrChange>
          </w:rPr>
          <w:t xml:space="preserve">mutations </w:t>
        </w:r>
      </w:ins>
      <w:ins w:id="1137" w:author="Reis-Filho, Jorge S./Pathology" w:date="2019-07-13T11:55:00Z">
        <w:r w:rsidR="00C87708" w:rsidRPr="0030441E">
          <w:rPr>
            <w:rFonts w:ascii="Arial" w:eastAsia="Arial" w:hAnsi="Arial" w:cs="Arial"/>
            <w:color w:val="0033CC"/>
            <w:sz w:val="22"/>
            <w:rPrChange w:id="1138" w:author="Reis-Filho, Jorge S./Pathology" w:date="2019-07-13T23:19:00Z">
              <w:rPr>
                <w:rFonts w:ascii="Arial" w:eastAsia="Arial" w:hAnsi="Arial" w:cs="Arial"/>
                <w:color w:val="000000" w:themeColor="text1"/>
                <w:sz w:val="22"/>
              </w:rPr>
            </w:rPrChange>
          </w:rPr>
          <w:t xml:space="preserve">(e.g. </w:t>
        </w:r>
      </w:ins>
      <w:ins w:id="1139" w:author="Reis-Filho, Jorge S./Pathology" w:date="2019-07-13T11:54:00Z">
        <w:r w:rsidR="00C87708" w:rsidRPr="0030441E">
          <w:rPr>
            <w:rFonts w:ascii="Arial" w:eastAsia="Arial" w:hAnsi="Arial" w:cs="Arial"/>
            <w:i/>
            <w:color w:val="0033CC"/>
            <w:sz w:val="22"/>
            <w:rPrChange w:id="1140" w:author="Reis-Filho, Jorge S./Pathology" w:date="2019-07-13T23:19:00Z">
              <w:rPr>
                <w:rFonts w:ascii="Arial" w:eastAsia="Arial" w:hAnsi="Arial" w:cs="Arial"/>
                <w:color w:val="000000" w:themeColor="text1"/>
                <w:sz w:val="22"/>
              </w:rPr>
            </w:rPrChange>
          </w:rPr>
          <w:t>TP53</w:t>
        </w:r>
      </w:ins>
      <w:ins w:id="1141" w:author="Reis-Filho, Jorge S./Pathology" w:date="2019-07-13T11:56:00Z">
        <w:r w:rsidR="00C87708" w:rsidRPr="0030441E">
          <w:rPr>
            <w:rFonts w:ascii="Arial" w:eastAsia="Arial" w:hAnsi="Arial" w:cs="Arial"/>
            <w:color w:val="0033CC"/>
            <w:sz w:val="22"/>
            <w:rPrChange w:id="1142" w:author="Reis-Filho, Jorge S./Pathology" w:date="2019-07-13T23:19:00Z">
              <w:rPr>
                <w:rFonts w:ascii="Arial" w:eastAsia="Arial" w:hAnsi="Arial" w:cs="Arial"/>
                <w:color w:val="000000" w:themeColor="text1"/>
                <w:sz w:val="22"/>
              </w:rPr>
            </w:rPrChange>
          </w:rPr>
          <w:t xml:space="preserve"> mutations,</w:t>
        </w:r>
      </w:ins>
      <w:ins w:id="1143" w:author="Reis-Filho, Jorge S./Pathology" w:date="2019-07-13T11:54:00Z">
        <w:r w:rsidR="00C87708" w:rsidRPr="0030441E">
          <w:rPr>
            <w:rFonts w:ascii="Arial" w:eastAsia="Arial" w:hAnsi="Arial" w:cs="Arial"/>
            <w:color w:val="0033CC"/>
            <w:sz w:val="22"/>
            <w:rPrChange w:id="1144" w:author="Reis-Filho, Jorge S./Pathology" w:date="2019-07-13T23:19:00Z">
              <w:rPr>
                <w:rFonts w:ascii="Arial" w:eastAsia="Arial" w:hAnsi="Arial" w:cs="Arial"/>
                <w:color w:val="000000" w:themeColor="text1"/>
                <w:sz w:val="22"/>
              </w:rPr>
            </w:rPrChange>
          </w:rPr>
          <w:t xml:space="preserve"> which can be present in tumor-derived cfDNA and also be part of CH</w:t>
        </w:r>
      </w:ins>
      <w:ins w:id="1145" w:author="Reis-Filho, Jorge S./Pathology" w:date="2019-07-13T12:09:00Z">
        <w:del w:id="1146" w:author="David Brown" w:date="2019-07-18T00:37:00Z">
          <w:r w:rsidR="00F152B0" w:rsidRPr="0030441E" w:rsidDel="00693945">
            <w:rPr>
              <w:rFonts w:ascii="Arial" w:eastAsia="Arial" w:hAnsi="Arial" w:cs="Arial"/>
              <w:color w:val="0033CC"/>
              <w:sz w:val="22"/>
              <w:rPrChange w:id="1147" w:author="Reis-Filho, Jorge S./Pathology" w:date="2019-07-13T23:19:00Z">
                <w:rPr>
                  <w:rFonts w:ascii="Arial" w:eastAsia="Arial" w:hAnsi="Arial" w:cs="Arial"/>
                  <w:color w:val="000000" w:themeColor="text1"/>
                  <w:sz w:val="22"/>
                </w:rPr>
              </w:rPrChange>
            </w:rPr>
            <w:delText xml:space="preserve">; </w:delText>
          </w:r>
          <w:r w:rsidR="00F152B0" w:rsidRPr="0030441E" w:rsidDel="00693945">
            <w:rPr>
              <w:rFonts w:ascii="Arial" w:eastAsia="Arial" w:hAnsi="Arial" w:cs="Arial"/>
              <w:b/>
              <w:color w:val="0033CC"/>
              <w:sz w:val="22"/>
              <w:szCs w:val="22"/>
              <w:highlight w:val="yellow"/>
              <w:rPrChange w:id="1148" w:author="Reis-Filho, Jorge S./Pathology" w:date="2019-07-13T23:19:00Z">
                <w:rPr>
                  <w:rFonts w:ascii="Arial" w:eastAsia="Arial" w:hAnsi="Arial" w:cs="Arial"/>
                  <w:b/>
                  <w:color w:val="000000" w:themeColor="text1"/>
                  <w:sz w:val="22"/>
                  <w:szCs w:val="22"/>
                  <w:highlight w:val="yellow"/>
                </w:rPr>
              </w:rPrChange>
            </w:rPr>
            <w:delText>Supplementary Table 4</w:delText>
          </w:r>
        </w:del>
      </w:ins>
      <w:ins w:id="1149" w:author="Reis-Filho, Jorge S./Pathology" w:date="2019-07-13T11:56:00Z">
        <w:r w:rsidR="00C87708" w:rsidRPr="0030441E">
          <w:rPr>
            <w:rFonts w:ascii="Arial" w:eastAsia="Arial" w:hAnsi="Arial" w:cs="Arial"/>
            <w:color w:val="0033CC"/>
            <w:sz w:val="22"/>
            <w:rPrChange w:id="1150" w:author="Reis-Filho, Jorge S./Pathology" w:date="2019-07-13T23:19:00Z">
              <w:rPr>
                <w:rFonts w:ascii="Arial" w:eastAsia="Arial" w:hAnsi="Arial" w:cs="Arial"/>
                <w:color w:val="000000" w:themeColor="text1"/>
                <w:sz w:val="22"/>
              </w:rPr>
            </w:rPrChange>
          </w:rPr>
          <w:t>)</w:t>
        </w:r>
      </w:ins>
      <w:ins w:id="1151" w:author="Reis-Filho, Jorge S./Pathology" w:date="2019-07-13T11:54:00Z">
        <w:r w:rsidR="00C87708" w:rsidRPr="0030441E">
          <w:rPr>
            <w:rFonts w:ascii="Arial" w:eastAsia="Arial" w:hAnsi="Arial" w:cs="Arial"/>
            <w:color w:val="0033CC"/>
            <w:sz w:val="22"/>
            <w:rPrChange w:id="1152" w:author="Reis-Filho, Jorge S./Pathology" w:date="2019-07-13T23:19:00Z">
              <w:rPr>
                <w:rFonts w:ascii="Arial" w:eastAsia="Arial" w:hAnsi="Arial" w:cs="Arial"/>
                <w:color w:val="000000" w:themeColor="text1"/>
                <w:sz w:val="22"/>
              </w:rPr>
            </w:rPrChange>
          </w:rPr>
          <w:t>.</w:t>
        </w:r>
      </w:ins>
      <w:bookmarkEnd w:id="1103"/>
    </w:p>
    <w:p w14:paraId="6F8106F7" w14:textId="77777777" w:rsidR="007C0779" w:rsidRPr="00CB7AF6" w:rsidRDefault="007C0779" w:rsidP="00AE24DE">
      <w:pPr>
        <w:spacing w:line="480" w:lineRule="auto"/>
        <w:rPr>
          <w:rFonts w:ascii="Arial" w:eastAsia="Arial" w:hAnsi="Arial" w:cs="Arial"/>
          <w:color w:val="000000" w:themeColor="text1"/>
          <w:sz w:val="22"/>
        </w:rPr>
      </w:pPr>
    </w:p>
    <w:p w14:paraId="43F51DB4" w14:textId="06B99615"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cfDNA sequencing </w:t>
      </w:r>
      <w:r w:rsidR="00B37535" w:rsidRPr="00CB7AF6">
        <w:rPr>
          <w:rFonts w:ascii="Arial" w:eastAsia="Arial" w:hAnsi="Arial" w:cs="Arial"/>
          <w:color w:val="000000" w:themeColor="text1"/>
          <w:sz w:val="22"/>
        </w:rPr>
        <w:t>approach</w:t>
      </w:r>
      <w:r w:rsidRPr="00CB7AF6">
        <w:rPr>
          <w:rFonts w:ascii="Arial" w:eastAsia="Arial" w:hAnsi="Arial" w:cs="Arial"/>
          <w:color w:val="000000" w:themeColor="text1"/>
          <w:sz w:val="22"/>
        </w:rPr>
        <w:t xml:space="preserve"> allowed </w:t>
      </w:r>
      <w:r w:rsidR="00B37535" w:rsidRPr="00CB7AF6">
        <w:rPr>
          <w:rFonts w:ascii="Arial" w:eastAsia="Arial" w:hAnsi="Arial" w:cs="Arial"/>
          <w:color w:val="000000" w:themeColor="text1"/>
          <w:sz w:val="22"/>
        </w:rPr>
        <w:t>for</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robust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somatic mutations</w:t>
      </w:r>
      <w:ins w:id="1153" w:author="David Brown" w:date="2019-07-18T00:37:00Z">
        <w:r w:rsidR="00693945">
          <w:rPr>
            <w:rFonts w:ascii="Arial" w:eastAsia="Arial" w:hAnsi="Arial" w:cs="Arial"/>
            <w:color w:val="000000" w:themeColor="text1"/>
            <w:sz w:val="22"/>
          </w:rPr>
          <w:t xml:space="preserve"> </w:t>
        </w:r>
      </w:ins>
      <w:del w:id="1154" w:author="David Brown" w:date="2019-07-18T00:37:00Z">
        <w:r w:rsidRPr="00CB7AF6" w:rsidDel="00693945">
          <w:rPr>
            <w:rFonts w:ascii="Arial" w:eastAsia="Arial" w:hAnsi="Arial" w:cs="Arial"/>
            <w:color w:val="000000" w:themeColor="text1"/>
            <w:sz w:val="22"/>
          </w:rPr>
          <w:delText xml:space="preserve"> (</w:delText>
        </w:r>
        <w:r w:rsidR="00E669C5" w:rsidDel="00693945">
          <w:rPr>
            <w:rFonts w:ascii="Arial" w:eastAsia="Arial" w:hAnsi="Arial" w:cs="Arial"/>
            <w:b/>
            <w:color w:val="000000" w:themeColor="text1"/>
            <w:sz w:val="22"/>
          </w:rPr>
          <w:delText xml:space="preserve">Fig. </w:delText>
        </w:r>
        <w:r w:rsidRPr="00CB7AF6" w:rsidDel="00693945">
          <w:rPr>
            <w:rFonts w:ascii="Arial" w:eastAsia="Arial" w:hAnsi="Arial" w:cs="Arial"/>
            <w:b/>
            <w:color w:val="000000" w:themeColor="text1"/>
            <w:sz w:val="22"/>
          </w:rPr>
          <w:delText>1</w:delText>
        </w:r>
        <w:r w:rsidR="00E669C5" w:rsidDel="00693945">
          <w:rPr>
            <w:rFonts w:ascii="Arial" w:eastAsia="Arial" w:hAnsi="Arial" w:cs="Arial"/>
            <w:b/>
            <w:color w:val="000000" w:themeColor="text1"/>
            <w:sz w:val="22"/>
          </w:rPr>
          <w:delText>c</w:delText>
        </w:r>
        <w:r w:rsidRPr="00CB7AF6" w:rsidDel="00693945">
          <w:rPr>
            <w:rFonts w:ascii="Arial" w:eastAsia="Arial" w:hAnsi="Arial" w:cs="Arial"/>
            <w:color w:val="000000" w:themeColor="text1"/>
            <w:sz w:val="22"/>
          </w:rPr>
          <w:delText xml:space="preserve">) </w:delText>
        </w:r>
      </w:del>
      <w:r w:rsidR="00B37535"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a sensitivity </w:t>
      </w:r>
      <w:r w:rsidR="00E92913" w:rsidRPr="00CB7AF6">
        <w:rPr>
          <w:rFonts w:ascii="Arial" w:eastAsia="Arial" w:hAnsi="Arial" w:cs="Arial"/>
          <w:color w:val="000000" w:themeColor="text1"/>
          <w:sz w:val="22"/>
        </w:rPr>
        <w:t>similar</w:t>
      </w:r>
      <w:r w:rsidRPr="00CB7AF6">
        <w:rPr>
          <w:rFonts w:ascii="Arial" w:eastAsia="Arial" w:hAnsi="Arial" w:cs="Arial"/>
          <w:color w:val="000000" w:themeColor="text1"/>
          <w:sz w:val="22"/>
        </w:rPr>
        <w:t xml:space="preserve"> to that of ddPCR (</w:t>
      </w:r>
      <w:r w:rsidR="00E669C5" w:rsidRPr="00693945">
        <w:rPr>
          <w:rFonts w:ascii="Arial" w:eastAsia="Arial" w:hAnsi="Arial" w:cs="Arial"/>
          <w:b/>
          <w:color w:val="000000" w:themeColor="text1"/>
          <w:sz w:val="22"/>
          <w:highlight w:val="yellow"/>
          <w:rPrChange w:id="1155" w:author="David Brown" w:date="2019-07-18T00:39:00Z">
            <w:rPr>
              <w:rFonts w:ascii="Arial" w:eastAsia="Arial" w:hAnsi="Arial" w:cs="Arial"/>
              <w:b/>
              <w:color w:val="000000" w:themeColor="text1"/>
              <w:sz w:val="22"/>
            </w:rPr>
          </w:rPrChange>
        </w:rPr>
        <w:t xml:space="preserve">Fig. </w:t>
      </w:r>
      <w:r w:rsidRPr="00693945">
        <w:rPr>
          <w:rFonts w:ascii="Arial" w:eastAsia="Arial" w:hAnsi="Arial" w:cs="Arial"/>
          <w:b/>
          <w:color w:val="000000" w:themeColor="text1"/>
          <w:sz w:val="22"/>
          <w:highlight w:val="yellow"/>
          <w:rPrChange w:id="1156" w:author="David Brown" w:date="2019-07-18T00:39:00Z">
            <w:rPr>
              <w:rFonts w:ascii="Arial" w:eastAsia="Arial" w:hAnsi="Arial" w:cs="Arial"/>
              <w:b/>
              <w:color w:val="000000" w:themeColor="text1"/>
              <w:sz w:val="22"/>
            </w:rPr>
          </w:rPrChange>
        </w:rPr>
        <w:t>1</w:t>
      </w:r>
      <w:del w:id="1157" w:author="David Brown" w:date="2019-07-18T00:38:00Z">
        <w:r w:rsidR="00E669C5" w:rsidRPr="00693945" w:rsidDel="00693945">
          <w:rPr>
            <w:rFonts w:ascii="Arial" w:eastAsia="Arial" w:hAnsi="Arial" w:cs="Arial"/>
            <w:b/>
            <w:color w:val="000000" w:themeColor="text1"/>
            <w:sz w:val="22"/>
            <w:highlight w:val="yellow"/>
            <w:rPrChange w:id="1158" w:author="David Brown" w:date="2019-07-18T00:39:00Z">
              <w:rPr>
                <w:rFonts w:ascii="Arial" w:eastAsia="Arial" w:hAnsi="Arial" w:cs="Arial"/>
                <w:b/>
                <w:color w:val="000000" w:themeColor="text1"/>
                <w:sz w:val="22"/>
              </w:rPr>
            </w:rPrChange>
          </w:rPr>
          <w:delText>b</w:delText>
        </w:r>
      </w:del>
      <w:ins w:id="1159" w:author="David Brown" w:date="2019-07-18T00:38:00Z">
        <w:r w:rsidR="00693945" w:rsidRPr="00693945">
          <w:rPr>
            <w:rFonts w:ascii="Arial" w:eastAsia="Arial" w:hAnsi="Arial" w:cs="Arial"/>
            <w:b/>
            <w:color w:val="000000" w:themeColor="text1"/>
            <w:sz w:val="22"/>
            <w:highlight w:val="yellow"/>
            <w:rPrChange w:id="1160" w:author="David Brown" w:date="2019-07-18T00:39:00Z">
              <w:rPr>
                <w:rFonts w:ascii="Arial" w:eastAsia="Arial" w:hAnsi="Arial" w:cs="Arial"/>
                <w:b/>
                <w:color w:val="000000" w:themeColor="text1"/>
                <w:sz w:val="22"/>
              </w:rPr>
            </w:rPrChange>
          </w:rPr>
          <w:t>f</w:t>
        </w:r>
      </w:ins>
      <w:r w:rsidRPr="00CB7AF6">
        <w:rPr>
          <w:rFonts w:ascii="Arial" w:eastAsia="Arial" w:hAnsi="Arial" w:cs="Arial"/>
          <w:color w:val="000000" w:themeColor="text1"/>
          <w:sz w:val="22"/>
        </w:rPr>
        <w:t>). In fact, this assay was comparable to previous high-depth targeted sequencing efforts</w:t>
      </w:r>
      <w:r w:rsidR="00A41175" w:rsidRPr="00CB7AF6">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szCs w:val="22"/>
        </w:rPr>
      </w:r>
      <w:r w:rsidR="00A41175"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47-49</w:t>
      </w:r>
      <w:r w:rsidR="00A41175" w:rsidRPr="00CB7AF6">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 the detection of ctDNA in plasma sample</w:t>
      </w:r>
      <w:r w:rsidR="00E92913" w:rsidRPr="00CB7AF6">
        <w:rPr>
          <w:rFonts w:ascii="Arial" w:eastAsia="Arial" w:hAnsi="Arial" w:cs="Arial"/>
          <w:color w:val="000000" w:themeColor="text1"/>
          <w:sz w:val="22"/>
        </w:rPr>
        <w:t>s from patients with MBC, NSCLC</w:t>
      </w:r>
      <w:r w:rsidRPr="00CB7AF6">
        <w:rPr>
          <w:rFonts w:ascii="Arial" w:eastAsia="Arial" w:hAnsi="Arial" w:cs="Arial"/>
          <w:color w:val="000000" w:themeColor="text1"/>
          <w:sz w:val="22"/>
        </w:rPr>
        <w:t xml:space="preserve"> and CRPC, and identified 77.4% of the repertoire of somatic mutations </w:t>
      </w:r>
      <w:r w:rsidR="00D61E33" w:rsidRPr="00CB7AF6">
        <w:rPr>
          <w:rFonts w:ascii="Arial" w:eastAsia="Arial" w:hAnsi="Arial" w:cs="Arial"/>
          <w:color w:val="000000" w:themeColor="text1"/>
          <w:sz w:val="22"/>
        </w:rPr>
        <w:t xml:space="preserve">reported </w:t>
      </w:r>
      <w:r w:rsidRPr="00CB7AF6">
        <w:rPr>
          <w:rFonts w:ascii="Arial" w:eastAsia="Arial" w:hAnsi="Arial" w:cs="Arial"/>
          <w:color w:val="000000" w:themeColor="text1"/>
          <w:sz w:val="22"/>
        </w:rPr>
        <w:t>in</w:t>
      </w:r>
      <w:r w:rsidR="00252B3A">
        <w:rPr>
          <w:rFonts w:ascii="Arial" w:eastAsia="Arial" w:hAnsi="Arial" w:cs="Arial"/>
          <w:color w:val="000000" w:themeColor="text1"/>
          <w:sz w:val="22"/>
        </w:rPr>
        <w:t xml:space="preserve"> the</w:t>
      </w:r>
      <w:r w:rsidRPr="00CB7AF6">
        <w:rPr>
          <w:rFonts w:ascii="Arial" w:eastAsia="Arial" w:hAnsi="Arial" w:cs="Arial"/>
          <w:color w:val="000000" w:themeColor="text1"/>
          <w:sz w:val="22"/>
        </w:rPr>
        <w:t xml:space="preserve"> matched tumor </w:t>
      </w:r>
      <w:r w:rsidR="00E92913" w:rsidRPr="00CB7AF6">
        <w:rPr>
          <w:rFonts w:ascii="Arial" w:eastAsia="Arial" w:hAnsi="Arial" w:cs="Arial"/>
          <w:color w:val="000000" w:themeColor="text1"/>
          <w:sz w:val="22"/>
        </w:rPr>
        <w:t xml:space="preserve">biopsy </w:t>
      </w:r>
      <w:r w:rsidRPr="00CB7AF6">
        <w:rPr>
          <w:rFonts w:ascii="Arial" w:eastAsia="Arial" w:hAnsi="Arial" w:cs="Arial"/>
          <w:color w:val="000000" w:themeColor="text1"/>
          <w:sz w:val="22"/>
        </w:rPr>
        <w:t>samples from patients with advanced cancers. Given the large genomic footprint and the limited number of false positive variants</w:t>
      </w:r>
      <w:r w:rsidR="00CA6947"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Fig</w:t>
      </w:r>
      <w:r w:rsidR="00252B3A">
        <w:rPr>
          <w:rFonts w:ascii="Arial" w:eastAsia="Arial" w:hAnsi="Arial" w:cs="Arial"/>
          <w:b/>
          <w:color w:val="000000" w:themeColor="text1"/>
          <w:sz w:val="22"/>
        </w:rPr>
        <w:t>s</w:t>
      </w:r>
      <w:r w:rsidR="00E669C5">
        <w:rPr>
          <w:rFonts w:ascii="Arial" w:eastAsia="Arial" w:hAnsi="Arial" w:cs="Arial"/>
          <w:b/>
          <w:color w:val="000000" w:themeColor="text1"/>
          <w:sz w:val="22"/>
        </w:rPr>
        <w:t xml:space="preserve">. </w:t>
      </w:r>
      <w:r w:rsidR="00CA6947" w:rsidRPr="00CB7AF6">
        <w:rPr>
          <w:rFonts w:ascii="Arial" w:eastAsia="Arial" w:hAnsi="Arial" w:cs="Arial"/>
          <w:b/>
          <w:color w:val="000000" w:themeColor="text1"/>
          <w:sz w:val="22"/>
        </w:rPr>
        <w:t>1</w:t>
      </w:r>
      <w:ins w:id="1161" w:author="David Brown" w:date="2019-07-18T00:39:00Z">
        <w:r w:rsidR="00693945">
          <w:rPr>
            <w:rFonts w:ascii="Arial" w:eastAsia="Arial" w:hAnsi="Arial" w:cs="Arial"/>
            <w:b/>
            <w:color w:val="000000" w:themeColor="text1"/>
            <w:sz w:val="22"/>
          </w:rPr>
          <w:t>d</w:t>
        </w:r>
      </w:ins>
      <w:del w:id="1162" w:author="David Brown" w:date="2019-07-18T00:39:00Z">
        <w:r w:rsidR="00E669C5" w:rsidDel="00693945">
          <w:rPr>
            <w:rFonts w:ascii="Arial" w:eastAsia="Arial" w:hAnsi="Arial" w:cs="Arial"/>
            <w:b/>
            <w:color w:val="000000" w:themeColor="text1"/>
            <w:sz w:val="22"/>
          </w:rPr>
          <w:delText>b</w:delText>
        </w:r>
      </w:del>
      <w:r w:rsidR="00252B3A">
        <w:rPr>
          <w:rFonts w:ascii="Arial" w:eastAsia="Arial" w:hAnsi="Arial" w:cs="Arial"/>
          <w:b/>
          <w:color w:val="000000" w:themeColor="text1"/>
          <w:sz w:val="22"/>
        </w:rPr>
        <w:t>-</w:t>
      </w:r>
      <w:ins w:id="1163" w:author="David Brown" w:date="2019-07-18T00:39:00Z">
        <w:r w:rsidR="00693945">
          <w:rPr>
            <w:rFonts w:ascii="Arial" w:eastAsia="Arial" w:hAnsi="Arial" w:cs="Arial"/>
            <w:b/>
            <w:color w:val="000000" w:themeColor="text1"/>
            <w:sz w:val="22"/>
          </w:rPr>
          <w:t>e</w:t>
        </w:r>
      </w:ins>
      <w:del w:id="1164" w:author="David Brown" w:date="2019-07-18T00:39:00Z">
        <w:r w:rsidR="00E669C5" w:rsidDel="00693945">
          <w:rPr>
            <w:rFonts w:ascii="Arial" w:eastAsia="Arial" w:hAnsi="Arial" w:cs="Arial"/>
            <w:b/>
            <w:color w:val="000000" w:themeColor="text1"/>
            <w:sz w:val="22"/>
          </w:rPr>
          <w:delText>c</w:delText>
        </w:r>
        <w:r w:rsidR="00252B3A" w:rsidDel="00693945">
          <w:rPr>
            <w:rFonts w:ascii="Arial" w:eastAsia="Arial" w:hAnsi="Arial" w:cs="Arial"/>
            <w:b/>
            <w:color w:val="000000" w:themeColor="text1"/>
            <w:sz w:val="22"/>
          </w:rPr>
          <w:delText xml:space="preserve"> </w:delText>
        </w:r>
        <w:r w:rsidR="00252B3A" w:rsidRPr="001C4844" w:rsidDel="00693945">
          <w:rPr>
            <w:rFonts w:ascii="Arial" w:eastAsia="Arial" w:hAnsi="Arial" w:cs="Arial"/>
            <w:color w:val="000000" w:themeColor="text1"/>
            <w:sz w:val="22"/>
          </w:rPr>
          <w:delText>and</w:delText>
        </w:r>
        <w:r w:rsidR="00252B3A" w:rsidDel="00693945">
          <w:rPr>
            <w:rFonts w:ascii="Arial" w:eastAsia="Arial" w:hAnsi="Arial" w:cs="Arial"/>
            <w:b/>
            <w:color w:val="000000" w:themeColor="text1"/>
            <w:sz w:val="22"/>
          </w:rPr>
          <w:delText xml:space="preserve"> </w:delText>
        </w:r>
        <w:r w:rsidR="00303111" w:rsidDel="00693945">
          <w:rPr>
            <w:rFonts w:ascii="Arial" w:eastAsia="Arial" w:hAnsi="Arial" w:cs="Arial"/>
            <w:b/>
            <w:color w:val="000000" w:themeColor="text1"/>
            <w:sz w:val="22"/>
          </w:rPr>
          <w:delText>Supplementary Fig</w:delText>
        </w:r>
        <w:r w:rsidR="009360DB" w:rsidDel="00693945">
          <w:rPr>
            <w:rFonts w:ascii="Arial" w:eastAsia="Arial" w:hAnsi="Arial" w:cs="Arial"/>
            <w:b/>
            <w:color w:val="000000" w:themeColor="text1"/>
            <w:sz w:val="22"/>
          </w:rPr>
          <w:delText>s</w:delText>
        </w:r>
        <w:r w:rsidR="00303111" w:rsidDel="00693945">
          <w:rPr>
            <w:rFonts w:ascii="Arial" w:eastAsia="Arial" w:hAnsi="Arial" w:cs="Arial"/>
            <w:b/>
            <w:color w:val="000000" w:themeColor="text1"/>
            <w:sz w:val="22"/>
          </w:rPr>
          <w:delText>. 2</w:delText>
        </w:r>
        <w:r w:rsidR="00252B3A" w:rsidDel="00693945">
          <w:rPr>
            <w:rFonts w:ascii="Arial" w:eastAsia="Arial" w:hAnsi="Arial" w:cs="Arial"/>
            <w:b/>
            <w:color w:val="000000" w:themeColor="text1"/>
            <w:sz w:val="22"/>
          </w:rPr>
          <w:delText>-</w:delText>
        </w:r>
        <w:r w:rsidR="00CA6947" w:rsidRPr="00CB7AF6" w:rsidDel="00693945">
          <w:rPr>
            <w:rFonts w:ascii="Arial" w:eastAsia="Arial" w:hAnsi="Arial" w:cs="Arial"/>
            <w:b/>
            <w:color w:val="000000" w:themeColor="text1"/>
            <w:sz w:val="22"/>
          </w:rPr>
          <w:delText>3</w:delText>
        </w:r>
      </w:del>
      <w:r w:rsidR="00CA694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an exploratory analysis revealed the potential use of the high-intensity cfDNA sequencing assay 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tumor mutational burden and mutational signatures, including MSI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ins w:id="1165" w:author="David Brown" w:date="2019-07-18T00:40:00Z">
        <w:r w:rsidR="00693945">
          <w:rPr>
            <w:rFonts w:ascii="Arial" w:eastAsia="Arial" w:hAnsi="Arial" w:cs="Arial"/>
            <w:b/>
            <w:color w:val="000000" w:themeColor="text1"/>
            <w:sz w:val="22"/>
          </w:rPr>
          <w:t>a-e</w:t>
        </w:r>
      </w:ins>
      <w:r w:rsidRPr="00CB7AF6">
        <w:rPr>
          <w:rFonts w:ascii="Arial" w:eastAsia="Arial" w:hAnsi="Arial" w:cs="Arial"/>
          <w:color w:val="000000" w:themeColor="text1"/>
          <w:sz w:val="22"/>
        </w:rPr>
        <w:t>), broadening</w:t>
      </w:r>
      <w:r w:rsidR="00E9291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the potential applications of cfDNA sequencing analysis in the context of patients with advanced cancers.</w:t>
      </w:r>
    </w:p>
    <w:p w14:paraId="2D81527E" w14:textId="77777777" w:rsidR="007C0779" w:rsidRPr="00CB7AF6" w:rsidRDefault="007C0779" w:rsidP="00AE24DE">
      <w:pPr>
        <w:spacing w:line="480" w:lineRule="auto"/>
        <w:rPr>
          <w:rFonts w:ascii="Arial" w:eastAsia="Arial" w:hAnsi="Arial" w:cs="Arial"/>
          <w:color w:val="000000" w:themeColor="text1"/>
          <w:sz w:val="22"/>
        </w:rPr>
      </w:pPr>
    </w:p>
    <w:p w14:paraId="08C0C06A" w14:textId="0D455EB6"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Our analyses revealed that the majority of non-tumor-</w:t>
      </w:r>
      <w:r w:rsidR="00B37535" w:rsidRPr="00CB7AF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nonsynonymous somatic mutations identified in cfDNA </w:t>
      </w:r>
      <w:r w:rsidR="00B37535" w:rsidRPr="00CB7AF6">
        <w:rPr>
          <w:rFonts w:ascii="Arial" w:eastAsia="Arial" w:hAnsi="Arial" w:cs="Arial"/>
          <w:color w:val="000000" w:themeColor="text1"/>
          <w:sz w:val="22"/>
        </w:rPr>
        <w:t>had supporting</w:t>
      </w:r>
      <w:r w:rsidRPr="00CB7AF6">
        <w:rPr>
          <w:rFonts w:ascii="Arial" w:eastAsia="Arial" w:hAnsi="Arial" w:cs="Arial"/>
          <w:color w:val="000000" w:themeColor="text1"/>
          <w:sz w:val="22"/>
        </w:rPr>
        <w:t xml:space="preserve"> reads present in the respective WBC DNA samples</w:t>
      </w:r>
      <w:r w:rsidR="00D61E33"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These</w:t>
      </w:r>
      <w:r w:rsidR="00B37535" w:rsidRPr="00CB7AF6">
        <w:rPr>
          <w:rFonts w:ascii="Arial" w:eastAsia="Arial" w:hAnsi="Arial" w:cs="Arial"/>
          <w:color w:val="000000" w:themeColor="text1"/>
          <w:sz w:val="22"/>
        </w:rPr>
        <w:t xml:space="preserve"> WBC-matched mutations</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present in </w:t>
      </w:r>
      <w:r w:rsidR="00D61E33" w:rsidRPr="00CB7AF6">
        <w:rPr>
          <w:rFonts w:ascii="Arial" w:eastAsia="Arial" w:hAnsi="Arial" w:cs="Arial"/>
          <w:color w:val="000000" w:themeColor="text1"/>
          <w:sz w:val="22"/>
        </w:rPr>
        <w:t>the vast majority of</w:t>
      </w:r>
      <w:r w:rsidRPr="00CB7AF6">
        <w:rPr>
          <w:rFonts w:ascii="Arial" w:eastAsia="Arial" w:hAnsi="Arial" w:cs="Arial"/>
          <w:color w:val="000000" w:themeColor="text1"/>
          <w:sz w:val="22"/>
        </w:rPr>
        <w:t xml:space="preserve"> non-cancer controls and cancer patients. These mutations preferentially affected genes previously implicated in CH</w:t>
      </w:r>
      <w:r w:rsidR="00620D5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20D5E" w:rsidRPr="00CB7AF6">
        <w:rPr>
          <w:rFonts w:ascii="Arial" w:eastAsia="Arial" w:hAnsi="Arial" w:cs="Arial"/>
          <w:color w:val="000000" w:themeColor="text1"/>
          <w:sz w:val="22"/>
          <w:szCs w:val="22"/>
        </w:rPr>
      </w:r>
      <w:r w:rsidR="00620D5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620D5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their presence was strongly associated with age at collection of the </w:t>
      </w:r>
      <w:r w:rsidR="00636455" w:rsidRPr="00CB7AF6">
        <w:rPr>
          <w:rFonts w:ascii="Arial" w:eastAsia="Arial" w:hAnsi="Arial" w:cs="Arial"/>
          <w:color w:val="000000" w:themeColor="text1"/>
          <w:sz w:val="22"/>
        </w:rPr>
        <w:t xml:space="preserve">blood </w:t>
      </w:r>
      <w:r w:rsidRPr="00CB7AF6">
        <w:rPr>
          <w:rFonts w:ascii="Arial" w:eastAsia="Arial" w:hAnsi="Arial" w:cs="Arial"/>
          <w:color w:val="000000" w:themeColor="text1"/>
          <w:sz w:val="22"/>
        </w:rPr>
        <w:t xml:space="preserve">sample, </w:t>
      </w:r>
      <w:r w:rsidR="00E92913"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the hypothesis that these alterations likely constitute CH. </w:t>
      </w:r>
      <w:r w:rsidR="001F065C" w:rsidRPr="00CB7AF6">
        <w:rPr>
          <w:rFonts w:ascii="Arial" w:eastAsia="Arial" w:hAnsi="Arial" w:cs="Arial"/>
          <w:color w:val="000000" w:themeColor="text1"/>
          <w:sz w:val="22"/>
        </w:rPr>
        <w:lastRenderedPageBreak/>
        <w:t>Importantly, t</w:t>
      </w:r>
      <w:r w:rsidR="00520797" w:rsidRPr="00CB7AF6">
        <w:rPr>
          <w:rFonts w:ascii="Arial" w:eastAsia="Arial" w:hAnsi="Arial" w:cs="Arial"/>
          <w:color w:val="000000" w:themeColor="text1"/>
          <w:sz w:val="22"/>
        </w:rPr>
        <w:t>he</w:t>
      </w:r>
      <w:r w:rsidRPr="00CB7AF6">
        <w:rPr>
          <w:rFonts w:ascii="Arial" w:eastAsia="Arial" w:hAnsi="Arial" w:cs="Arial"/>
          <w:color w:val="000000" w:themeColor="text1"/>
          <w:sz w:val="22"/>
        </w:rPr>
        <w:t xml:space="preserve"> number of these probable CH variants per patient was on average higher than the number of tumor-matched variants in metastatic patients. The higher prevalence of CH found in </w:t>
      </w:r>
      <w:r w:rsidR="00636455" w:rsidRPr="00CB7AF6">
        <w:rPr>
          <w:rFonts w:ascii="Arial" w:eastAsia="Arial" w:hAnsi="Arial" w:cs="Arial"/>
          <w:color w:val="000000" w:themeColor="text1"/>
          <w:sz w:val="22"/>
        </w:rPr>
        <w:t>WBCs</w:t>
      </w:r>
      <w:r w:rsidR="00D61E33" w:rsidRPr="00CB7AF6">
        <w:rPr>
          <w:rFonts w:ascii="Arial" w:eastAsia="Arial" w:hAnsi="Arial" w:cs="Arial"/>
          <w:color w:val="000000" w:themeColor="text1"/>
          <w:sz w:val="22"/>
        </w:rPr>
        <w:t xml:space="preserve"> in</w:t>
      </w:r>
      <w:r w:rsidR="0063645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this study (</w:t>
      </w:r>
      <w:r w:rsidR="00B37535" w:rsidRPr="00CB7AF6">
        <w:rPr>
          <w:rFonts w:ascii="Arial" w:eastAsia="Arial" w:hAnsi="Arial" w:cs="Arial"/>
          <w:color w:val="000000" w:themeColor="text1"/>
          <w:sz w:val="22"/>
        </w:rPr>
        <w:t>93.6</w:t>
      </w:r>
      <w:r w:rsidRPr="00CB7AF6">
        <w:rPr>
          <w:rFonts w:ascii="Arial" w:eastAsia="Arial" w:hAnsi="Arial" w:cs="Arial"/>
          <w:color w:val="000000" w:themeColor="text1"/>
          <w:sz w:val="22"/>
        </w:rPr>
        <w:t xml:space="preserve">% of non-cancer controls and </w:t>
      </w:r>
      <w:r w:rsidR="00B37535" w:rsidRPr="00CB7AF6">
        <w:rPr>
          <w:rFonts w:ascii="Arial" w:eastAsia="Arial" w:hAnsi="Arial" w:cs="Arial"/>
          <w:color w:val="000000" w:themeColor="text1"/>
          <w:sz w:val="22"/>
        </w:rPr>
        <w:t>99.1</w:t>
      </w:r>
      <w:r w:rsidRPr="00CB7AF6">
        <w:rPr>
          <w:rFonts w:ascii="Arial" w:eastAsia="Arial" w:hAnsi="Arial" w:cs="Arial"/>
          <w:color w:val="000000" w:themeColor="text1"/>
          <w:sz w:val="22"/>
        </w:rPr>
        <w:t>% in patients with advanced cancers) relative to that reported in prior studies</w:t>
      </w:r>
      <w:r w:rsidR="00D61E33"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61E33" w:rsidRPr="00CB7AF6">
        <w:rPr>
          <w:rFonts w:ascii="Arial" w:eastAsia="Arial" w:hAnsi="Arial" w:cs="Arial"/>
          <w:color w:val="000000" w:themeColor="text1"/>
          <w:sz w:val="22"/>
          <w:szCs w:val="22"/>
        </w:rPr>
      </w:r>
      <w:r w:rsidR="00D61E3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D61E33"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likely resulted from the high sensitivity of the assay employed to detect variants in the WBC samples</w:t>
      </w:r>
      <w:r w:rsidR="00293E2D" w:rsidRPr="00CB7AF6">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50,51</w:t>
      </w:r>
      <w:r w:rsidR="00293E2D" w:rsidRPr="00CB7AF6">
        <w:rPr>
          <w:rFonts w:ascii="Arial" w:eastAsia="Arial" w:hAnsi="Arial" w:cs="Arial"/>
          <w:color w:val="000000" w:themeColor="text1"/>
          <w:sz w:val="22"/>
          <w:szCs w:val="22"/>
        </w:rPr>
        <w:fldChar w:fldCharType="end"/>
      </w:r>
      <w:r w:rsidR="00B37535" w:rsidRPr="00CB7AF6">
        <w:rPr>
          <w:rFonts w:ascii="Arial" w:eastAsia="Arial" w:hAnsi="Arial" w:cs="Arial"/>
          <w:color w:val="000000" w:themeColor="text1"/>
          <w:sz w:val="22"/>
          <w:szCs w:val="22"/>
        </w:rPr>
        <w:t xml:space="preserve"> and was consistent with </w:t>
      </w:r>
      <w:r w:rsidR="008F76D0">
        <w:rPr>
          <w:rFonts w:ascii="Arial" w:eastAsia="Arial" w:hAnsi="Arial" w:cs="Arial"/>
          <w:color w:val="000000" w:themeColor="text1"/>
          <w:sz w:val="22"/>
          <w:szCs w:val="22"/>
        </w:rPr>
        <w:t>a</w:t>
      </w:r>
      <w:r w:rsidR="008F76D0" w:rsidRPr="00CB7AF6">
        <w:rPr>
          <w:rFonts w:ascii="Arial" w:eastAsia="Arial" w:hAnsi="Arial" w:cs="Arial"/>
          <w:color w:val="000000" w:themeColor="text1"/>
          <w:sz w:val="22"/>
          <w:szCs w:val="22"/>
        </w:rPr>
        <w:t xml:space="preserve"> </w:t>
      </w:r>
      <w:r w:rsidR="00B37535" w:rsidRPr="00CB7AF6">
        <w:rPr>
          <w:rFonts w:ascii="Arial" w:eastAsia="Arial" w:hAnsi="Arial" w:cs="Arial"/>
          <w:color w:val="000000" w:themeColor="text1"/>
          <w:sz w:val="22"/>
          <w:szCs w:val="22"/>
        </w:rPr>
        <w:t xml:space="preserve">recent observation utilizing </w:t>
      </w:r>
      <w:r w:rsidR="00B37535" w:rsidRPr="0030441E">
        <w:rPr>
          <w:rFonts w:ascii="Arial" w:eastAsia="Arial" w:hAnsi="Arial" w:cs="Arial"/>
          <w:color w:val="0033CC"/>
          <w:sz w:val="22"/>
          <w:szCs w:val="22"/>
          <w:rPrChange w:id="1166" w:author="Reis-Filho, Jorge S./Pathology" w:date="2019-07-13T23:19:00Z">
            <w:rPr>
              <w:rFonts w:ascii="Arial" w:eastAsia="Arial" w:hAnsi="Arial" w:cs="Arial"/>
              <w:color w:val="000000" w:themeColor="text1"/>
              <w:sz w:val="22"/>
              <w:szCs w:val="22"/>
            </w:rPr>
          </w:rPrChange>
        </w:rPr>
        <w:t>a</w:t>
      </w:r>
      <w:ins w:id="1167" w:author="Reis-Filho, Jorge S./Pathology" w:date="2019-07-13T11:50:00Z">
        <w:del w:id="1168" w:author="David Brown" w:date="2019-07-18T00:43:00Z">
          <w:r w:rsidR="001D6989" w:rsidRPr="0030441E" w:rsidDel="00693945">
            <w:rPr>
              <w:rFonts w:ascii="Arial" w:eastAsia="Arial" w:hAnsi="Arial" w:cs="Arial"/>
              <w:color w:val="0033CC"/>
              <w:sz w:val="22"/>
              <w:szCs w:val="22"/>
              <w:rPrChange w:id="1169" w:author="Reis-Filho, Jorge S./Pathology" w:date="2019-07-13T23:19:00Z">
                <w:rPr>
                  <w:rFonts w:ascii="Arial" w:eastAsia="Arial" w:hAnsi="Arial" w:cs="Arial"/>
                  <w:color w:val="000000" w:themeColor="text1"/>
                  <w:sz w:val="22"/>
                  <w:szCs w:val="22"/>
                </w:rPr>
              </w:rPrChange>
            </w:rPr>
            <w:delText>n</w:delText>
          </w:r>
        </w:del>
      </w:ins>
      <w:r w:rsidR="00B37535" w:rsidRPr="0030441E">
        <w:rPr>
          <w:rFonts w:ascii="Arial" w:eastAsia="Arial" w:hAnsi="Arial" w:cs="Arial"/>
          <w:color w:val="0033CC"/>
          <w:sz w:val="22"/>
          <w:szCs w:val="22"/>
          <w:rPrChange w:id="1170" w:author="Reis-Filho, Jorge S./Pathology" w:date="2019-07-13T23:19:00Z">
            <w:rPr>
              <w:rFonts w:ascii="Arial" w:eastAsia="Arial" w:hAnsi="Arial" w:cs="Arial"/>
              <w:color w:val="000000" w:themeColor="text1"/>
              <w:sz w:val="22"/>
              <w:szCs w:val="22"/>
            </w:rPr>
          </w:rPrChange>
        </w:rPr>
        <w:t xml:space="preserve"> </w:t>
      </w:r>
      <w:ins w:id="1171" w:author="David Brown" w:date="2019-07-18T00:43:00Z">
        <w:r w:rsidR="00693945">
          <w:rPr>
            <w:rFonts w:ascii="Arial" w:eastAsia="Arial" w:hAnsi="Arial" w:cs="Arial"/>
            <w:color w:val="0033CC"/>
            <w:sz w:val="22"/>
            <w:szCs w:val="22"/>
          </w:rPr>
          <w:t xml:space="preserve">similar </w:t>
        </w:r>
      </w:ins>
      <w:del w:id="1172" w:author="Reis-Filho, Jorge S./Pathology" w:date="2019-07-13T11:50:00Z">
        <w:r w:rsidR="00B37535" w:rsidRPr="0030441E" w:rsidDel="001D6989">
          <w:rPr>
            <w:rFonts w:ascii="Arial" w:eastAsia="Arial" w:hAnsi="Arial" w:cs="Arial"/>
            <w:color w:val="0033CC"/>
            <w:sz w:val="22"/>
            <w:szCs w:val="22"/>
            <w:rPrChange w:id="1173" w:author="Reis-Filho, Jorge S./Pathology" w:date="2019-07-13T23:19:00Z">
              <w:rPr>
                <w:rFonts w:ascii="Arial" w:eastAsia="Arial" w:hAnsi="Arial" w:cs="Arial"/>
                <w:color w:val="000000" w:themeColor="text1"/>
                <w:sz w:val="22"/>
                <w:szCs w:val="22"/>
              </w:rPr>
            </w:rPrChange>
          </w:rPr>
          <w:delText xml:space="preserve">similar </w:delText>
        </w:r>
      </w:del>
      <w:r w:rsidR="00B37535" w:rsidRPr="0030441E">
        <w:rPr>
          <w:rFonts w:ascii="Arial" w:eastAsia="Arial" w:hAnsi="Arial" w:cs="Arial"/>
          <w:color w:val="0033CC"/>
          <w:sz w:val="22"/>
          <w:szCs w:val="22"/>
          <w:rPrChange w:id="1174" w:author="Reis-Filho, Jorge S./Pathology" w:date="2019-07-13T23:19:00Z">
            <w:rPr>
              <w:rFonts w:ascii="Arial" w:eastAsia="Arial" w:hAnsi="Arial" w:cs="Arial"/>
              <w:color w:val="000000" w:themeColor="text1"/>
              <w:sz w:val="22"/>
              <w:szCs w:val="22"/>
            </w:rPr>
          </w:rPrChange>
        </w:rPr>
        <w:t>approach</w:t>
      </w:r>
      <w:ins w:id="1175" w:author="Reis-Filho, Jorge S./Pathology" w:date="2019-07-13T11:50:00Z">
        <w:r w:rsidR="001D6989" w:rsidRPr="0030441E">
          <w:rPr>
            <w:rFonts w:ascii="Arial" w:eastAsia="Arial" w:hAnsi="Arial" w:cs="Arial"/>
            <w:color w:val="0033CC"/>
            <w:sz w:val="22"/>
            <w:szCs w:val="22"/>
            <w:rPrChange w:id="1176" w:author="Reis-Filho, Jorge S./Pathology" w:date="2019-07-13T23:19:00Z">
              <w:rPr>
                <w:rFonts w:ascii="Arial" w:eastAsia="Arial" w:hAnsi="Arial" w:cs="Arial"/>
                <w:color w:val="000000" w:themeColor="text1"/>
                <w:sz w:val="22"/>
                <w:szCs w:val="22"/>
              </w:rPr>
            </w:rPrChange>
          </w:rPr>
          <w:t xml:space="preserve"> </w:t>
        </w:r>
        <w:del w:id="1177" w:author="David Brown" w:date="2019-07-18T00:43:00Z">
          <w:r w:rsidR="001D6989" w:rsidRPr="0030441E" w:rsidDel="00693945">
            <w:rPr>
              <w:rFonts w:ascii="Arial" w:eastAsia="Arial" w:hAnsi="Arial" w:cs="Arial"/>
              <w:color w:val="0033CC"/>
              <w:sz w:val="22"/>
              <w:szCs w:val="22"/>
              <w:rPrChange w:id="1178" w:author="Reis-Filho, Jorge S./Pathology" w:date="2019-07-13T23:19:00Z">
                <w:rPr>
                  <w:rFonts w:ascii="Arial" w:eastAsia="Arial" w:hAnsi="Arial" w:cs="Arial"/>
                  <w:color w:val="000000" w:themeColor="text1"/>
                  <w:sz w:val="22"/>
                  <w:szCs w:val="22"/>
                </w:rPr>
              </w:rPrChange>
            </w:rPr>
            <w:delText>similar to that</w:delText>
          </w:r>
        </w:del>
      </w:ins>
      <w:ins w:id="1179" w:author="David Brown" w:date="2019-07-18T00:43:00Z">
        <w:r w:rsidR="00693945">
          <w:rPr>
            <w:rFonts w:ascii="Arial" w:eastAsia="Arial" w:hAnsi="Arial" w:cs="Arial"/>
            <w:color w:val="0033CC"/>
            <w:sz w:val="22"/>
            <w:szCs w:val="22"/>
          </w:rPr>
          <w:t>as</w:t>
        </w:r>
      </w:ins>
      <w:ins w:id="1180" w:author="Reis-Filho, Jorge S./Pathology" w:date="2019-07-13T11:50:00Z">
        <w:r w:rsidR="001D6989" w:rsidRPr="0030441E">
          <w:rPr>
            <w:rFonts w:ascii="Arial" w:eastAsia="Arial" w:hAnsi="Arial" w:cs="Arial"/>
            <w:color w:val="0033CC"/>
            <w:sz w:val="22"/>
            <w:szCs w:val="22"/>
            <w:rPrChange w:id="1181" w:author="Reis-Filho, Jorge S./Pathology" w:date="2019-07-13T23:19:00Z">
              <w:rPr>
                <w:rFonts w:ascii="Arial" w:eastAsia="Arial" w:hAnsi="Arial" w:cs="Arial"/>
                <w:color w:val="000000" w:themeColor="text1"/>
                <w:sz w:val="22"/>
                <w:szCs w:val="22"/>
              </w:rPr>
            </w:rPrChange>
          </w:rPr>
          <w:t xml:space="preserve"> reported </w:t>
        </w:r>
        <w:del w:id="1182" w:author="David Brown" w:date="2019-07-18T00:45:00Z">
          <w:r w:rsidR="001D6989" w:rsidRPr="0030441E" w:rsidDel="00FD6D00">
            <w:rPr>
              <w:rFonts w:ascii="Arial" w:eastAsia="Arial" w:hAnsi="Arial" w:cs="Arial"/>
              <w:color w:val="0033CC"/>
              <w:sz w:val="22"/>
              <w:szCs w:val="22"/>
              <w:rPrChange w:id="1183" w:author="Reis-Filho, Jorge S./Pathology" w:date="2019-07-13T23:19:00Z">
                <w:rPr>
                  <w:rFonts w:ascii="Arial" w:eastAsia="Arial" w:hAnsi="Arial" w:cs="Arial"/>
                  <w:color w:val="000000" w:themeColor="text1"/>
                  <w:sz w:val="22"/>
                  <w:szCs w:val="22"/>
                </w:rPr>
              </w:rPrChange>
            </w:rPr>
            <w:delText>b</w:delText>
          </w:r>
        </w:del>
      </w:ins>
      <w:ins w:id="1184" w:author="David Brown" w:date="2019-07-18T00:45:00Z">
        <w:r w:rsidR="00FD6D00">
          <w:rPr>
            <w:rFonts w:ascii="Arial" w:eastAsia="Arial" w:hAnsi="Arial" w:cs="Arial"/>
            <w:color w:val="0033CC"/>
            <w:sz w:val="22"/>
            <w:szCs w:val="22"/>
          </w:rPr>
          <w:t>in</w:t>
        </w:r>
      </w:ins>
      <w:ins w:id="1185" w:author="Reis-Filho, Jorge S./Pathology" w:date="2019-07-13T11:50:00Z">
        <w:del w:id="1186" w:author="David Brown" w:date="2019-07-18T00:45:00Z">
          <w:r w:rsidR="001D6989" w:rsidRPr="0030441E" w:rsidDel="00FD6D00">
            <w:rPr>
              <w:rFonts w:ascii="Arial" w:eastAsia="Arial" w:hAnsi="Arial" w:cs="Arial"/>
              <w:color w:val="0033CC"/>
              <w:sz w:val="22"/>
              <w:szCs w:val="22"/>
              <w:rPrChange w:id="1187" w:author="Reis-Filho, Jorge S./Pathology" w:date="2019-07-13T23:19:00Z">
                <w:rPr>
                  <w:rFonts w:ascii="Arial" w:eastAsia="Arial" w:hAnsi="Arial" w:cs="Arial"/>
                  <w:color w:val="000000" w:themeColor="text1"/>
                  <w:sz w:val="22"/>
                  <w:szCs w:val="22"/>
                </w:rPr>
              </w:rPrChange>
            </w:rPr>
            <w:delText>y</w:delText>
          </w:r>
        </w:del>
        <w:r w:rsidR="001D6989" w:rsidRPr="0030441E">
          <w:rPr>
            <w:rFonts w:ascii="Arial" w:eastAsia="Arial" w:hAnsi="Arial" w:cs="Arial"/>
            <w:color w:val="0033CC"/>
            <w:sz w:val="22"/>
            <w:szCs w:val="22"/>
            <w:rPrChange w:id="1188" w:author="Reis-Filho, Jorge S./Pathology" w:date="2019-07-13T23:19:00Z">
              <w:rPr>
                <w:rFonts w:ascii="Arial" w:eastAsia="Arial" w:hAnsi="Arial" w:cs="Arial"/>
                <w:color w:val="000000" w:themeColor="text1"/>
                <w:sz w:val="22"/>
                <w:szCs w:val="22"/>
              </w:rPr>
            </w:rPrChange>
          </w:rPr>
          <w:t xml:space="preserve"> Li</w:t>
        </w:r>
      </w:ins>
      <w:ins w:id="1189" w:author="David Brown" w:date="2019-07-18T00:41:00Z">
        <w:r w:rsidR="00693945">
          <w:rPr>
            <w:rFonts w:ascii="Arial" w:eastAsia="Arial" w:hAnsi="Arial" w:cs="Arial"/>
            <w:color w:val="0033CC"/>
            <w:sz w:val="22"/>
            <w:szCs w:val="22"/>
          </w:rPr>
          <w:t>u</w:t>
        </w:r>
      </w:ins>
      <w:ins w:id="1190" w:author="Reis-Filho, Jorge S./Pathology" w:date="2019-07-13T11:50:00Z">
        <w:r w:rsidR="001D6989" w:rsidRPr="0030441E">
          <w:rPr>
            <w:rFonts w:ascii="Arial" w:eastAsia="Arial" w:hAnsi="Arial" w:cs="Arial"/>
            <w:color w:val="0033CC"/>
            <w:sz w:val="22"/>
            <w:szCs w:val="22"/>
            <w:rPrChange w:id="1191" w:author="Reis-Filho, Jorge S./Pathology" w:date="2019-07-13T23:19:00Z">
              <w:rPr>
                <w:rFonts w:ascii="Arial" w:eastAsia="Arial" w:hAnsi="Arial" w:cs="Arial"/>
                <w:color w:val="000000" w:themeColor="text1"/>
                <w:sz w:val="22"/>
                <w:szCs w:val="22"/>
              </w:rPr>
            </w:rPrChange>
          </w:rPr>
          <w:t xml:space="preserve"> </w:t>
        </w:r>
        <w:r w:rsidR="001D6989" w:rsidRPr="00693945">
          <w:rPr>
            <w:rFonts w:ascii="Arial" w:eastAsia="Arial" w:hAnsi="Arial" w:cs="Arial"/>
            <w:i/>
            <w:color w:val="0033CC"/>
            <w:sz w:val="22"/>
            <w:szCs w:val="22"/>
            <w:rPrChange w:id="1192" w:author="David Brown" w:date="2019-07-18T00:42:00Z">
              <w:rPr>
                <w:rFonts w:ascii="Arial" w:eastAsia="Arial" w:hAnsi="Arial" w:cs="Arial"/>
                <w:color w:val="000000" w:themeColor="text1"/>
                <w:sz w:val="22"/>
                <w:szCs w:val="22"/>
              </w:rPr>
            </w:rPrChange>
          </w:rPr>
          <w:t>et al</w:t>
        </w:r>
      </w:ins>
      <w:ins w:id="1193" w:author="David Brown" w:date="2019-07-18T00:42:00Z">
        <w:r w:rsidR="00693945" w:rsidRPr="00693945">
          <w:rPr>
            <w:rFonts w:ascii="Arial" w:eastAsia="Arial" w:hAnsi="Arial" w:cs="Arial"/>
            <w:i/>
            <w:color w:val="0033CC"/>
            <w:sz w:val="22"/>
            <w:szCs w:val="22"/>
            <w:rPrChange w:id="1194" w:author="David Brown" w:date="2019-07-18T00:42:00Z">
              <w:rPr>
                <w:rFonts w:ascii="Arial" w:eastAsia="Arial" w:hAnsi="Arial" w:cs="Arial"/>
                <w:color w:val="0033CC"/>
                <w:sz w:val="22"/>
                <w:szCs w:val="22"/>
              </w:rPr>
            </w:rPrChange>
          </w:rPr>
          <w:t>.</w:t>
        </w:r>
      </w:ins>
      <w:r w:rsidR="0049337D" w:rsidRPr="0030441E">
        <w:rPr>
          <w:rFonts w:ascii="Arial" w:eastAsia="Arial" w:hAnsi="Arial" w:cs="Arial"/>
          <w:color w:val="0033CC"/>
          <w:sz w:val="22"/>
          <w:szCs w:val="22"/>
          <w:rPrChange w:id="1195" w:author="Reis-Filho, Jorge S./Pathology" w:date="2019-07-13T23:19:00Z">
            <w:rPr>
              <w:rFonts w:ascii="Arial" w:eastAsia="Arial" w:hAnsi="Arial" w:cs="Arial"/>
              <w:color w:val="000000" w:themeColor="text1"/>
              <w:sz w:val="22"/>
              <w:szCs w:val="22"/>
            </w:rPr>
          </w:rPrChange>
        </w:rPr>
        <w:fldChar w:fldCharType="begin"/>
      </w:r>
      <w:r w:rsidR="006E2475" w:rsidRPr="0030441E">
        <w:rPr>
          <w:rFonts w:ascii="Arial" w:eastAsia="Arial" w:hAnsi="Arial" w:cs="Arial"/>
          <w:color w:val="0033CC"/>
          <w:sz w:val="22"/>
          <w:szCs w:val="22"/>
          <w:rPrChange w:id="1196"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30441E">
        <w:rPr>
          <w:rFonts w:ascii="Arial" w:eastAsia="Arial" w:hAnsi="Arial" w:cs="Arial"/>
          <w:color w:val="0033CC"/>
          <w:sz w:val="22"/>
          <w:szCs w:val="22"/>
          <w:rPrChange w:id="1197" w:author="Reis-Filho, Jorge S./Pathology" w:date="2019-07-13T23:19:00Z">
            <w:rPr>
              <w:rFonts w:ascii="Arial" w:eastAsia="Arial" w:hAnsi="Arial" w:cs="Arial"/>
              <w:color w:val="000000" w:themeColor="text1"/>
              <w:sz w:val="22"/>
              <w:szCs w:val="22"/>
            </w:rPr>
          </w:rPrChange>
        </w:rPr>
        <w:fldChar w:fldCharType="separate"/>
      </w:r>
      <w:r w:rsidR="006E2475" w:rsidRPr="0030441E">
        <w:rPr>
          <w:rFonts w:ascii="Arial" w:eastAsia="Arial" w:hAnsi="Arial" w:cs="Arial"/>
          <w:noProof/>
          <w:color w:val="0033CC"/>
          <w:sz w:val="22"/>
          <w:szCs w:val="22"/>
          <w:vertAlign w:val="superscript"/>
          <w:rPrChange w:id="1198" w:author="Reis-Filho, Jorge S./Pathology" w:date="2019-07-13T23:19:00Z">
            <w:rPr>
              <w:rFonts w:ascii="Arial" w:eastAsia="Arial" w:hAnsi="Arial" w:cs="Arial"/>
              <w:noProof/>
              <w:color w:val="000000" w:themeColor="text1"/>
              <w:sz w:val="22"/>
              <w:szCs w:val="22"/>
              <w:vertAlign w:val="superscript"/>
            </w:rPr>
          </w:rPrChange>
        </w:rPr>
        <w:t>26</w:t>
      </w:r>
      <w:r w:rsidR="0049337D" w:rsidRPr="0030441E">
        <w:rPr>
          <w:rFonts w:ascii="Arial" w:eastAsia="Arial" w:hAnsi="Arial" w:cs="Arial"/>
          <w:color w:val="0033CC"/>
          <w:sz w:val="22"/>
          <w:szCs w:val="22"/>
          <w:rPrChange w:id="1199" w:author="Reis-Filho, Jorge S./Pathology" w:date="2019-07-13T23:19:00Z">
            <w:rPr>
              <w:rFonts w:ascii="Arial" w:eastAsia="Arial" w:hAnsi="Arial" w:cs="Arial"/>
              <w:color w:val="000000" w:themeColor="text1"/>
              <w:sz w:val="22"/>
              <w:szCs w:val="22"/>
            </w:rPr>
          </w:rPrChange>
        </w:rPr>
        <w:fldChar w:fldCharType="end"/>
      </w:r>
      <w:r w:rsidR="00520797" w:rsidRPr="0030441E">
        <w:rPr>
          <w:rFonts w:ascii="Arial" w:eastAsia="Arial" w:hAnsi="Arial" w:cs="Arial"/>
          <w:color w:val="0033CC"/>
          <w:sz w:val="22"/>
          <w:szCs w:val="22"/>
          <w:rPrChange w:id="1200"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1201" w:author="Reis-Filho, Jorge S./Pathology" w:date="2019-07-13T23:19:00Z">
            <w:rPr>
              <w:rFonts w:ascii="Arial" w:eastAsia="Arial" w:hAnsi="Arial" w:cs="Arial"/>
              <w:color w:val="000000" w:themeColor="text1"/>
              <w:sz w:val="22"/>
            </w:rPr>
          </w:rPrChange>
        </w:rPr>
        <w:t xml:space="preserve"> </w:t>
      </w:r>
      <w:bookmarkStart w:id="1202" w:name="_Hlk13911561"/>
      <w:ins w:id="1203" w:author="Reis-Filho, Jorge S./Pathology" w:date="2019-07-13T11:50:00Z">
        <w:r w:rsidR="001D6989" w:rsidRPr="0030441E">
          <w:rPr>
            <w:rFonts w:ascii="Arial" w:eastAsia="Arial" w:hAnsi="Arial" w:cs="Arial"/>
            <w:color w:val="0033CC"/>
            <w:sz w:val="22"/>
            <w:rPrChange w:id="1204" w:author="Reis-Filho, Jorge S./Pathology" w:date="2019-07-13T23:19:00Z">
              <w:rPr>
                <w:rFonts w:ascii="Arial" w:eastAsia="Arial" w:hAnsi="Arial" w:cs="Arial"/>
                <w:color w:val="000000" w:themeColor="text1"/>
                <w:sz w:val="22"/>
              </w:rPr>
            </w:rPrChange>
          </w:rPr>
          <w:t>In t</w:t>
        </w:r>
      </w:ins>
      <w:ins w:id="1205" w:author="Reis-Filho, Jorge S./Pathology" w:date="2019-07-13T11:51:00Z">
        <w:r w:rsidR="001D6989" w:rsidRPr="0030441E">
          <w:rPr>
            <w:rFonts w:ascii="Arial" w:eastAsia="Arial" w:hAnsi="Arial" w:cs="Arial"/>
            <w:color w:val="0033CC"/>
            <w:sz w:val="22"/>
            <w:rPrChange w:id="1206" w:author="Reis-Filho, Jorge S./Pathology" w:date="2019-07-13T23:19:00Z">
              <w:rPr>
                <w:rFonts w:ascii="Arial" w:eastAsia="Arial" w:hAnsi="Arial" w:cs="Arial"/>
                <w:color w:val="000000" w:themeColor="text1"/>
                <w:sz w:val="22"/>
              </w:rPr>
            </w:rPrChange>
          </w:rPr>
          <w:t xml:space="preserve">he present study, however, both cfDNA and WBC samples were </w:t>
        </w:r>
      </w:ins>
      <w:ins w:id="1207" w:author="David Brown" w:date="2019-07-18T00:44:00Z">
        <w:r w:rsidR="00693945">
          <w:rPr>
            <w:rFonts w:ascii="Arial" w:eastAsia="Arial" w:hAnsi="Arial" w:cs="Arial"/>
            <w:color w:val="0033CC"/>
            <w:sz w:val="22"/>
          </w:rPr>
          <w:t xml:space="preserve">ultra-deep </w:t>
        </w:r>
      </w:ins>
      <w:ins w:id="1208" w:author="Reis-Filho, Jorge S./Pathology" w:date="2019-07-13T11:51:00Z">
        <w:r w:rsidR="001D6989" w:rsidRPr="0030441E">
          <w:rPr>
            <w:rFonts w:ascii="Arial" w:eastAsia="Arial" w:hAnsi="Arial" w:cs="Arial"/>
            <w:color w:val="0033CC"/>
            <w:sz w:val="22"/>
            <w:rPrChange w:id="1209" w:author="Reis-Filho, Jorge S./Pathology" w:date="2019-07-13T23:19:00Z">
              <w:rPr>
                <w:rFonts w:ascii="Arial" w:eastAsia="Arial" w:hAnsi="Arial" w:cs="Arial"/>
                <w:color w:val="000000" w:themeColor="text1"/>
                <w:sz w:val="22"/>
              </w:rPr>
            </w:rPrChange>
          </w:rPr>
          <w:t xml:space="preserve">sequenced </w:t>
        </w:r>
        <w:del w:id="1210" w:author="David Brown" w:date="2019-07-18T00:44:00Z">
          <w:r w:rsidR="001D6989" w:rsidRPr="0030441E" w:rsidDel="00693945">
            <w:rPr>
              <w:rFonts w:ascii="Arial" w:eastAsia="Arial" w:hAnsi="Arial" w:cs="Arial"/>
              <w:color w:val="0033CC"/>
              <w:sz w:val="22"/>
              <w:rPrChange w:id="1211" w:author="Reis-Filho, Jorge S./Pathology" w:date="2019-07-13T23:19:00Z">
                <w:rPr>
                  <w:rFonts w:ascii="Arial" w:eastAsia="Arial" w:hAnsi="Arial" w:cs="Arial"/>
                  <w:color w:val="000000" w:themeColor="text1"/>
                  <w:sz w:val="22"/>
                </w:rPr>
              </w:rPrChange>
            </w:rPr>
            <w:delText xml:space="preserve">with the same approach </w:delText>
          </w:r>
        </w:del>
        <w:r w:rsidR="001D6989" w:rsidRPr="0030441E">
          <w:rPr>
            <w:rFonts w:ascii="Arial" w:eastAsia="Arial" w:hAnsi="Arial" w:cs="Arial"/>
            <w:color w:val="0033CC"/>
            <w:sz w:val="22"/>
            <w:rPrChange w:id="1212" w:author="Reis-Filho, Jorge S./Pathology" w:date="2019-07-13T23:19:00Z">
              <w:rPr>
                <w:rFonts w:ascii="Arial" w:eastAsia="Arial" w:hAnsi="Arial" w:cs="Arial"/>
                <w:color w:val="000000" w:themeColor="text1"/>
                <w:sz w:val="22"/>
              </w:rPr>
            </w:rPrChange>
          </w:rPr>
          <w:t>at comparable raw depths, allowing for the detection of CH at a higher sensitivity in WBCs and, cons</w:t>
        </w:r>
      </w:ins>
      <w:ins w:id="1213" w:author="Reis-Filho, Jorge S./Pathology" w:date="2019-07-13T11:52:00Z">
        <w:r w:rsidR="001D6989" w:rsidRPr="0030441E">
          <w:rPr>
            <w:rFonts w:ascii="Arial" w:eastAsia="Arial" w:hAnsi="Arial" w:cs="Arial"/>
            <w:color w:val="0033CC"/>
            <w:sz w:val="22"/>
            <w:rPrChange w:id="1214" w:author="Reis-Filho, Jorge S./Pathology" w:date="2019-07-13T23:19:00Z">
              <w:rPr>
                <w:rFonts w:ascii="Arial" w:eastAsia="Arial" w:hAnsi="Arial" w:cs="Arial"/>
                <w:color w:val="000000" w:themeColor="text1"/>
                <w:sz w:val="22"/>
              </w:rPr>
            </w:rPrChange>
          </w:rPr>
          <w:t>equently, the distinction between CH and tumor-derived mutations, which w</w:t>
        </w:r>
        <w:del w:id="1215" w:author="David Brown" w:date="2019-07-18T00:45:00Z">
          <w:r w:rsidR="001D6989" w:rsidRPr="0030441E" w:rsidDel="00FD6D00">
            <w:rPr>
              <w:rFonts w:ascii="Arial" w:eastAsia="Arial" w:hAnsi="Arial" w:cs="Arial"/>
              <w:color w:val="0033CC"/>
              <w:sz w:val="22"/>
              <w:rPrChange w:id="1216" w:author="Reis-Filho, Jorge S./Pathology" w:date="2019-07-13T23:19:00Z">
                <w:rPr>
                  <w:rFonts w:ascii="Arial" w:eastAsia="Arial" w:hAnsi="Arial" w:cs="Arial"/>
                  <w:color w:val="000000" w:themeColor="text1"/>
                  <w:sz w:val="22"/>
                </w:rPr>
              </w:rPrChange>
            </w:rPr>
            <w:delText>ere</w:delText>
          </w:r>
        </w:del>
      </w:ins>
      <w:ins w:id="1217" w:author="David Brown" w:date="2019-07-18T00:45:00Z">
        <w:r w:rsidR="00FD6D00">
          <w:rPr>
            <w:rFonts w:ascii="Arial" w:eastAsia="Arial" w:hAnsi="Arial" w:cs="Arial"/>
            <w:color w:val="0033CC"/>
            <w:sz w:val="22"/>
          </w:rPr>
          <w:t>as</w:t>
        </w:r>
      </w:ins>
      <w:ins w:id="1218" w:author="Reis-Filho, Jorge S./Pathology" w:date="2019-07-13T11:52:00Z">
        <w:r w:rsidR="001D6989" w:rsidRPr="0030441E">
          <w:rPr>
            <w:rFonts w:ascii="Arial" w:eastAsia="Arial" w:hAnsi="Arial" w:cs="Arial"/>
            <w:color w:val="0033CC"/>
            <w:sz w:val="22"/>
            <w:rPrChange w:id="1219" w:author="Reis-Filho, Jorge S./Pathology" w:date="2019-07-13T23:19:00Z">
              <w:rPr>
                <w:rFonts w:ascii="Arial" w:eastAsia="Arial" w:hAnsi="Arial" w:cs="Arial"/>
                <w:color w:val="000000" w:themeColor="text1"/>
                <w:sz w:val="22"/>
              </w:rPr>
            </w:rPrChange>
          </w:rPr>
          <w:t xml:space="preserve"> not investigated </w:t>
        </w:r>
        <w:r w:rsidR="00C87708" w:rsidRPr="0030441E">
          <w:rPr>
            <w:rFonts w:ascii="Arial" w:eastAsia="Arial" w:hAnsi="Arial" w:cs="Arial"/>
            <w:color w:val="0033CC"/>
            <w:sz w:val="22"/>
            <w:rPrChange w:id="1220" w:author="Reis-Filho, Jorge S./Pathology" w:date="2019-07-13T23:19:00Z">
              <w:rPr>
                <w:rFonts w:ascii="Arial" w:eastAsia="Arial" w:hAnsi="Arial" w:cs="Arial"/>
                <w:color w:val="000000" w:themeColor="text1"/>
                <w:sz w:val="22"/>
              </w:rPr>
            </w:rPrChange>
          </w:rPr>
          <w:t>by Li</w:t>
        </w:r>
      </w:ins>
      <w:ins w:id="1221" w:author="David Brown" w:date="2019-07-18T00:45:00Z">
        <w:r w:rsidR="00FD6D00">
          <w:rPr>
            <w:rFonts w:ascii="Arial" w:eastAsia="Arial" w:hAnsi="Arial" w:cs="Arial"/>
            <w:color w:val="0033CC"/>
            <w:sz w:val="22"/>
          </w:rPr>
          <w:t>u</w:t>
        </w:r>
      </w:ins>
      <w:ins w:id="1222" w:author="Reis-Filho, Jorge S./Pathology" w:date="2019-07-13T11:52:00Z">
        <w:r w:rsidR="00C87708" w:rsidRPr="0030441E">
          <w:rPr>
            <w:rFonts w:ascii="Arial" w:eastAsia="Arial" w:hAnsi="Arial" w:cs="Arial"/>
            <w:color w:val="0033CC"/>
            <w:sz w:val="22"/>
            <w:rPrChange w:id="1223" w:author="Reis-Filho, Jorge S./Pathology" w:date="2019-07-13T23:19:00Z">
              <w:rPr>
                <w:rFonts w:ascii="Arial" w:eastAsia="Arial" w:hAnsi="Arial" w:cs="Arial"/>
                <w:color w:val="000000" w:themeColor="text1"/>
                <w:sz w:val="22"/>
              </w:rPr>
            </w:rPrChange>
          </w:rPr>
          <w:t xml:space="preserve"> </w:t>
        </w:r>
        <w:r w:rsidR="00C87708" w:rsidRPr="00FD6D00">
          <w:rPr>
            <w:rFonts w:ascii="Arial" w:eastAsia="Arial" w:hAnsi="Arial" w:cs="Arial"/>
            <w:i/>
            <w:color w:val="0033CC"/>
            <w:sz w:val="22"/>
            <w:rPrChange w:id="1224" w:author="David Brown" w:date="2019-07-18T00:45:00Z">
              <w:rPr>
                <w:rFonts w:ascii="Arial" w:eastAsia="Arial" w:hAnsi="Arial" w:cs="Arial"/>
                <w:color w:val="000000" w:themeColor="text1"/>
                <w:sz w:val="22"/>
              </w:rPr>
            </w:rPrChange>
          </w:rPr>
          <w:t>et a</w:t>
        </w:r>
      </w:ins>
      <w:ins w:id="1225" w:author="David Brown" w:date="2019-07-18T00:45:00Z">
        <w:r w:rsidR="00FD6D00">
          <w:rPr>
            <w:rFonts w:ascii="Arial" w:eastAsia="Arial" w:hAnsi="Arial" w:cs="Arial"/>
            <w:i/>
            <w:color w:val="0033CC"/>
            <w:sz w:val="22"/>
          </w:rPr>
          <w:t>l.</w:t>
        </w:r>
      </w:ins>
      <w:ins w:id="1226" w:author="Reis-Filho, Jorge S./Pathology" w:date="2019-07-13T11:52:00Z">
        <w:del w:id="1227" w:author="David Brown" w:date="2019-07-18T00:45:00Z">
          <w:r w:rsidR="00C87708" w:rsidRPr="00FD6D00" w:rsidDel="00FD6D00">
            <w:rPr>
              <w:rFonts w:ascii="Arial" w:eastAsia="Arial" w:hAnsi="Arial" w:cs="Arial"/>
              <w:i/>
              <w:color w:val="0033CC"/>
              <w:sz w:val="22"/>
              <w:rPrChange w:id="1228" w:author="David Brown" w:date="2019-07-18T00:45:00Z">
                <w:rPr>
                  <w:rFonts w:ascii="Arial" w:eastAsia="Arial" w:hAnsi="Arial" w:cs="Arial"/>
                  <w:color w:val="000000" w:themeColor="text1"/>
                  <w:sz w:val="22"/>
                </w:rPr>
              </w:rPrChange>
            </w:rPr>
            <w:delText>l</w:delText>
          </w:r>
        </w:del>
      </w:ins>
      <w:ins w:id="1229" w:author="Reis-Filho, Jorge S./Pathology" w:date="2019-07-13T11:53:00Z">
        <w:r w:rsidR="00C87708" w:rsidRPr="0030441E">
          <w:rPr>
            <w:rFonts w:ascii="Arial" w:eastAsia="Arial" w:hAnsi="Arial" w:cs="Arial"/>
            <w:color w:val="0033CC"/>
            <w:sz w:val="22"/>
            <w:szCs w:val="22"/>
            <w:rPrChange w:id="1230" w:author="Reis-Filho, Jorge S./Pathology" w:date="2019-07-13T23:19:00Z">
              <w:rPr>
                <w:rFonts w:ascii="Arial" w:eastAsia="Arial" w:hAnsi="Arial" w:cs="Arial"/>
                <w:color w:val="000000" w:themeColor="text1"/>
                <w:sz w:val="22"/>
                <w:szCs w:val="22"/>
              </w:rPr>
            </w:rPrChange>
          </w:rPr>
          <w:fldChar w:fldCharType="begin"/>
        </w:r>
        <w:r w:rsidR="00C87708" w:rsidRPr="0030441E">
          <w:rPr>
            <w:rFonts w:ascii="Arial" w:eastAsia="Arial" w:hAnsi="Arial" w:cs="Arial"/>
            <w:color w:val="0033CC"/>
            <w:sz w:val="22"/>
            <w:szCs w:val="22"/>
            <w:rPrChange w:id="1231"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C87708" w:rsidRPr="0030441E">
          <w:rPr>
            <w:rFonts w:ascii="Arial" w:eastAsia="Arial" w:hAnsi="Arial" w:cs="Arial"/>
            <w:color w:val="0033CC"/>
            <w:sz w:val="22"/>
            <w:szCs w:val="22"/>
            <w:rPrChange w:id="1232" w:author="Reis-Filho, Jorge S./Pathology" w:date="2019-07-13T23:19:00Z">
              <w:rPr>
                <w:rFonts w:ascii="Arial" w:eastAsia="Arial" w:hAnsi="Arial" w:cs="Arial"/>
                <w:color w:val="000000" w:themeColor="text1"/>
                <w:sz w:val="22"/>
                <w:szCs w:val="22"/>
              </w:rPr>
            </w:rPrChange>
          </w:rPr>
          <w:fldChar w:fldCharType="separate"/>
        </w:r>
        <w:r w:rsidR="00C87708" w:rsidRPr="0030441E">
          <w:rPr>
            <w:rFonts w:ascii="Arial" w:eastAsia="Arial" w:hAnsi="Arial" w:cs="Arial"/>
            <w:noProof/>
            <w:color w:val="0033CC"/>
            <w:sz w:val="22"/>
            <w:szCs w:val="22"/>
            <w:vertAlign w:val="superscript"/>
            <w:rPrChange w:id="1233" w:author="Reis-Filho, Jorge S./Pathology" w:date="2019-07-13T23:19:00Z">
              <w:rPr>
                <w:rFonts w:ascii="Arial" w:eastAsia="Arial" w:hAnsi="Arial" w:cs="Arial"/>
                <w:noProof/>
                <w:color w:val="000000" w:themeColor="text1"/>
                <w:sz w:val="22"/>
                <w:szCs w:val="22"/>
                <w:vertAlign w:val="superscript"/>
              </w:rPr>
            </w:rPrChange>
          </w:rPr>
          <w:t>26</w:t>
        </w:r>
        <w:r w:rsidR="00C87708" w:rsidRPr="0030441E">
          <w:rPr>
            <w:rFonts w:ascii="Arial" w:eastAsia="Arial" w:hAnsi="Arial" w:cs="Arial"/>
            <w:color w:val="0033CC"/>
            <w:sz w:val="22"/>
            <w:szCs w:val="22"/>
            <w:rPrChange w:id="1234" w:author="Reis-Filho, Jorge S./Pathology" w:date="2019-07-13T23:19:00Z">
              <w:rPr>
                <w:rFonts w:ascii="Arial" w:eastAsia="Arial" w:hAnsi="Arial" w:cs="Arial"/>
                <w:color w:val="000000" w:themeColor="text1"/>
                <w:sz w:val="22"/>
                <w:szCs w:val="22"/>
              </w:rPr>
            </w:rPrChange>
          </w:rPr>
          <w:fldChar w:fldCharType="end"/>
        </w:r>
      </w:ins>
      <w:ins w:id="1235" w:author="Reis-Filho, Jorge S./Pathology" w:date="2019-07-13T11:52:00Z">
        <w:r w:rsidR="00C87708" w:rsidRPr="0030441E">
          <w:rPr>
            <w:rFonts w:ascii="Arial" w:eastAsia="Arial" w:hAnsi="Arial" w:cs="Arial"/>
            <w:color w:val="0033CC"/>
            <w:sz w:val="22"/>
            <w:rPrChange w:id="1236" w:author="Reis-Filho, Jorge S./Pathology" w:date="2019-07-13T23:19:00Z">
              <w:rPr>
                <w:rFonts w:ascii="Arial" w:eastAsia="Arial" w:hAnsi="Arial" w:cs="Arial"/>
                <w:color w:val="000000" w:themeColor="text1"/>
                <w:sz w:val="22"/>
              </w:rPr>
            </w:rPrChange>
          </w:rPr>
          <w:t>.</w:t>
        </w:r>
      </w:ins>
      <w:bookmarkEnd w:id="1202"/>
      <w:ins w:id="1237" w:author="Reis-Filho, Jorge S./Pathology" w:date="2019-07-13T11:50:00Z">
        <w:r w:rsidR="001D6989" w:rsidRPr="0030441E">
          <w:rPr>
            <w:rFonts w:ascii="Arial" w:eastAsia="Arial" w:hAnsi="Arial" w:cs="Arial"/>
            <w:color w:val="0033CC"/>
            <w:sz w:val="22"/>
            <w:rPrChange w:id="1238" w:author="Reis-Filho, Jorge S./Pathology" w:date="2019-07-13T23:19: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 xml:space="preserve">Although the genes recurrently affected by these somatic genetic alterations were genes previously implicated in CH, the majority of these WBC-matched variants were private to individual patients, suggesting that accounting for them in cfDNA-based clinical assays requires the sequencing of cfDNA and matched WBC DNA in a patient-specific </w:t>
      </w:r>
      <w:r w:rsidR="00E92913" w:rsidRPr="00CB7AF6">
        <w:rPr>
          <w:rFonts w:ascii="Arial" w:eastAsia="Arial" w:hAnsi="Arial" w:cs="Arial"/>
          <w:color w:val="000000" w:themeColor="text1"/>
          <w:sz w:val="22"/>
        </w:rPr>
        <w:t>manner</w:t>
      </w:r>
      <w:r w:rsidRPr="00CB7AF6">
        <w:rPr>
          <w:rFonts w:ascii="Arial" w:eastAsia="Arial" w:hAnsi="Arial" w:cs="Arial"/>
          <w:color w:val="000000" w:themeColor="text1"/>
          <w:sz w:val="22"/>
        </w:rPr>
        <w:t>. Indeed, recent studies</w:t>
      </w:r>
      <w:r w:rsidR="00271C5C"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71C5C" w:rsidRPr="00CB7AF6">
        <w:rPr>
          <w:rFonts w:ascii="Arial" w:eastAsia="Arial" w:hAnsi="Arial" w:cs="Arial"/>
          <w:color w:val="000000" w:themeColor="text1"/>
          <w:sz w:val="22"/>
          <w:szCs w:val="22"/>
        </w:rPr>
      </w:r>
      <w:r w:rsidR="00271C5C"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271C5C"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 xml:space="preserve">have demonstrated in a limited number of patients that a large proportion of somatic variants in WBCs were also identified in cfDNA, resulting in the detection of </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false-positive</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 xml:space="preserve"> tumor-derived mutations in cfDNA. These findings provide a plausible explanation for the relatively low positive predictive value of </w:t>
      </w:r>
      <w:r w:rsidR="001F065C" w:rsidRPr="00CB7AF6">
        <w:rPr>
          <w:rFonts w:ascii="Arial" w:eastAsia="Arial" w:hAnsi="Arial" w:cs="Arial"/>
          <w:color w:val="000000" w:themeColor="text1"/>
          <w:sz w:val="22"/>
        </w:rPr>
        <w:t>prior</w:t>
      </w:r>
      <w:r w:rsidR="00520797"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cfDNA-based assays for the detection of tumor-derived mutations</w:t>
      </w:r>
      <w:r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Further, r</w:t>
      </w:r>
      <w:r w:rsidR="00695A8E" w:rsidRPr="00CB7AF6">
        <w:rPr>
          <w:rFonts w:ascii="Arial" w:eastAsia="Arial" w:hAnsi="Arial" w:cs="Arial"/>
          <w:color w:val="000000" w:themeColor="text1"/>
          <w:sz w:val="22"/>
        </w:rPr>
        <w:t>ecent reports of inconsistent results between cfDNA and tumor tissue assays may be due to a subset of non-tumor origin (e.g. CH) cfDNA variants being interpreted as tumor-derived</w:t>
      </w:r>
      <w:r w:rsidR="00695A8E"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95A8E" w:rsidRPr="00CB7AF6">
        <w:rPr>
          <w:rFonts w:ascii="Arial" w:eastAsia="Arial" w:hAnsi="Arial" w:cs="Arial"/>
          <w:color w:val="000000" w:themeColor="text1"/>
          <w:sz w:val="22"/>
          <w:szCs w:val="22"/>
        </w:rPr>
      </w:r>
      <w:r w:rsidR="00695A8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695A8E" w:rsidRPr="00CB7AF6">
        <w:rPr>
          <w:rFonts w:ascii="Arial" w:eastAsia="Arial" w:hAnsi="Arial" w:cs="Arial"/>
          <w:color w:val="000000" w:themeColor="text1"/>
          <w:sz w:val="22"/>
          <w:szCs w:val="22"/>
        </w:rPr>
        <w:fldChar w:fldCharType="end"/>
      </w:r>
      <w:ins w:id="1239" w:author="Reis-Filho, Jorge S./Pathology" w:date="2019-07-13T12:04:00Z">
        <w:del w:id="1240" w:author="David Brown" w:date="2019-07-18T00:47:00Z">
          <w:r w:rsidR="00F152B0" w:rsidDel="00FD6D00">
            <w:rPr>
              <w:rFonts w:ascii="Arial" w:eastAsia="Arial" w:hAnsi="Arial" w:cs="Arial"/>
              <w:color w:val="000000" w:themeColor="text1"/>
              <w:sz w:val="22"/>
              <w:szCs w:val="22"/>
            </w:rPr>
            <w:delText xml:space="preserve"> (</w:delText>
          </w:r>
        </w:del>
      </w:ins>
      <w:ins w:id="1241" w:author="Reis-Filho, Jorge S./Pathology" w:date="2019-07-13T12:06:00Z">
        <w:del w:id="1242" w:author="David Brown" w:date="2019-07-18T00:47:00Z">
          <w:r w:rsidR="00F152B0" w:rsidRPr="00F152B0" w:rsidDel="00FD6D00">
            <w:rPr>
              <w:rFonts w:ascii="Arial" w:eastAsia="Arial" w:hAnsi="Arial" w:cs="Arial"/>
              <w:b/>
              <w:color w:val="000000" w:themeColor="text1"/>
              <w:sz w:val="22"/>
              <w:szCs w:val="22"/>
              <w:highlight w:val="yellow"/>
              <w:rPrChange w:id="1243" w:author="Reis-Filho, Jorge S./Pathology" w:date="2019-07-13T12:08:00Z">
                <w:rPr>
                  <w:rFonts w:ascii="Arial" w:eastAsia="Arial" w:hAnsi="Arial" w:cs="Arial"/>
                  <w:b/>
                  <w:color w:val="000000" w:themeColor="text1"/>
                  <w:sz w:val="22"/>
                  <w:szCs w:val="22"/>
                </w:rPr>
              </w:rPrChange>
            </w:rPr>
            <w:delText>Supplementary Table 4</w:delText>
          </w:r>
        </w:del>
      </w:ins>
      <w:ins w:id="1244" w:author="Reis-Filho, Jorge S./Pathology" w:date="2019-07-13T12:04:00Z">
        <w:del w:id="1245" w:author="David Brown" w:date="2019-07-18T00:47:00Z">
          <w:r w:rsidR="00F152B0" w:rsidDel="00FD6D00">
            <w:rPr>
              <w:rFonts w:ascii="Arial" w:eastAsia="Arial" w:hAnsi="Arial" w:cs="Arial"/>
              <w:color w:val="000000" w:themeColor="text1"/>
              <w:sz w:val="22"/>
              <w:szCs w:val="22"/>
            </w:rPr>
            <w:delText>)</w:delText>
          </w:r>
        </w:del>
      </w:ins>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These finding</w:t>
      </w:r>
      <w:r w:rsidR="008F76D0">
        <w:rPr>
          <w:rFonts w:ascii="Arial" w:eastAsia="Arial" w:hAnsi="Arial" w:cs="Arial"/>
          <w:color w:val="000000" w:themeColor="text1"/>
          <w:sz w:val="22"/>
        </w:rPr>
        <w:t>s</w:t>
      </w:r>
      <w:r w:rsidR="00695A8E" w:rsidRPr="00CB7AF6">
        <w:rPr>
          <w:rFonts w:ascii="Arial" w:eastAsia="Arial" w:hAnsi="Arial" w:cs="Arial"/>
          <w:color w:val="000000" w:themeColor="text1"/>
          <w:sz w:val="22"/>
        </w:rPr>
        <w:t xml:space="preserve"> emphasize the importance of joint analysis of cfDNA and matched WBC</w:t>
      </w:r>
      <w:del w:id="1246" w:author="David Brown" w:date="2019-07-18T00:47:00Z">
        <w:r w:rsidR="00695A8E" w:rsidRPr="00CB7AF6" w:rsidDel="00FD6D00">
          <w:rPr>
            <w:rFonts w:ascii="Arial" w:eastAsia="Arial" w:hAnsi="Arial" w:cs="Arial"/>
            <w:color w:val="000000" w:themeColor="text1"/>
            <w:sz w:val="22"/>
          </w:rPr>
          <w:delText xml:space="preserve"> DNA</w:delText>
        </w:r>
      </w:del>
      <w:r w:rsidR="00695A8E" w:rsidRPr="00CB7AF6">
        <w:rPr>
          <w:rFonts w:ascii="Arial" w:eastAsia="Arial" w:hAnsi="Arial" w:cs="Arial"/>
          <w:color w:val="000000" w:themeColor="text1"/>
          <w:sz w:val="22"/>
        </w:rPr>
        <w:t xml:space="preserve">, given that mutations </w:t>
      </w:r>
      <w:r w:rsidR="00D61E33" w:rsidRPr="00CB7AF6">
        <w:rPr>
          <w:rFonts w:ascii="Arial" w:eastAsia="Arial" w:hAnsi="Arial" w:cs="Arial"/>
          <w:color w:val="000000" w:themeColor="text1"/>
          <w:sz w:val="22"/>
        </w:rPr>
        <w:t xml:space="preserve">related to CH </w:t>
      </w:r>
      <w:r w:rsidR="00695A8E" w:rsidRPr="00CB7AF6">
        <w:rPr>
          <w:rFonts w:ascii="Arial" w:eastAsia="Arial" w:hAnsi="Arial" w:cs="Arial"/>
          <w:color w:val="000000" w:themeColor="text1"/>
          <w:sz w:val="22"/>
        </w:rPr>
        <w:t xml:space="preserve">may result in inaccurate tumor mutation burden and mutational signature </w:t>
      </w:r>
      <w:r w:rsidR="005021BD" w:rsidRPr="00CB7AF6">
        <w:rPr>
          <w:rFonts w:ascii="Arial" w:eastAsia="Arial" w:hAnsi="Arial" w:cs="Arial"/>
          <w:color w:val="000000" w:themeColor="text1"/>
          <w:sz w:val="22"/>
        </w:rPr>
        <w:t>quantification</w:t>
      </w:r>
      <w:r w:rsidR="00695A8E" w:rsidRPr="00CB7AF6">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 </w:instrText>
      </w:r>
      <w:r w:rsidR="006E2475">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EN.CITE.DATA </w:instrText>
      </w:r>
      <w:r w:rsidR="006E2475">
        <w:rPr>
          <w:rFonts w:ascii="Arial" w:eastAsia="Roboto" w:hAnsi="Arial" w:cs="Arial"/>
          <w:color w:val="000000" w:themeColor="text1"/>
          <w:sz w:val="22"/>
          <w:szCs w:val="22"/>
          <w:highlight w:val="white"/>
        </w:rPr>
      </w:r>
      <w:r w:rsidR="006E2475">
        <w:rPr>
          <w:rFonts w:ascii="Arial" w:eastAsia="Roboto" w:hAnsi="Arial" w:cs="Arial"/>
          <w:color w:val="000000" w:themeColor="text1"/>
          <w:sz w:val="22"/>
          <w:szCs w:val="22"/>
          <w:highlight w:val="white"/>
        </w:rPr>
        <w:fldChar w:fldCharType="end"/>
      </w:r>
      <w:r w:rsidR="00695A8E" w:rsidRPr="00CB7AF6">
        <w:rPr>
          <w:rFonts w:ascii="Arial" w:eastAsia="Roboto" w:hAnsi="Arial" w:cs="Arial"/>
          <w:color w:val="000000" w:themeColor="text1"/>
          <w:sz w:val="22"/>
          <w:szCs w:val="22"/>
          <w:highlight w:val="white"/>
        </w:rPr>
      </w:r>
      <w:r w:rsidR="00695A8E" w:rsidRPr="00CB7AF6">
        <w:rPr>
          <w:rFonts w:ascii="Arial" w:eastAsia="Roboto" w:hAnsi="Arial" w:cs="Arial"/>
          <w:color w:val="000000" w:themeColor="text1"/>
          <w:sz w:val="22"/>
          <w:szCs w:val="22"/>
          <w:highlight w:val="white"/>
        </w:rPr>
        <w:fldChar w:fldCharType="separate"/>
      </w:r>
      <w:r w:rsidR="006E2475" w:rsidRPr="006E2475">
        <w:rPr>
          <w:rFonts w:ascii="Arial" w:eastAsia="Roboto" w:hAnsi="Arial" w:cs="Arial"/>
          <w:noProof/>
          <w:color w:val="000000" w:themeColor="text1"/>
          <w:sz w:val="22"/>
          <w:szCs w:val="22"/>
          <w:highlight w:val="white"/>
          <w:vertAlign w:val="superscript"/>
        </w:rPr>
        <w:t>8,27</w:t>
      </w:r>
      <w:r w:rsidR="00695A8E" w:rsidRPr="00CB7AF6">
        <w:rPr>
          <w:rFonts w:ascii="Arial" w:eastAsia="Roboto" w:hAnsi="Arial" w:cs="Arial"/>
          <w:color w:val="000000" w:themeColor="text1"/>
          <w:sz w:val="22"/>
          <w:szCs w:val="22"/>
          <w:highlight w:val="white"/>
        </w:rPr>
        <w:fldChar w:fldCharType="end"/>
      </w:r>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w:t>
      </w:r>
    </w:p>
    <w:p w14:paraId="38D54242" w14:textId="77777777" w:rsidR="00E30F3B" w:rsidRPr="00CB7AF6" w:rsidRDefault="00E30F3B" w:rsidP="00AE24DE">
      <w:pPr>
        <w:spacing w:line="480" w:lineRule="auto"/>
        <w:rPr>
          <w:rFonts w:ascii="Arial" w:eastAsia="Arial" w:hAnsi="Arial" w:cs="Arial"/>
          <w:color w:val="000000" w:themeColor="text1"/>
          <w:sz w:val="22"/>
        </w:rPr>
      </w:pPr>
    </w:p>
    <w:p w14:paraId="223EF9E6" w14:textId="7759A448" w:rsidR="007C0779" w:rsidRPr="00CB7AF6" w:rsidRDefault="008F76D0"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W</w:t>
      </w:r>
      <w:r w:rsidR="00343F81" w:rsidRPr="00CB7AF6">
        <w:rPr>
          <w:rFonts w:ascii="Arial" w:eastAsia="Arial" w:hAnsi="Arial" w:cs="Arial"/>
          <w:color w:val="000000" w:themeColor="text1"/>
          <w:sz w:val="22"/>
        </w:rPr>
        <w:t xml:space="preserve">e also demonstrated that VUSo </w:t>
      </w:r>
      <w:r w:rsidR="001F065C" w:rsidRPr="00CB7AF6">
        <w:rPr>
          <w:rFonts w:ascii="Arial" w:eastAsia="Arial" w:hAnsi="Arial" w:cs="Arial"/>
          <w:color w:val="000000" w:themeColor="text1"/>
          <w:sz w:val="22"/>
        </w:rPr>
        <w:t xml:space="preserve">(cfDNA mutations not </w:t>
      </w:r>
      <w:del w:id="1247" w:author="David Brown" w:date="2019-07-18T00:48:00Z">
        <w:r w:rsidR="001F065C" w:rsidRPr="00CB7AF6" w:rsidDel="00FD6D00">
          <w:rPr>
            <w:rFonts w:ascii="Arial" w:eastAsia="Arial" w:hAnsi="Arial" w:cs="Arial"/>
            <w:color w:val="000000" w:themeColor="text1"/>
            <w:sz w:val="22"/>
          </w:rPr>
          <w:delText xml:space="preserve">matching </w:delText>
        </w:r>
      </w:del>
      <w:ins w:id="1248" w:author="David Brown" w:date="2019-07-18T00:48:00Z">
        <w:r w:rsidR="00FD6D00">
          <w:rPr>
            <w:rFonts w:ascii="Arial" w:eastAsia="Arial" w:hAnsi="Arial" w:cs="Arial"/>
            <w:color w:val="000000" w:themeColor="text1"/>
            <w:sz w:val="22"/>
          </w:rPr>
          <w:t>detected in</w:t>
        </w:r>
        <w:r w:rsidR="00FD6D00" w:rsidRPr="00CB7AF6">
          <w:rPr>
            <w:rFonts w:ascii="Arial" w:eastAsia="Arial" w:hAnsi="Arial" w:cs="Arial"/>
            <w:color w:val="000000" w:themeColor="text1"/>
            <w:sz w:val="22"/>
          </w:rPr>
          <w:t xml:space="preserve"> </w:t>
        </w:r>
      </w:ins>
      <w:r w:rsidR="001F065C" w:rsidRPr="00CB7AF6">
        <w:rPr>
          <w:rFonts w:ascii="Arial" w:eastAsia="Arial" w:hAnsi="Arial" w:cs="Arial"/>
          <w:color w:val="000000" w:themeColor="text1"/>
          <w:sz w:val="22"/>
        </w:rPr>
        <w:t xml:space="preserve">WBC or tumor tissue) </w:t>
      </w:r>
      <w:ins w:id="1249" w:author="David Brown" w:date="2019-07-18T00:48:00Z">
        <w:r w:rsidR="00FD6D00">
          <w:rPr>
            <w:rFonts w:ascii="Arial" w:eastAsia="Arial" w:hAnsi="Arial" w:cs="Arial"/>
            <w:color w:val="000000" w:themeColor="text1"/>
            <w:sz w:val="22"/>
          </w:rPr>
          <w:t xml:space="preserve">could </w:t>
        </w:r>
      </w:ins>
      <w:r w:rsidR="00520797" w:rsidRPr="00CB7AF6">
        <w:rPr>
          <w:rFonts w:ascii="Arial" w:eastAsia="Arial" w:hAnsi="Arial" w:cs="Arial"/>
          <w:color w:val="000000" w:themeColor="text1"/>
          <w:sz w:val="22"/>
        </w:rPr>
        <w:t>ha</w:t>
      </w:r>
      <w:r w:rsidR="001F065C" w:rsidRPr="00CB7AF6">
        <w:rPr>
          <w:rFonts w:ascii="Arial" w:eastAsia="Arial" w:hAnsi="Arial" w:cs="Arial"/>
          <w:color w:val="000000" w:themeColor="text1"/>
          <w:sz w:val="22"/>
        </w:rPr>
        <w:t>ve</w:t>
      </w:r>
      <w:r w:rsidR="00343F81" w:rsidRPr="00CB7AF6">
        <w:rPr>
          <w:rFonts w:ascii="Arial" w:eastAsia="Arial" w:hAnsi="Arial" w:cs="Arial"/>
          <w:color w:val="000000" w:themeColor="text1"/>
          <w:sz w:val="22"/>
        </w:rPr>
        <w:t xml:space="preserve"> multiple origins, including tumor </w:t>
      </w:r>
      <w:r w:rsidR="005021BD" w:rsidRPr="00CB7AF6">
        <w:rPr>
          <w:rFonts w:ascii="Arial" w:eastAsia="Arial" w:hAnsi="Arial" w:cs="Arial"/>
          <w:color w:val="000000" w:themeColor="text1"/>
          <w:sz w:val="22"/>
        </w:rPr>
        <w:t>heterogeneity,</w:t>
      </w:r>
      <w:r w:rsidR="00343F81" w:rsidRPr="00CB7AF6">
        <w:rPr>
          <w:rFonts w:ascii="Arial" w:eastAsia="Arial" w:hAnsi="Arial" w:cs="Arial"/>
          <w:color w:val="000000" w:themeColor="text1"/>
          <w:sz w:val="22"/>
        </w:rPr>
        <w:t xml:space="preserve"> CH occurring at extremely low levels, other sources of somatic mosaicism, or a small amount of residual technical noise. </w:t>
      </w:r>
      <w:r w:rsidR="001F065C" w:rsidRPr="00CB7AF6">
        <w:rPr>
          <w:rFonts w:ascii="Arial" w:eastAsia="Arial" w:hAnsi="Arial" w:cs="Arial"/>
          <w:color w:val="000000" w:themeColor="text1"/>
          <w:sz w:val="22"/>
        </w:rPr>
        <w:t>Our data suggest</w:t>
      </w:r>
      <w:r w:rsidR="00343F81"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lastRenderedPageBreak/>
        <w:t xml:space="preserve">that a majority of the observed VUSo were tumor-derived and arose from minor tumor subclones. In support of this hypothesis, </w:t>
      </w:r>
      <w:r w:rsidR="00520797" w:rsidRPr="00CB7AF6">
        <w:rPr>
          <w:rFonts w:ascii="Arial" w:eastAsia="Arial" w:hAnsi="Arial" w:cs="Arial"/>
          <w:color w:val="000000" w:themeColor="text1"/>
          <w:sz w:val="22"/>
        </w:rPr>
        <w:t>7</w:t>
      </w:r>
      <w:r w:rsidR="001F065C" w:rsidRPr="00CB7AF6">
        <w:rPr>
          <w:rFonts w:ascii="Arial" w:eastAsia="Arial" w:hAnsi="Arial" w:cs="Arial"/>
          <w:color w:val="000000" w:themeColor="text1"/>
          <w:sz w:val="22"/>
        </w:rPr>
        <w:t>7.7</w:t>
      </w:r>
      <w:r w:rsidR="00343F81" w:rsidRPr="00CB7AF6">
        <w:rPr>
          <w:rFonts w:ascii="Arial" w:eastAsia="Arial" w:hAnsi="Arial" w:cs="Arial"/>
          <w:color w:val="000000" w:themeColor="text1"/>
          <w:sz w:val="22"/>
        </w:rPr>
        <w:t xml:space="preserve">% of all VUSo in cancer patients were identified in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patients whose tumors harbored </w:t>
      </w:r>
      <w:r w:rsidR="001F065C" w:rsidRPr="00CB7AF6">
        <w:rPr>
          <w:rFonts w:ascii="Arial" w:eastAsia="Arial" w:hAnsi="Arial" w:cs="Arial"/>
          <w:color w:val="000000" w:themeColor="text1"/>
          <w:sz w:val="22"/>
        </w:rPr>
        <w:t xml:space="preserve">hypermutator </w:t>
      </w:r>
      <w:r w:rsidR="00343F81" w:rsidRPr="00CB7AF6">
        <w:rPr>
          <w:rFonts w:ascii="Arial" w:eastAsia="Arial" w:hAnsi="Arial" w:cs="Arial"/>
          <w:color w:val="000000" w:themeColor="text1"/>
          <w:sz w:val="22"/>
        </w:rPr>
        <w:t>mutational processes</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such as APOBEC</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known to amplify tumor heterogeneity and subclonal diversity.</w:t>
      </w:r>
      <w:r w:rsidR="001F065C"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 Additionally, many of these variants were also observed in genes previously identified to be altered in tumor subclones, such as variants associated with mechanisms of resistance to therapies, including </w:t>
      </w:r>
      <w:r w:rsidR="00343F81" w:rsidRPr="00CB7AF6">
        <w:rPr>
          <w:rFonts w:ascii="Arial" w:eastAsia="Arial" w:hAnsi="Arial" w:cs="Arial"/>
          <w:i/>
          <w:color w:val="000000" w:themeColor="text1"/>
          <w:sz w:val="22"/>
        </w:rPr>
        <w:t>AR</w:t>
      </w:r>
      <w:r w:rsidR="00343F81" w:rsidRPr="00CB7AF6">
        <w:rPr>
          <w:rFonts w:ascii="Arial" w:eastAsia="Arial" w:hAnsi="Arial" w:cs="Arial"/>
          <w:color w:val="000000" w:themeColor="text1"/>
          <w:sz w:val="22"/>
        </w:rPr>
        <w:t xml:space="preserve"> and </w:t>
      </w:r>
      <w:r w:rsidR="00343F81" w:rsidRPr="00CB7AF6">
        <w:rPr>
          <w:rFonts w:ascii="Arial" w:eastAsia="Arial" w:hAnsi="Arial" w:cs="Arial"/>
          <w:i/>
          <w:color w:val="000000" w:themeColor="text1"/>
          <w:sz w:val="22"/>
        </w:rPr>
        <w:t>ESR1</w:t>
      </w:r>
      <w:r w:rsidR="00343F81" w:rsidRPr="00CB7AF6">
        <w:rPr>
          <w:rFonts w:ascii="Arial" w:eastAsia="Arial" w:hAnsi="Arial" w:cs="Arial"/>
          <w:color w:val="000000" w:themeColor="text1"/>
          <w:sz w:val="22"/>
        </w:rPr>
        <w:t xml:space="preserve"> variants in CRPC and hormone receptor-positive MBC patients, respectively. </w:t>
      </w:r>
      <w:r w:rsidR="001F065C" w:rsidRPr="00CB7AF6">
        <w:rPr>
          <w:rFonts w:ascii="Arial" w:eastAsia="Arial" w:hAnsi="Arial" w:cs="Arial"/>
          <w:color w:val="000000" w:themeColor="text1"/>
          <w:sz w:val="22"/>
        </w:rPr>
        <w:t xml:space="preserve">Our results </w:t>
      </w:r>
      <w:r>
        <w:rPr>
          <w:rFonts w:ascii="Arial" w:eastAsia="Arial" w:hAnsi="Arial" w:cs="Arial"/>
          <w:color w:val="000000" w:themeColor="text1"/>
          <w:sz w:val="22"/>
        </w:rPr>
        <w:t>suggest</w:t>
      </w:r>
      <w:r w:rsidR="001F065C" w:rsidRPr="00CB7AF6">
        <w:rPr>
          <w:rFonts w:ascii="Arial" w:eastAsia="Arial" w:hAnsi="Arial" w:cs="Arial"/>
          <w:color w:val="000000" w:themeColor="text1"/>
          <w:sz w:val="22"/>
        </w:rPr>
        <w:t xml:space="preserve"> that high-intensity cfDNA </w:t>
      </w:r>
      <w:r w:rsidR="009D4EB4" w:rsidRPr="00CB7AF6">
        <w:rPr>
          <w:rFonts w:ascii="Arial" w:eastAsia="Arial" w:hAnsi="Arial" w:cs="Arial"/>
          <w:color w:val="000000" w:themeColor="text1"/>
          <w:sz w:val="22"/>
          <w:szCs w:val="22"/>
        </w:rPr>
        <w:t>assay</w:t>
      </w:r>
      <w:r w:rsidR="003A694F" w:rsidRPr="00CB7AF6">
        <w:rPr>
          <w:rFonts w:ascii="Arial" w:eastAsia="Arial" w:hAnsi="Arial" w:cs="Arial"/>
          <w:color w:val="000000" w:themeColor="text1"/>
          <w:sz w:val="22"/>
          <w:szCs w:val="22"/>
        </w:rPr>
        <w:t>s</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may</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offer</w:t>
      </w:r>
      <w:r w:rsidR="001F065C" w:rsidRPr="00CB7AF6">
        <w:rPr>
          <w:rFonts w:ascii="Arial" w:eastAsia="Arial" w:hAnsi="Arial" w:cs="Arial"/>
          <w:color w:val="000000" w:themeColor="text1"/>
          <w:sz w:val="22"/>
        </w:rPr>
        <w:t xml:space="preserve"> a more comprehensive landscape of tumor mutational profile than tumor tissue sequencing</w:t>
      </w:r>
      <w:r w:rsidR="00FB7222">
        <w:rPr>
          <w:rFonts w:ascii="Arial" w:eastAsia="Arial" w:hAnsi="Arial" w:cs="Arial"/>
          <w:color w:val="000000" w:themeColor="text1"/>
          <w:sz w:val="22"/>
        </w:rPr>
        <w:t xml:space="preserve"> alone</w:t>
      </w:r>
      <w:r w:rsidR="001F065C" w:rsidRPr="00CB7AF6">
        <w:rPr>
          <w:rFonts w:ascii="Arial" w:eastAsia="Arial" w:hAnsi="Arial" w:cs="Arial"/>
          <w:color w:val="000000" w:themeColor="text1"/>
          <w:sz w:val="22"/>
        </w:rPr>
        <w:t xml:space="preserve">. </w:t>
      </w:r>
    </w:p>
    <w:p w14:paraId="268265EE" w14:textId="77777777" w:rsidR="007C0779" w:rsidRPr="00CB7AF6" w:rsidRDefault="007C0779" w:rsidP="00AE24DE">
      <w:pPr>
        <w:spacing w:line="480" w:lineRule="auto"/>
        <w:rPr>
          <w:rFonts w:ascii="Arial" w:eastAsia="Arial" w:hAnsi="Arial" w:cs="Arial"/>
          <w:color w:val="000000" w:themeColor="text1"/>
          <w:sz w:val="22"/>
        </w:rPr>
      </w:pPr>
    </w:p>
    <w:p w14:paraId="738D233D" w14:textId="51B918DA" w:rsidR="007C0779" w:rsidRPr="00CB7AF6" w:rsidRDefault="008C0D94"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 xml:space="preserve">This study has </w:t>
      </w:r>
      <w:r w:rsidRPr="0011040E">
        <w:rPr>
          <w:rFonts w:ascii="Arial" w:eastAsia="Arial" w:hAnsi="Arial" w:cs="Arial"/>
          <w:color w:val="000000" w:themeColor="text1"/>
          <w:sz w:val="22"/>
          <w:szCs w:val="22"/>
        </w:rPr>
        <w:t>several limitations</w:t>
      </w:r>
      <w:r w:rsidR="00520797" w:rsidRPr="0011040E">
        <w:rPr>
          <w:rFonts w:ascii="Arial" w:eastAsia="Arial" w:hAnsi="Arial" w:cs="Arial"/>
          <w:color w:val="000000" w:themeColor="text1"/>
          <w:sz w:val="22"/>
          <w:szCs w:val="22"/>
        </w:rPr>
        <w:t xml:space="preserve">. </w:t>
      </w:r>
      <w:ins w:id="1250" w:author="Jorge Reis-Filho" w:date="2019-07-13T20:23:00Z">
        <w:r w:rsidR="0011040E" w:rsidRPr="0030441E">
          <w:rPr>
            <w:rFonts w:ascii="Arial" w:eastAsia="Arial" w:hAnsi="Arial" w:cs="Arial"/>
            <w:color w:val="0033CC"/>
            <w:sz w:val="22"/>
            <w:szCs w:val="22"/>
            <w:rPrChange w:id="1251" w:author="Reis-Filho, Jorge S./Pathology" w:date="2019-07-13T23:19:00Z">
              <w:rPr>
                <w:rFonts w:ascii="Arial" w:eastAsia="Arial" w:hAnsi="Arial" w:cs="Arial"/>
                <w:color w:val="0033CC"/>
              </w:rPr>
            </w:rPrChange>
          </w:rPr>
          <w:t xml:space="preserve">Colorectal carcinomas, another common form of cancer, were not included in this study; hence, further studies are warranted to define the sources of cfDNA mutations in patients </w:t>
        </w:r>
        <w:del w:id="1252" w:author="David Brown" w:date="2019-07-18T00:51:00Z">
          <w:r w:rsidR="0011040E" w:rsidRPr="0030441E" w:rsidDel="00FD6D00">
            <w:rPr>
              <w:rFonts w:ascii="Arial" w:eastAsia="Arial" w:hAnsi="Arial" w:cs="Arial"/>
              <w:color w:val="0033CC"/>
              <w:sz w:val="22"/>
              <w:szCs w:val="22"/>
              <w:rPrChange w:id="1253" w:author="Reis-Filho, Jorge S./Pathology" w:date="2019-07-13T23:19:00Z">
                <w:rPr>
                  <w:rFonts w:ascii="Arial" w:eastAsia="Arial" w:hAnsi="Arial" w:cs="Arial"/>
                  <w:color w:val="0033CC"/>
                </w:rPr>
              </w:rPrChange>
            </w:rPr>
            <w:delText>in</w:delText>
          </w:r>
        </w:del>
      </w:ins>
      <w:ins w:id="1254" w:author="David Brown" w:date="2019-07-18T00:51:00Z">
        <w:r w:rsidR="00FD6D00">
          <w:rPr>
            <w:rFonts w:ascii="Arial" w:eastAsia="Arial" w:hAnsi="Arial" w:cs="Arial"/>
            <w:color w:val="0033CC"/>
            <w:sz w:val="22"/>
            <w:szCs w:val="22"/>
          </w:rPr>
          <w:t>with</w:t>
        </w:r>
      </w:ins>
      <w:ins w:id="1255" w:author="Jorge Reis-Filho" w:date="2019-07-13T20:23:00Z">
        <w:r w:rsidR="0011040E" w:rsidRPr="0030441E">
          <w:rPr>
            <w:rFonts w:ascii="Arial" w:eastAsia="Arial" w:hAnsi="Arial" w:cs="Arial"/>
            <w:color w:val="0033CC"/>
            <w:sz w:val="22"/>
            <w:szCs w:val="22"/>
            <w:rPrChange w:id="1256" w:author="Reis-Filho, Jorge S./Pathology" w:date="2019-07-13T23:19:00Z">
              <w:rPr>
                <w:rFonts w:ascii="Arial" w:eastAsia="Arial" w:hAnsi="Arial" w:cs="Arial"/>
                <w:color w:val="0033CC"/>
              </w:rPr>
            </w:rPrChange>
          </w:rPr>
          <w:t xml:space="preserve"> this disease. </w:t>
        </w:r>
      </w:ins>
      <w:r w:rsidR="00343F81" w:rsidRPr="0011040E">
        <w:rPr>
          <w:rFonts w:ascii="Arial" w:eastAsia="Arial" w:hAnsi="Arial" w:cs="Arial"/>
          <w:color w:val="000000" w:themeColor="text1"/>
          <w:sz w:val="22"/>
          <w:szCs w:val="22"/>
        </w:rPr>
        <w:t>The tumor assessment</w:t>
      </w:r>
      <w:r w:rsidR="00343F81" w:rsidRPr="00CB7AF6">
        <w:rPr>
          <w:rFonts w:ascii="Arial" w:eastAsia="Arial" w:hAnsi="Arial" w:cs="Arial"/>
          <w:color w:val="000000" w:themeColor="text1"/>
          <w:sz w:val="22"/>
        </w:rPr>
        <w:t xml:space="preserve"> was limited to </w:t>
      </w:r>
      <w:ins w:id="1257" w:author="David Brown" w:date="2019-07-18T00:51:00Z">
        <w:r w:rsidR="00FD6D00">
          <w:rPr>
            <w:rFonts w:ascii="Arial" w:eastAsia="Arial" w:hAnsi="Arial" w:cs="Arial"/>
            <w:color w:val="000000" w:themeColor="text1"/>
            <w:sz w:val="22"/>
          </w:rPr>
          <w:t xml:space="preserve">the </w:t>
        </w:r>
      </w:ins>
      <w:r w:rsidR="00343F81" w:rsidRPr="00CB7AF6">
        <w:rPr>
          <w:rFonts w:ascii="Arial" w:eastAsia="Arial" w:hAnsi="Arial" w:cs="Arial"/>
          <w:color w:val="000000" w:themeColor="text1"/>
          <w:sz w:val="22"/>
        </w:rPr>
        <w:t xml:space="preserve">analysis of a single tumor biopsy due to limitations </w:t>
      </w:r>
      <w:del w:id="1258" w:author="David Brown" w:date="2019-07-18T00:51:00Z">
        <w:r w:rsidR="00343F81" w:rsidRPr="00CB7AF6" w:rsidDel="00FD6D00">
          <w:rPr>
            <w:rFonts w:ascii="Arial" w:eastAsia="Arial" w:hAnsi="Arial" w:cs="Arial"/>
            <w:color w:val="000000" w:themeColor="text1"/>
            <w:sz w:val="22"/>
          </w:rPr>
          <w:delText>of</w:delText>
        </w:r>
      </w:del>
      <w:ins w:id="1259" w:author="David Brown" w:date="2019-07-18T00:51:00Z">
        <w:r w:rsidR="00FD6D00">
          <w:rPr>
            <w:rFonts w:ascii="Arial" w:eastAsia="Arial" w:hAnsi="Arial" w:cs="Arial"/>
            <w:color w:val="000000" w:themeColor="text1"/>
            <w:sz w:val="22"/>
          </w:rPr>
          <w:t>in</w:t>
        </w:r>
      </w:ins>
      <w:r w:rsidR="00343F81" w:rsidRPr="00CB7AF6">
        <w:rPr>
          <w:rFonts w:ascii="Arial" w:eastAsia="Arial" w:hAnsi="Arial" w:cs="Arial"/>
          <w:color w:val="000000" w:themeColor="text1"/>
          <w:sz w:val="22"/>
        </w:rPr>
        <w:t xml:space="preserve"> obtaining multiregional biopsies in the clinical setting. As such, the full scope of tumor heterogeneity may not have been </w:t>
      </w:r>
      <w:r w:rsidR="00592A57" w:rsidRPr="00CB7AF6">
        <w:rPr>
          <w:rFonts w:ascii="Arial" w:eastAsia="Arial" w:hAnsi="Arial" w:cs="Arial"/>
          <w:color w:val="000000" w:themeColor="text1"/>
          <w:sz w:val="22"/>
        </w:rPr>
        <w:t xml:space="preserve">entirely </w:t>
      </w:r>
      <w:r w:rsidR="00343F81" w:rsidRPr="00CB7AF6">
        <w:rPr>
          <w:rFonts w:ascii="Arial" w:eastAsia="Arial" w:hAnsi="Arial" w:cs="Arial"/>
          <w:color w:val="000000" w:themeColor="text1"/>
          <w:sz w:val="22"/>
        </w:rPr>
        <w:t>captured</w:t>
      </w:r>
      <w:r w:rsidR="00293E2D"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10</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w:t>
      </w:r>
      <w:r>
        <w:rPr>
          <w:rFonts w:ascii="Arial" w:eastAsia="Arial" w:hAnsi="Arial" w:cs="Arial"/>
          <w:color w:val="000000" w:themeColor="text1"/>
          <w:sz w:val="22"/>
        </w:rPr>
        <w:t>T</w:t>
      </w:r>
      <w:r w:rsidRPr="00CB7AF6">
        <w:rPr>
          <w:rFonts w:ascii="Arial" w:eastAsia="Arial" w:hAnsi="Arial" w:cs="Arial"/>
          <w:color w:val="000000" w:themeColor="text1"/>
          <w:sz w:val="22"/>
        </w:rPr>
        <w:t xml:space="preserve">his </w:t>
      </w:r>
      <w:r w:rsidR="001F065C" w:rsidRPr="00CB7AF6">
        <w:rPr>
          <w:rFonts w:ascii="Arial" w:eastAsia="Arial" w:hAnsi="Arial" w:cs="Arial"/>
          <w:color w:val="000000" w:themeColor="text1"/>
          <w:sz w:val="22"/>
        </w:rPr>
        <w:t>caveat</w:t>
      </w:r>
      <w:r>
        <w:rPr>
          <w:rFonts w:ascii="Arial" w:eastAsia="Arial" w:hAnsi="Arial" w:cs="Arial"/>
          <w:color w:val="000000" w:themeColor="text1"/>
          <w:sz w:val="22"/>
        </w:rPr>
        <w:t>, however,</w:t>
      </w:r>
      <w:r w:rsidR="001F065C" w:rsidRPr="00CB7AF6">
        <w:rPr>
          <w:rFonts w:ascii="Arial" w:eastAsia="Arial" w:hAnsi="Arial" w:cs="Arial"/>
          <w:color w:val="000000" w:themeColor="text1"/>
          <w:sz w:val="22"/>
        </w:rPr>
        <w:t xml:space="preserve"> would remain regardless of the number of sites biopsied.</w:t>
      </w:r>
      <w:r w:rsidR="009D4EB4" w:rsidRPr="00CB7AF6">
        <w:rPr>
          <w:rFonts w:ascii="Arial" w:eastAsia="Arial" w:hAnsi="Arial" w:cs="Arial"/>
          <w:color w:val="000000" w:themeColor="text1"/>
          <w:sz w:val="22"/>
          <w:szCs w:val="22"/>
        </w:rPr>
        <w:t xml:space="preserve"> H</w:t>
      </w:r>
      <w:r w:rsidR="009D4EB4" w:rsidRPr="00CB7AF6">
        <w:rPr>
          <w:rFonts w:ascii="Arial" w:eastAsia="Arial" w:hAnsi="Arial" w:cs="Arial"/>
          <w:color w:val="000000" w:themeColor="text1"/>
          <w:sz w:val="22"/>
          <w:szCs w:val="22"/>
          <w:highlight w:val="white"/>
        </w:rPr>
        <w:t xml:space="preserve">ealthy controls were from a different </w:t>
      </w:r>
      <w:r w:rsidR="006E2475" w:rsidRPr="00CB7AF6">
        <w:rPr>
          <w:rFonts w:ascii="Arial" w:eastAsia="Arial" w:hAnsi="Arial" w:cs="Arial"/>
          <w:color w:val="000000" w:themeColor="text1"/>
          <w:sz w:val="22"/>
          <w:szCs w:val="22"/>
          <w:highlight w:val="white"/>
        </w:rPr>
        <w:t>source and</w:t>
      </w:r>
      <w:r w:rsidR="009D4EB4" w:rsidRPr="00CB7AF6">
        <w:rPr>
          <w:rFonts w:ascii="Arial" w:eastAsia="Arial" w:hAnsi="Arial" w:cs="Arial"/>
          <w:color w:val="000000" w:themeColor="text1"/>
          <w:sz w:val="22"/>
          <w:szCs w:val="22"/>
          <w:highlight w:val="white"/>
        </w:rPr>
        <w:t xml:space="preserve"> were processed in different batches from the tumor samples, potentially affecting results.</w:t>
      </w:r>
      <w:r w:rsidR="00343F81" w:rsidRPr="00CB7AF6">
        <w:rPr>
          <w:rFonts w:ascii="Arial" w:eastAsia="Arial" w:hAnsi="Arial" w:cs="Arial"/>
          <w:color w:val="000000" w:themeColor="text1"/>
          <w:sz w:val="22"/>
          <w:highlight w:val="white"/>
        </w:rPr>
        <w:t xml:space="preserve"> </w:t>
      </w:r>
      <w:r w:rsidR="00343F81" w:rsidRPr="00CB7AF6">
        <w:rPr>
          <w:rFonts w:ascii="Arial" w:eastAsia="Arial" w:hAnsi="Arial" w:cs="Arial"/>
          <w:color w:val="000000" w:themeColor="text1"/>
          <w:sz w:val="22"/>
        </w:rPr>
        <w:t xml:space="preserve">Although the median collapsed target coverage (unique molecule counts) of cancer patient samples in this study was ~4,400X, increased mean collapsed target coverage could </w:t>
      </w:r>
      <w:r w:rsidR="001F065C" w:rsidRPr="00CB7AF6">
        <w:rPr>
          <w:rFonts w:ascii="Arial" w:eastAsia="Arial" w:hAnsi="Arial" w:cs="Arial"/>
          <w:color w:val="000000" w:themeColor="text1"/>
          <w:sz w:val="22"/>
        </w:rPr>
        <w:t xml:space="preserve">have </w:t>
      </w:r>
      <w:r w:rsidR="00520797" w:rsidRPr="00CB7AF6">
        <w:rPr>
          <w:rFonts w:ascii="Arial" w:eastAsia="Arial" w:hAnsi="Arial" w:cs="Arial"/>
          <w:color w:val="000000" w:themeColor="text1"/>
          <w:sz w:val="22"/>
        </w:rPr>
        <w:t>reveal</w:t>
      </w:r>
      <w:r w:rsidR="001F065C"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additional lower-prevalence variants</w:t>
      </w:r>
      <w:r w:rsidR="001F065C" w:rsidRPr="00CB7AF6">
        <w:rPr>
          <w:rFonts w:ascii="Arial" w:eastAsia="Arial" w:hAnsi="Arial" w:cs="Arial"/>
          <w:color w:val="000000" w:themeColor="text1"/>
          <w:sz w:val="22"/>
        </w:rPr>
        <w:t xml:space="preserve"> in cfDNA</w:t>
      </w:r>
      <w:r w:rsidR="00343F81"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Given that</w:t>
      </w:r>
      <w:r w:rsidR="00343F81" w:rsidRPr="00CB7AF6">
        <w:rPr>
          <w:rFonts w:ascii="Arial" w:eastAsia="Arial" w:hAnsi="Arial" w:cs="Arial"/>
          <w:color w:val="000000" w:themeColor="text1"/>
          <w:sz w:val="22"/>
        </w:rPr>
        <w:t xml:space="preserve"> the number of samples in each tumor subgroup was relatively small, </w:t>
      </w:r>
      <w:r w:rsidR="00592A57" w:rsidRPr="00CB7AF6">
        <w:rPr>
          <w:rFonts w:ascii="Arial" w:eastAsia="Arial" w:hAnsi="Arial" w:cs="Arial"/>
          <w:color w:val="000000" w:themeColor="text1"/>
          <w:sz w:val="22"/>
        </w:rPr>
        <w:t xml:space="preserve">the analysis performed here may not </w:t>
      </w:r>
      <w:r w:rsidR="00343F81" w:rsidRPr="00CB7AF6">
        <w:rPr>
          <w:rFonts w:ascii="Arial" w:eastAsia="Arial" w:hAnsi="Arial" w:cs="Arial"/>
          <w:color w:val="000000" w:themeColor="text1"/>
          <w:sz w:val="22"/>
        </w:rPr>
        <w:t>have captured the</w:t>
      </w:r>
      <w:r w:rsidR="00592A57" w:rsidRPr="00CB7AF6">
        <w:rPr>
          <w:rFonts w:ascii="Arial" w:eastAsia="Arial" w:hAnsi="Arial" w:cs="Arial"/>
          <w:color w:val="000000" w:themeColor="text1"/>
          <w:sz w:val="22"/>
        </w:rPr>
        <w:t xml:space="preserve"> full spectrum of MBCs, NSCLCs</w:t>
      </w:r>
      <w:r w:rsidR="00B434DB">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CRPCs</w:t>
      </w:r>
      <w:r w:rsidR="00592A5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their respective subtypes. Additionally, the </w:t>
      </w:r>
      <w:del w:id="1260" w:author="David Brown" w:date="2019-07-18T00:55:00Z">
        <w:r w:rsidR="00343F81" w:rsidRPr="00CB7AF6" w:rsidDel="0098230A">
          <w:rPr>
            <w:rFonts w:ascii="Arial" w:eastAsia="Arial" w:hAnsi="Arial" w:cs="Arial"/>
            <w:color w:val="000000" w:themeColor="text1"/>
            <w:sz w:val="22"/>
          </w:rPr>
          <w:delText xml:space="preserve">hierarchical Bayesian model was based on &lt;50 </w:delText>
        </w:r>
      </w:del>
      <w:ins w:id="1261" w:author="David Brown" w:date="2019-07-18T00:56:00Z">
        <w:r w:rsidR="0098230A">
          <w:rPr>
            <w:rFonts w:ascii="Arial" w:eastAsia="Arial" w:hAnsi="Arial" w:cs="Arial"/>
            <w:color w:val="000000" w:themeColor="text1"/>
            <w:sz w:val="22"/>
          </w:rPr>
          <w:t>samples</w:t>
        </w:r>
      </w:ins>
      <w:ins w:id="1262" w:author="David Brown" w:date="2019-07-18T00:55:00Z">
        <w:r w:rsidR="0098230A">
          <w:rPr>
            <w:rFonts w:ascii="Arial" w:eastAsia="Arial" w:hAnsi="Arial" w:cs="Arial"/>
            <w:color w:val="000000" w:themeColor="text1"/>
            <w:sz w:val="22"/>
          </w:rPr>
          <w:t xml:space="preserve"> used to </w:t>
        </w:r>
      </w:ins>
      <w:ins w:id="1263" w:author="David Brown" w:date="2019-07-18T00:56:00Z">
        <w:r w:rsidR="0098230A">
          <w:rPr>
            <w:rFonts w:ascii="Arial" w:eastAsia="Arial" w:hAnsi="Arial" w:cs="Arial"/>
            <w:color w:val="000000" w:themeColor="text1"/>
            <w:sz w:val="22"/>
          </w:rPr>
          <w:t xml:space="preserve">train the </w:t>
        </w:r>
      </w:ins>
      <w:ins w:id="1264" w:author="David Brown" w:date="2019-07-18T00:55:00Z">
        <w:r w:rsidR="0098230A" w:rsidRPr="00CB7AF6">
          <w:rPr>
            <w:rFonts w:ascii="Arial" w:eastAsia="Arial" w:hAnsi="Arial" w:cs="Arial"/>
            <w:color w:val="000000" w:themeColor="text1"/>
            <w:sz w:val="22"/>
          </w:rPr>
          <w:t xml:space="preserve">hierarchical Bayesian model was </w:t>
        </w:r>
      </w:ins>
      <w:ins w:id="1265" w:author="David Brown" w:date="2019-07-18T00:56:00Z">
        <w:r w:rsidR="0098230A">
          <w:rPr>
            <w:rFonts w:ascii="Arial" w:eastAsia="Arial" w:hAnsi="Arial" w:cs="Arial"/>
            <w:color w:val="000000" w:themeColor="text1"/>
            <w:sz w:val="22"/>
          </w:rPr>
          <w:t>composed of</w:t>
        </w:r>
      </w:ins>
      <w:ins w:id="1266" w:author="David Brown" w:date="2019-07-18T00:55:00Z">
        <w:r w:rsidR="0098230A" w:rsidRPr="00CB7AF6">
          <w:rPr>
            <w:rFonts w:ascii="Arial" w:eastAsia="Arial" w:hAnsi="Arial" w:cs="Arial"/>
            <w:color w:val="000000" w:themeColor="text1"/>
            <w:sz w:val="22"/>
          </w:rPr>
          <w:t xml:space="preserve"> &lt;50</w:t>
        </w:r>
      </w:ins>
      <w:ins w:id="1267" w:author="David Brown" w:date="2019-07-18T00:56:00Z">
        <w:r w:rsidR="0098230A">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 xml:space="preserve">baseline samples from healthy </w:t>
      </w:r>
      <w:del w:id="1268" w:author="David Brown" w:date="2019-07-18T00:53:00Z">
        <w:r w:rsidR="00343F81" w:rsidRPr="00CB7AF6" w:rsidDel="00FD6D00">
          <w:rPr>
            <w:rFonts w:ascii="Arial" w:eastAsia="Arial" w:hAnsi="Arial" w:cs="Arial"/>
            <w:color w:val="000000" w:themeColor="text1"/>
            <w:sz w:val="22"/>
          </w:rPr>
          <w:delText>volunteers</w:delText>
        </w:r>
      </w:del>
      <w:ins w:id="1269" w:author="David Brown" w:date="2019-07-18T00:53:00Z">
        <w:r w:rsidR="00FD6D00">
          <w:rPr>
            <w:rFonts w:ascii="Arial" w:eastAsia="Arial" w:hAnsi="Arial" w:cs="Arial"/>
            <w:color w:val="000000" w:themeColor="text1"/>
            <w:sz w:val="22"/>
          </w:rPr>
          <w:t>controls</w:t>
        </w:r>
      </w:ins>
      <w:r w:rsidR="00343F81" w:rsidRPr="00CB7AF6">
        <w:rPr>
          <w:rFonts w:ascii="Arial" w:eastAsia="Arial" w:hAnsi="Arial" w:cs="Arial"/>
          <w:color w:val="000000" w:themeColor="text1"/>
          <w:sz w:val="22"/>
        </w:rPr>
        <w:t xml:space="preserve">; </w:t>
      </w:r>
      <w:del w:id="1270" w:author="David Brown" w:date="2019-07-18T00:53:00Z">
        <w:r w:rsidR="00343F81" w:rsidRPr="00CB7AF6" w:rsidDel="00FD6D00">
          <w:rPr>
            <w:rFonts w:ascii="Arial" w:eastAsia="Arial" w:hAnsi="Arial" w:cs="Arial"/>
            <w:color w:val="000000" w:themeColor="text1"/>
            <w:sz w:val="22"/>
          </w:rPr>
          <w:delText>the discrimination of the machine-learning model</w:delText>
        </w:r>
      </w:del>
      <w:ins w:id="1271" w:author="David Brown" w:date="2019-07-18T00:53:00Z">
        <w:r w:rsidR="00FD6D00">
          <w:rPr>
            <w:rFonts w:ascii="Arial" w:eastAsia="Arial" w:hAnsi="Arial" w:cs="Arial"/>
            <w:color w:val="000000" w:themeColor="text1"/>
            <w:sz w:val="22"/>
          </w:rPr>
          <w:t>it is likely</w:t>
        </w:r>
      </w:ins>
      <w:r w:rsidR="00343F81" w:rsidRPr="00CB7AF6">
        <w:rPr>
          <w:rFonts w:ascii="Arial" w:eastAsia="Arial" w:hAnsi="Arial" w:cs="Arial"/>
          <w:color w:val="000000" w:themeColor="text1"/>
          <w:sz w:val="22"/>
        </w:rPr>
        <w:t xml:space="preserve"> </w:t>
      </w:r>
      <w:del w:id="1272" w:author="David Brown" w:date="2019-07-18T00:53:00Z">
        <w:r w:rsidR="00343F81" w:rsidRPr="00CB7AF6" w:rsidDel="00FD6D00">
          <w:rPr>
            <w:rFonts w:ascii="Arial" w:eastAsia="Arial" w:hAnsi="Arial" w:cs="Arial"/>
            <w:color w:val="000000" w:themeColor="text1"/>
            <w:sz w:val="22"/>
          </w:rPr>
          <w:delText>will likely</w:delText>
        </w:r>
      </w:del>
      <w:ins w:id="1273" w:author="David Brown" w:date="2019-07-18T00:53:00Z">
        <w:r w:rsidR="00FD6D00">
          <w:rPr>
            <w:rFonts w:ascii="Arial" w:eastAsia="Arial" w:hAnsi="Arial" w:cs="Arial"/>
            <w:color w:val="000000" w:themeColor="text1"/>
            <w:sz w:val="22"/>
          </w:rPr>
          <w:t xml:space="preserve">that the </w:t>
        </w:r>
      </w:ins>
      <w:ins w:id="1274" w:author="David Brown" w:date="2019-07-18T00:54:00Z">
        <w:r w:rsidR="00FD6D00">
          <w:rPr>
            <w:rFonts w:ascii="Arial" w:eastAsia="Arial" w:hAnsi="Arial" w:cs="Arial"/>
            <w:color w:val="000000" w:themeColor="text1"/>
            <w:sz w:val="22"/>
          </w:rPr>
          <w:t>site-specific error rate</w:t>
        </w:r>
      </w:ins>
      <w:ins w:id="1275" w:author="David Brown" w:date="2019-07-18T00:57:00Z">
        <w:r w:rsidR="0098230A">
          <w:rPr>
            <w:rFonts w:ascii="Arial" w:eastAsia="Arial" w:hAnsi="Arial" w:cs="Arial"/>
            <w:color w:val="000000" w:themeColor="text1"/>
            <w:sz w:val="22"/>
          </w:rPr>
          <w:t xml:space="preserve"> estimate</w:t>
        </w:r>
      </w:ins>
      <w:ins w:id="1276" w:author="David Brown" w:date="2019-07-18T01:00:00Z">
        <w:r w:rsidR="0098230A">
          <w:rPr>
            <w:rFonts w:ascii="Arial" w:eastAsia="Arial" w:hAnsi="Arial" w:cs="Arial"/>
            <w:color w:val="000000" w:themeColor="text1"/>
            <w:sz w:val="22"/>
          </w:rPr>
          <w:t>s</w:t>
        </w:r>
      </w:ins>
      <w:ins w:id="1277" w:author="David Brown" w:date="2019-07-18T00:54:00Z">
        <w:r w:rsidR="00FD6D00">
          <w:rPr>
            <w:rFonts w:ascii="Arial" w:eastAsia="Arial" w:hAnsi="Arial" w:cs="Arial"/>
            <w:color w:val="000000" w:themeColor="text1"/>
            <w:sz w:val="22"/>
          </w:rPr>
          <w:t xml:space="preserve"> will be more </w:t>
        </w:r>
      </w:ins>
      <w:ins w:id="1278" w:author="David Brown" w:date="2019-07-18T00:55:00Z">
        <w:r w:rsidR="00FD6D00">
          <w:rPr>
            <w:rFonts w:ascii="Arial" w:eastAsia="Arial" w:hAnsi="Arial" w:cs="Arial"/>
            <w:color w:val="000000" w:themeColor="text1"/>
            <w:sz w:val="22"/>
          </w:rPr>
          <w:t xml:space="preserve">accurate </w:t>
        </w:r>
      </w:ins>
      <w:del w:id="1279" w:author="David Brown" w:date="2019-07-18T00:54:00Z">
        <w:r w:rsidR="00343F81" w:rsidRPr="00CB7AF6" w:rsidDel="00FD6D00">
          <w:rPr>
            <w:rFonts w:ascii="Arial" w:eastAsia="Arial" w:hAnsi="Arial" w:cs="Arial"/>
            <w:color w:val="000000" w:themeColor="text1"/>
            <w:sz w:val="22"/>
          </w:rPr>
          <w:delText xml:space="preserve"> </w:delText>
        </w:r>
      </w:del>
      <w:del w:id="1280" w:author="David Brown" w:date="2019-07-18T00:55:00Z">
        <w:r w:rsidR="00343F81" w:rsidRPr="00CB7AF6" w:rsidDel="00FD6D00">
          <w:rPr>
            <w:rFonts w:ascii="Arial" w:eastAsia="Arial" w:hAnsi="Arial" w:cs="Arial"/>
            <w:color w:val="000000" w:themeColor="text1"/>
            <w:sz w:val="22"/>
          </w:rPr>
          <w:delText xml:space="preserve">increase </w:delText>
        </w:r>
      </w:del>
      <w:r w:rsidR="00343F81" w:rsidRPr="00CB7AF6">
        <w:rPr>
          <w:rFonts w:ascii="Arial" w:eastAsia="Arial" w:hAnsi="Arial" w:cs="Arial"/>
          <w:color w:val="000000" w:themeColor="text1"/>
          <w:sz w:val="22"/>
        </w:rPr>
        <w:t xml:space="preserve">with </w:t>
      </w:r>
      <w:del w:id="1281" w:author="David Brown" w:date="2019-07-18T01:00:00Z">
        <w:r w:rsidR="00343F81" w:rsidRPr="00CB7AF6" w:rsidDel="0098230A">
          <w:rPr>
            <w:rFonts w:ascii="Arial" w:eastAsia="Arial" w:hAnsi="Arial" w:cs="Arial"/>
            <w:color w:val="000000" w:themeColor="text1"/>
            <w:sz w:val="22"/>
          </w:rPr>
          <w:delText xml:space="preserve">additional </w:delText>
        </w:r>
      </w:del>
      <w:ins w:id="1282" w:author="David Brown" w:date="2019-07-18T00:58:00Z">
        <w:r w:rsidR="0098230A">
          <w:rPr>
            <w:rFonts w:ascii="Arial" w:eastAsia="Arial" w:hAnsi="Arial" w:cs="Arial"/>
            <w:color w:val="000000" w:themeColor="text1"/>
            <w:sz w:val="22"/>
          </w:rPr>
          <w:t xml:space="preserve">repeat </w:t>
        </w:r>
      </w:ins>
      <w:r w:rsidR="00343F81" w:rsidRPr="00CB7AF6">
        <w:rPr>
          <w:rFonts w:ascii="Arial" w:eastAsia="Arial" w:hAnsi="Arial" w:cs="Arial"/>
          <w:color w:val="000000" w:themeColor="text1"/>
          <w:sz w:val="22"/>
        </w:rPr>
        <w:t>samples</w:t>
      </w:r>
      <w:ins w:id="1283" w:author="David Brown" w:date="2019-07-18T00:59:00Z">
        <w:r w:rsidR="0098230A">
          <w:rPr>
            <w:rFonts w:ascii="Arial" w:eastAsia="Arial" w:hAnsi="Arial" w:cs="Arial"/>
            <w:color w:val="000000" w:themeColor="text1"/>
            <w:sz w:val="22"/>
          </w:rPr>
          <w:t xml:space="preserve"> from hitherto healthy volunteers who </w:t>
        </w:r>
      </w:ins>
      <w:ins w:id="1284" w:author="David Brown" w:date="2019-07-18T01:00:00Z">
        <w:r w:rsidR="0098230A">
          <w:rPr>
            <w:rFonts w:ascii="Arial" w:eastAsia="Arial" w:hAnsi="Arial" w:cs="Arial"/>
            <w:color w:val="000000" w:themeColor="text1"/>
            <w:sz w:val="22"/>
          </w:rPr>
          <w:t>would have been followed longitudinally</w:t>
        </w:r>
      </w:ins>
      <w:del w:id="1285" w:author="David Brown" w:date="2019-07-18T00:57:00Z">
        <w:r w:rsidR="00343F81" w:rsidRPr="00CB7AF6" w:rsidDel="0098230A">
          <w:rPr>
            <w:rFonts w:ascii="Arial" w:eastAsia="Arial" w:hAnsi="Arial" w:cs="Arial"/>
            <w:color w:val="000000" w:themeColor="text1"/>
            <w:sz w:val="22"/>
          </w:rPr>
          <w:delText xml:space="preserve"> for the development of error correction approaches</w:delText>
        </w:r>
      </w:del>
      <w:r w:rsidR="00343F81" w:rsidRPr="00CB7AF6">
        <w:rPr>
          <w:rFonts w:ascii="Arial" w:eastAsia="Arial" w:hAnsi="Arial" w:cs="Arial"/>
          <w:color w:val="000000" w:themeColor="text1"/>
          <w:sz w:val="22"/>
        </w:rPr>
        <w:t>.</w:t>
      </w:r>
      <w:r w:rsidR="00D61E33" w:rsidRPr="00CB7AF6">
        <w:rPr>
          <w:rFonts w:ascii="Arial" w:eastAsia="Arial" w:hAnsi="Arial" w:cs="Arial"/>
          <w:color w:val="000000" w:themeColor="text1"/>
          <w:sz w:val="22"/>
        </w:rPr>
        <w:t xml:space="preserve"> Our findings also emphasize the </w:t>
      </w:r>
      <w:r w:rsidR="00D61E33" w:rsidRPr="00CB7AF6">
        <w:rPr>
          <w:rFonts w:ascii="Arial" w:eastAsia="Arial" w:hAnsi="Arial" w:cs="Arial"/>
          <w:color w:val="000000" w:themeColor="text1"/>
          <w:sz w:val="22"/>
        </w:rPr>
        <w:lastRenderedPageBreak/>
        <w:t xml:space="preserve">importance of high-depth WBC sequencing, and even when this approach is employed, </w:t>
      </w:r>
      <w:bookmarkStart w:id="1286" w:name="_Hlk13949406"/>
      <w:r w:rsidR="00D61E33" w:rsidRPr="00CB7AF6">
        <w:rPr>
          <w:rFonts w:ascii="Arial" w:eastAsia="Arial" w:hAnsi="Arial" w:cs="Arial"/>
          <w:color w:val="000000" w:themeColor="text1"/>
          <w:sz w:val="22"/>
        </w:rPr>
        <w:t xml:space="preserve">a subset of </w:t>
      </w:r>
      <w:proofErr w:type="spellStart"/>
      <w:r w:rsidR="00D61E33" w:rsidRPr="00CB7AF6">
        <w:rPr>
          <w:rFonts w:ascii="Arial" w:eastAsia="Arial" w:hAnsi="Arial" w:cs="Arial"/>
          <w:color w:val="000000" w:themeColor="text1"/>
          <w:sz w:val="22"/>
        </w:rPr>
        <w:t>VUSo</w:t>
      </w:r>
      <w:proofErr w:type="spellEnd"/>
      <w:r w:rsidR="00D61E33" w:rsidRPr="00CB7AF6">
        <w:rPr>
          <w:rFonts w:ascii="Arial" w:eastAsia="Arial" w:hAnsi="Arial" w:cs="Arial"/>
          <w:color w:val="000000" w:themeColor="text1"/>
          <w:sz w:val="22"/>
        </w:rPr>
        <w:t xml:space="preserve"> might </w:t>
      </w:r>
      <w:ins w:id="1287" w:author="David Brown" w:date="2019-07-18T01:01:00Z">
        <w:r w:rsidR="0098230A">
          <w:rPr>
            <w:rFonts w:ascii="Arial" w:eastAsia="Arial" w:hAnsi="Arial" w:cs="Arial"/>
            <w:color w:val="000000" w:themeColor="text1"/>
            <w:sz w:val="22"/>
          </w:rPr>
          <w:t xml:space="preserve">still </w:t>
        </w:r>
      </w:ins>
      <w:r w:rsidR="00D61E33" w:rsidRPr="00CB7AF6">
        <w:rPr>
          <w:rFonts w:ascii="Arial" w:eastAsia="Arial" w:hAnsi="Arial" w:cs="Arial"/>
          <w:color w:val="000000" w:themeColor="text1"/>
          <w:sz w:val="22"/>
        </w:rPr>
        <w:t>originate from CH not detected in the matched WBC sample</w:t>
      </w:r>
      <w:ins w:id="1288" w:author="Reis-Filho, Jorge S./Pathology" w:date="2019-07-13T22:29:00Z">
        <w:r w:rsidR="007D1DF9">
          <w:rPr>
            <w:rFonts w:ascii="Arial" w:eastAsia="Arial" w:hAnsi="Arial" w:cs="Arial"/>
            <w:color w:val="000000" w:themeColor="text1"/>
            <w:sz w:val="22"/>
          </w:rPr>
          <w:t>,</w:t>
        </w:r>
      </w:ins>
      <w:del w:id="1289" w:author="Reis-Filho, Jorge S./Pathology" w:date="2019-07-13T22:29:00Z">
        <w:r w:rsidR="00D61E33" w:rsidRPr="00CB7AF6" w:rsidDel="007D1DF9">
          <w:rPr>
            <w:rFonts w:ascii="Arial" w:eastAsia="Arial" w:hAnsi="Arial" w:cs="Arial"/>
            <w:color w:val="000000" w:themeColor="text1"/>
            <w:sz w:val="22"/>
          </w:rPr>
          <w:delText xml:space="preserve"> or</w:delText>
        </w:r>
      </w:del>
      <w:r w:rsidR="00D61E33" w:rsidRPr="00CB7AF6">
        <w:rPr>
          <w:rFonts w:ascii="Arial" w:eastAsia="Arial" w:hAnsi="Arial" w:cs="Arial"/>
          <w:color w:val="000000" w:themeColor="text1"/>
          <w:sz w:val="22"/>
        </w:rPr>
        <w:t xml:space="preserve"> other sources of somatic mosaicism</w:t>
      </w:r>
      <w:ins w:id="1290" w:author="Reis-Filho, Jorge S./Pathology" w:date="2019-07-13T22:27:00Z">
        <w:r w:rsidR="007D1DF9" w:rsidRPr="003D1980">
          <w:rPr>
            <w:rFonts w:ascii="Arial" w:eastAsia="Arial" w:hAnsi="Arial" w:cs="Arial"/>
            <w:color w:val="0033CC"/>
            <w:sz w:val="22"/>
            <w:rPrChange w:id="1291" w:author="Reis-Filho, Jorge S./Pathology" w:date="2019-07-13T22:39:00Z">
              <w:rPr>
                <w:rFonts w:ascii="Arial" w:eastAsia="Arial" w:hAnsi="Arial" w:cs="Arial"/>
                <w:color w:val="000000" w:themeColor="text1"/>
                <w:sz w:val="22"/>
              </w:rPr>
            </w:rPrChange>
          </w:rPr>
          <w:t>, benign neop</w:t>
        </w:r>
      </w:ins>
      <w:ins w:id="1292" w:author="Reis-Filho, Jorge S./Pathology" w:date="2019-07-13T22:28:00Z">
        <w:r w:rsidR="007D1DF9" w:rsidRPr="003D1980">
          <w:rPr>
            <w:rFonts w:ascii="Arial" w:eastAsia="Arial" w:hAnsi="Arial" w:cs="Arial"/>
            <w:color w:val="0033CC"/>
            <w:sz w:val="22"/>
            <w:rPrChange w:id="1293" w:author="Reis-Filho, Jorge S./Pathology" w:date="2019-07-13T22:39:00Z">
              <w:rPr>
                <w:rFonts w:ascii="Arial" w:eastAsia="Arial" w:hAnsi="Arial" w:cs="Arial"/>
                <w:color w:val="000000" w:themeColor="text1"/>
                <w:sz w:val="22"/>
              </w:rPr>
            </w:rPrChange>
          </w:rPr>
          <w:t>lasms and</w:t>
        </w:r>
      </w:ins>
      <w:ins w:id="1294" w:author="Reis-Filho, Jorge S./Pathology" w:date="2019-07-13T22:29:00Z">
        <w:r w:rsidR="007D1DF9" w:rsidRPr="003D1980">
          <w:rPr>
            <w:rFonts w:ascii="Arial" w:eastAsia="Arial" w:hAnsi="Arial" w:cs="Arial"/>
            <w:color w:val="0033CC"/>
            <w:sz w:val="22"/>
          </w:rPr>
          <w:t>/or</w:t>
        </w:r>
      </w:ins>
      <w:ins w:id="1295" w:author="Reis-Filho, Jorge S./Pathology" w:date="2019-07-13T22:28:00Z">
        <w:r w:rsidR="007D1DF9" w:rsidRPr="003D1980">
          <w:rPr>
            <w:rFonts w:ascii="Arial" w:eastAsia="Arial" w:hAnsi="Arial" w:cs="Arial"/>
            <w:color w:val="0033CC"/>
            <w:sz w:val="22"/>
            <w:rPrChange w:id="1296" w:author="Reis-Filho, Jorge S./Pathology" w:date="2019-07-13T22:39:00Z">
              <w:rPr>
                <w:rFonts w:ascii="Arial" w:eastAsia="Arial" w:hAnsi="Arial" w:cs="Arial"/>
                <w:color w:val="000000" w:themeColor="text1"/>
                <w:sz w:val="22"/>
              </w:rPr>
            </w:rPrChange>
          </w:rPr>
          <w:t xml:space="preserve"> other forms of occult cancers not detected in the extensive clinical work up performed in the patients included in this study</w:t>
        </w:r>
      </w:ins>
      <w:r w:rsidR="00D61E33" w:rsidRPr="003D1980">
        <w:rPr>
          <w:rFonts w:ascii="Arial" w:eastAsia="Arial" w:hAnsi="Arial" w:cs="Arial"/>
          <w:color w:val="0033CC"/>
          <w:sz w:val="22"/>
          <w:rPrChange w:id="1297" w:author="Reis-Filho, Jorge S./Pathology" w:date="2019-07-13T22:39:00Z">
            <w:rPr>
              <w:rFonts w:ascii="Arial" w:eastAsia="Arial" w:hAnsi="Arial" w:cs="Arial"/>
              <w:color w:val="000000" w:themeColor="text1"/>
              <w:sz w:val="22"/>
            </w:rPr>
          </w:rPrChange>
        </w:rPr>
        <w:t>.</w:t>
      </w:r>
      <w:bookmarkEnd w:id="1286"/>
      <w:ins w:id="1298" w:author="Reis-Filho, Jorge S./Pathology" w:date="2019-07-13T22:38:00Z">
        <w:r w:rsidR="00687789" w:rsidRPr="003D1980">
          <w:rPr>
            <w:rFonts w:ascii="Arial" w:eastAsia="Arial" w:hAnsi="Arial" w:cs="Arial"/>
            <w:color w:val="0033CC"/>
            <w:sz w:val="22"/>
          </w:rPr>
          <w:t xml:space="preserve"> </w:t>
        </w:r>
        <w:bookmarkStart w:id="1299" w:name="_Hlk13949974"/>
        <w:r w:rsidR="00687789" w:rsidRPr="003A2DB5">
          <w:rPr>
            <w:rFonts w:ascii="Arial" w:eastAsia="Arial" w:hAnsi="Arial" w:cs="Arial"/>
            <w:color w:val="0033CC"/>
            <w:sz w:val="22"/>
          </w:rPr>
          <w:t>Finally, the high-cost of the high-intensity cfDNA sequencing</w:t>
        </w:r>
        <w:r w:rsidR="003D1980" w:rsidRPr="003A2DB5">
          <w:rPr>
            <w:rFonts w:ascii="Arial" w:eastAsia="Arial" w:hAnsi="Arial" w:cs="Arial"/>
            <w:color w:val="0033CC"/>
            <w:sz w:val="22"/>
          </w:rPr>
          <w:t xml:space="preserve"> assay may preclude its broader adoption in the clinical context</w:t>
        </w:r>
      </w:ins>
      <w:ins w:id="1300" w:author="Reis-Filho, Jorge S./Pathology" w:date="2019-07-13T22:39:00Z">
        <w:r w:rsidR="003D1980" w:rsidRPr="003A2DB5">
          <w:rPr>
            <w:rFonts w:ascii="Arial" w:eastAsia="Arial" w:hAnsi="Arial" w:cs="Arial"/>
            <w:color w:val="0033CC"/>
            <w:sz w:val="22"/>
          </w:rPr>
          <w:t xml:space="preserve"> at present</w:t>
        </w:r>
      </w:ins>
      <w:ins w:id="1301" w:author="Reis-Filho, Jorge S./Pathology" w:date="2019-07-13T22:38:00Z">
        <w:r w:rsidR="003D1980" w:rsidRPr="003A2DB5">
          <w:rPr>
            <w:rFonts w:ascii="Arial" w:eastAsia="Arial" w:hAnsi="Arial" w:cs="Arial"/>
            <w:color w:val="0033CC"/>
            <w:sz w:val="22"/>
          </w:rPr>
          <w:t>.</w:t>
        </w:r>
      </w:ins>
      <w:bookmarkEnd w:id="1299"/>
    </w:p>
    <w:p w14:paraId="088DDBD1" w14:textId="77777777" w:rsidR="007C0779" w:rsidRPr="00CB7AF6" w:rsidRDefault="007C0779" w:rsidP="00AE24DE">
      <w:pPr>
        <w:spacing w:line="480" w:lineRule="auto"/>
        <w:rPr>
          <w:rFonts w:ascii="Arial" w:eastAsia="Arial" w:hAnsi="Arial" w:cs="Arial"/>
          <w:color w:val="000000" w:themeColor="text1"/>
          <w:sz w:val="22"/>
        </w:rPr>
      </w:pPr>
    </w:p>
    <w:p w14:paraId="53F67CDC" w14:textId="77777777" w:rsidR="0098230A" w:rsidRDefault="00343F81" w:rsidP="00D61F0C">
      <w:pPr>
        <w:spacing w:line="480" w:lineRule="auto"/>
        <w:rPr>
          <w:ins w:id="1302" w:author="David Brown" w:date="2019-07-18T01:02:00Z"/>
          <w:rFonts w:ascii="Arial" w:eastAsia="Arial" w:hAnsi="Arial" w:cs="Arial"/>
          <w:color w:val="0033CC"/>
          <w:sz w:val="22"/>
        </w:rPr>
      </w:pPr>
      <w:r w:rsidRPr="00CB7AF6">
        <w:rPr>
          <w:rFonts w:ascii="Arial" w:eastAsia="Arial" w:hAnsi="Arial" w:cs="Arial"/>
          <w:color w:val="000000" w:themeColor="text1"/>
          <w:sz w:val="22"/>
        </w:rPr>
        <w:t xml:space="preserve">Despite these limitations, the cfDNA sequencing assay described here constitutes </w:t>
      </w:r>
      <w:r w:rsidR="00520797" w:rsidRPr="00CB7AF6">
        <w:rPr>
          <w:rFonts w:ascii="Arial" w:eastAsia="Arial" w:hAnsi="Arial" w:cs="Arial"/>
          <w:color w:val="000000" w:themeColor="text1"/>
          <w:sz w:val="22"/>
        </w:rPr>
        <w:t>a</w:t>
      </w:r>
      <w:r w:rsidR="001F065C" w:rsidRPr="00CB7AF6">
        <w:rPr>
          <w:rFonts w:ascii="Arial" w:eastAsia="Arial" w:hAnsi="Arial" w:cs="Arial"/>
          <w:color w:val="000000" w:themeColor="text1"/>
          <w:sz w:val="22"/>
        </w:rPr>
        <w:t>n advance</w:t>
      </w:r>
      <w:r w:rsidRPr="00CB7AF6">
        <w:rPr>
          <w:rFonts w:ascii="Arial" w:eastAsia="Arial" w:hAnsi="Arial" w:cs="Arial"/>
          <w:color w:val="000000" w:themeColor="text1"/>
          <w:sz w:val="22"/>
        </w:rPr>
        <w:t xml:space="preserve"> in the development of approaches for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 xml:space="preserve">detection of the repertoire of somatic genetic alterations in cancer </w:t>
      </w:r>
      <w:r w:rsidR="005021BD" w:rsidRPr="00CB7AF6">
        <w:rPr>
          <w:rFonts w:ascii="Arial" w:eastAsia="Arial" w:hAnsi="Arial" w:cs="Arial"/>
          <w:color w:val="000000" w:themeColor="text1"/>
          <w:sz w:val="22"/>
        </w:rPr>
        <w:t>patients and</w:t>
      </w:r>
      <w:r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provides further evidence</w:t>
      </w:r>
      <w:r w:rsidRPr="00CB7AF6">
        <w:rPr>
          <w:rFonts w:ascii="Arial" w:eastAsia="Arial" w:hAnsi="Arial" w:cs="Arial"/>
          <w:color w:val="000000" w:themeColor="text1"/>
          <w:sz w:val="22"/>
        </w:rPr>
        <w:t xml:space="preserve"> that CH likely constitutes a biological phenomenon</w:t>
      </w:r>
      <w:r w:rsidR="00520797"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and a technical pitfall</w:t>
      </w:r>
      <w:r w:rsidRPr="00CB7AF6">
        <w:rPr>
          <w:rFonts w:ascii="Arial" w:eastAsia="Arial" w:hAnsi="Arial" w:cs="Arial"/>
          <w:color w:val="000000" w:themeColor="text1"/>
          <w:sz w:val="22"/>
        </w:rPr>
        <w:t xml:space="preserve"> more prevalent than previously anticipated.</w:t>
      </w:r>
      <w:ins w:id="1303" w:author="Reis-Filho, Jorge S./Pathology" w:date="2019-07-13T22:34:00Z">
        <w:r w:rsidR="007D1DF9">
          <w:rPr>
            <w:rFonts w:ascii="Arial" w:eastAsia="Arial" w:hAnsi="Arial" w:cs="Arial"/>
            <w:color w:val="000000" w:themeColor="text1"/>
            <w:sz w:val="22"/>
          </w:rPr>
          <w:t xml:space="preserve"> </w:t>
        </w:r>
        <w:r w:rsidR="007D1DF9" w:rsidRPr="007D1DF9">
          <w:rPr>
            <w:rFonts w:ascii="Arial" w:eastAsia="Arial" w:hAnsi="Arial" w:cs="Arial"/>
            <w:color w:val="0033CC"/>
            <w:sz w:val="22"/>
            <w:rPrChange w:id="1304" w:author="Reis-Filho, Jorge S./Pathology" w:date="2019-07-13T22:35:00Z">
              <w:rPr>
                <w:rFonts w:ascii="Arial" w:eastAsia="Arial" w:hAnsi="Arial" w:cs="Arial"/>
                <w:color w:val="000000" w:themeColor="text1"/>
                <w:sz w:val="22"/>
              </w:rPr>
            </w:rPrChange>
          </w:rPr>
          <w:t xml:space="preserve">Our findings also emphasize the importance of matched </w:t>
        </w:r>
        <w:del w:id="1305" w:author="David Brown" w:date="2019-07-18T01:02:00Z">
          <w:r w:rsidR="007D1DF9" w:rsidRPr="007D1DF9" w:rsidDel="0098230A">
            <w:rPr>
              <w:rFonts w:ascii="Arial" w:eastAsia="Arial" w:hAnsi="Arial" w:cs="Arial"/>
              <w:color w:val="0033CC"/>
              <w:sz w:val="22"/>
              <w:rPrChange w:id="1306" w:author="Reis-Filho, Jorge S./Pathology" w:date="2019-07-13T22:35:00Z">
                <w:rPr>
                  <w:rFonts w:ascii="Arial" w:eastAsia="Arial" w:hAnsi="Arial" w:cs="Arial"/>
                  <w:color w:val="000000" w:themeColor="text1"/>
                  <w:sz w:val="22"/>
                </w:rPr>
              </w:rPrChange>
            </w:rPr>
            <w:delText>WBC-</w:delText>
          </w:r>
        </w:del>
        <w:r w:rsidR="007D1DF9" w:rsidRPr="007D1DF9">
          <w:rPr>
            <w:rFonts w:ascii="Arial" w:eastAsia="Arial" w:hAnsi="Arial" w:cs="Arial"/>
            <w:color w:val="0033CC"/>
            <w:sz w:val="22"/>
            <w:rPrChange w:id="1307" w:author="Reis-Filho, Jorge S./Pathology" w:date="2019-07-13T22:35:00Z">
              <w:rPr>
                <w:rFonts w:ascii="Arial" w:eastAsia="Arial" w:hAnsi="Arial" w:cs="Arial"/>
                <w:color w:val="000000" w:themeColor="text1"/>
                <w:sz w:val="22"/>
              </w:rPr>
            </w:rPrChange>
          </w:rPr>
          <w:t>cfDNA</w:t>
        </w:r>
      </w:ins>
      <w:ins w:id="1308" w:author="David Brown" w:date="2019-07-18T01:02:00Z">
        <w:r w:rsidR="0098230A">
          <w:rPr>
            <w:rFonts w:ascii="Arial" w:eastAsia="Arial" w:hAnsi="Arial" w:cs="Arial"/>
            <w:color w:val="0033CC"/>
            <w:sz w:val="22"/>
          </w:rPr>
          <w:t>-WBC</w:t>
        </w:r>
      </w:ins>
      <w:ins w:id="1309" w:author="Reis-Filho, Jorge S./Pathology" w:date="2019-07-13T22:34:00Z">
        <w:r w:rsidR="007D1DF9" w:rsidRPr="007D1DF9">
          <w:rPr>
            <w:rFonts w:ascii="Arial" w:eastAsia="Arial" w:hAnsi="Arial" w:cs="Arial"/>
            <w:color w:val="0033CC"/>
            <w:sz w:val="22"/>
            <w:rPrChange w:id="1310" w:author="Reis-Filho, Jorge S./Pathology" w:date="2019-07-13T22:35:00Z">
              <w:rPr>
                <w:rFonts w:ascii="Arial" w:eastAsia="Arial" w:hAnsi="Arial" w:cs="Arial"/>
                <w:color w:val="000000" w:themeColor="text1"/>
                <w:sz w:val="22"/>
              </w:rPr>
            </w:rPrChange>
          </w:rPr>
          <w:t xml:space="preserve"> sequencing at </w:t>
        </w:r>
        <w:del w:id="1311" w:author="David Brown" w:date="2019-07-18T01:02:00Z">
          <w:r w:rsidR="007D1DF9" w:rsidRPr="007D1DF9" w:rsidDel="0098230A">
            <w:rPr>
              <w:rFonts w:ascii="Arial" w:eastAsia="Arial" w:hAnsi="Arial" w:cs="Arial"/>
              <w:color w:val="0033CC"/>
              <w:sz w:val="22"/>
              <w:rPrChange w:id="1312" w:author="Reis-Filho, Jorge S./Pathology" w:date="2019-07-13T22:35:00Z">
                <w:rPr>
                  <w:rFonts w:ascii="Arial" w:eastAsia="Arial" w:hAnsi="Arial" w:cs="Arial"/>
                  <w:color w:val="000000" w:themeColor="text1"/>
                  <w:sz w:val="22"/>
                </w:rPr>
              </w:rPrChange>
            </w:rPr>
            <w:delText>similar</w:delText>
          </w:r>
        </w:del>
      </w:ins>
      <w:ins w:id="1313" w:author="David Brown" w:date="2019-07-18T01:02:00Z">
        <w:r w:rsidR="0098230A">
          <w:rPr>
            <w:rFonts w:ascii="Arial" w:eastAsia="Arial" w:hAnsi="Arial" w:cs="Arial"/>
            <w:color w:val="0033CC"/>
            <w:sz w:val="22"/>
          </w:rPr>
          <w:t>comparable</w:t>
        </w:r>
      </w:ins>
      <w:ins w:id="1314" w:author="Reis-Filho, Jorge S./Pathology" w:date="2019-07-13T22:34:00Z">
        <w:r w:rsidR="007D1DF9" w:rsidRPr="007D1DF9">
          <w:rPr>
            <w:rFonts w:ascii="Arial" w:eastAsia="Arial" w:hAnsi="Arial" w:cs="Arial"/>
            <w:color w:val="0033CC"/>
            <w:sz w:val="22"/>
            <w:rPrChange w:id="1315" w:author="Reis-Filho, Jorge S./Pathology" w:date="2019-07-13T22:35:00Z">
              <w:rPr>
                <w:rFonts w:ascii="Arial" w:eastAsia="Arial" w:hAnsi="Arial" w:cs="Arial"/>
                <w:color w:val="000000" w:themeColor="text1"/>
                <w:sz w:val="22"/>
              </w:rPr>
            </w:rPrChange>
          </w:rPr>
          <w:t xml:space="preserve"> depths to avo</w:t>
        </w:r>
      </w:ins>
      <w:ins w:id="1316" w:author="Reis-Filho, Jorge S./Pathology" w:date="2019-07-13T22:35:00Z">
        <w:r w:rsidR="007D1DF9" w:rsidRPr="007D1DF9">
          <w:rPr>
            <w:rFonts w:ascii="Arial" w:eastAsia="Arial" w:hAnsi="Arial" w:cs="Arial"/>
            <w:color w:val="0033CC"/>
            <w:sz w:val="22"/>
            <w:rPrChange w:id="1317" w:author="Reis-Filho, Jorge S./Pathology" w:date="2019-07-13T22:35:00Z">
              <w:rPr>
                <w:rFonts w:ascii="Arial" w:eastAsia="Arial" w:hAnsi="Arial" w:cs="Arial"/>
                <w:color w:val="000000" w:themeColor="text1"/>
                <w:sz w:val="22"/>
              </w:rPr>
            </w:rPrChange>
          </w:rPr>
          <w:t>id the potential misclassification of CH affecting cancer genes as tumor-derived mutations.</w:t>
        </w:r>
      </w:ins>
    </w:p>
    <w:p w14:paraId="13330EF5" w14:textId="21E47202" w:rsidR="004C10F5" w:rsidRDefault="004C10F5" w:rsidP="00D61F0C">
      <w:pPr>
        <w:spacing w:line="480" w:lineRule="auto"/>
        <w:rPr>
          <w:rFonts w:ascii="Arial" w:eastAsia="Arial" w:hAnsi="Arial" w:cs="Arial"/>
          <w:color w:val="000000" w:themeColor="text1"/>
          <w:sz w:val="22"/>
        </w:rPr>
      </w:pPr>
      <w:r w:rsidRPr="007D1DF9">
        <w:rPr>
          <w:rFonts w:ascii="Arial" w:eastAsia="Arial" w:hAnsi="Arial" w:cs="Arial"/>
          <w:color w:val="0033CC"/>
          <w:sz w:val="22"/>
          <w:rPrChange w:id="1318" w:author="Reis-Filho, Jorge S./Pathology" w:date="2019-07-13T22:35:00Z">
            <w:rPr>
              <w:rFonts w:ascii="Arial" w:eastAsia="Arial" w:hAnsi="Arial" w:cs="Arial"/>
              <w:color w:val="000000" w:themeColor="text1"/>
              <w:sz w:val="22"/>
            </w:rPr>
          </w:rPrChange>
        </w:rPr>
        <w:br w:type="page"/>
      </w:r>
    </w:p>
    <w:p w14:paraId="28D17850" w14:textId="2F7AA7A1" w:rsidR="004C10F5" w:rsidRPr="00AE24DE" w:rsidRDefault="00A77FEE" w:rsidP="00AE24DE">
      <w:pPr>
        <w:pStyle w:val="Heading1"/>
        <w:jc w:val="left"/>
        <w:rPr>
          <w:color w:val="000000" w:themeColor="text1"/>
          <w:sz w:val="24"/>
          <w:szCs w:val="24"/>
        </w:rPr>
      </w:pPr>
      <w:commentRangeStart w:id="1319"/>
      <w:r w:rsidRPr="00AE24DE">
        <w:rPr>
          <w:color w:val="000000" w:themeColor="text1"/>
          <w:sz w:val="24"/>
          <w:szCs w:val="24"/>
        </w:rPr>
        <w:lastRenderedPageBreak/>
        <w:t>METHODS</w:t>
      </w:r>
      <w:commentRangeEnd w:id="1319"/>
      <w:r w:rsidR="00606070">
        <w:rPr>
          <w:rStyle w:val="CommentReference"/>
          <w:rFonts w:ascii="Times New Roman" w:eastAsia="Times New Roman" w:hAnsi="Times New Roman" w:cs="Times New Roman"/>
          <w:b w:val="0"/>
        </w:rPr>
        <w:commentReference w:id="1319"/>
      </w:r>
    </w:p>
    <w:p w14:paraId="07016E75" w14:textId="77777777" w:rsidR="004C10F5" w:rsidRPr="00CB7AF6" w:rsidRDefault="004C10F5" w:rsidP="00AE24DE">
      <w:pPr>
        <w:pStyle w:val="Heading2"/>
        <w:jc w:val="left"/>
        <w:rPr>
          <w:color w:val="000000" w:themeColor="text1"/>
        </w:rPr>
      </w:pPr>
      <w:bookmarkStart w:id="1320" w:name="_3rdcrjn" w:colFirst="0" w:colLast="0"/>
      <w:bookmarkEnd w:id="1320"/>
      <w:r w:rsidRPr="00CB7AF6">
        <w:rPr>
          <w:color w:val="000000" w:themeColor="text1"/>
        </w:rPr>
        <w:t>Study design</w:t>
      </w:r>
    </w:p>
    <w:p w14:paraId="5CF7265D" w14:textId="7BFE30BA"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This was a prospective observational study of patients with metastatic breast (MBC), non-small cell lung (NSCLC), and castration resistant prostate (CRPC) cancer designed to characterize the detection of variants in plasma cfDNA using a targeted DNA assay (GRAIL, Inc.; Menlo Park, CA), and to evaluate the concordance of variant detection between tissue and plasma as evidence of ctDNA detection. The primary objectives were to assess the tumor cfDNA detection rate based on observing at least one variant (single-nucleotide variants [SNVs], indels); and to assess the concordance of the MSK-IMPACT variants</w:t>
      </w:r>
      <w:del w:id="1321"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detected in tumor biopsy samples versus cfDNA. Secondary objectives included assessing the ctDNA detection rate based on observing at least one MSK-IMPACT variant, characterizing the ctDNA detection rate as a function of the type of variant (SNV, indels) and the number of variants detected, and characterizing the proportion of patients with variants detected.</w:t>
      </w:r>
    </w:p>
    <w:p w14:paraId="1087AFE7" w14:textId="77777777" w:rsidR="004C10F5" w:rsidRPr="00CB7AF6" w:rsidRDefault="004C10F5" w:rsidP="00AE24DE">
      <w:pPr>
        <w:spacing w:line="480" w:lineRule="auto"/>
        <w:rPr>
          <w:rFonts w:ascii="Arial" w:eastAsia="Arial" w:hAnsi="Arial" w:cs="Arial"/>
          <w:color w:val="000000" w:themeColor="text1"/>
          <w:sz w:val="22"/>
        </w:rPr>
      </w:pPr>
    </w:p>
    <w:p w14:paraId="4073FCE5" w14:textId="77777777" w:rsidR="004C10F5" w:rsidRPr="00CB7AF6" w:rsidRDefault="004C10F5" w:rsidP="00AE24DE">
      <w:pPr>
        <w:pStyle w:val="Heading2"/>
        <w:jc w:val="left"/>
        <w:rPr>
          <w:color w:val="000000" w:themeColor="text1"/>
        </w:rPr>
      </w:pPr>
      <w:bookmarkStart w:id="1322" w:name="_26in1rg" w:colFirst="0" w:colLast="0"/>
      <w:bookmarkEnd w:id="1322"/>
      <w:r w:rsidRPr="00CB7AF6">
        <w:rPr>
          <w:color w:val="000000" w:themeColor="text1"/>
        </w:rPr>
        <w:t xml:space="preserve">Patient enrollment </w:t>
      </w:r>
    </w:p>
    <w:p w14:paraId="3CB9BE13"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All patients provided written informed consent for tumor, cfDNA, and WBC sequencing and review of patient medical records for detailed demographic, pathologic, and treatment information under an IRB-approved biospecimen umbrella protocol (MSKCC protocol 12-245, clinicaltrials.gov ID: NCT01775072). At least 50 patients of each type of cancer were enrolled to obtain evaluable patients with both the targeted DNA assay and MSK-IMPACT analysis. Clinical data (baseline demographics, cancer history, and prior lines of therapy) were collected from medical records.</w:t>
      </w:r>
    </w:p>
    <w:p w14:paraId="3CBDB36C" w14:textId="77777777" w:rsidR="004C10F5" w:rsidRPr="00CB7AF6" w:rsidRDefault="004C10F5" w:rsidP="00AE24DE">
      <w:pPr>
        <w:spacing w:line="480" w:lineRule="auto"/>
        <w:rPr>
          <w:rFonts w:ascii="Arial" w:eastAsia="Arial" w:hAnsi="Arial" w:cs="Arial"/>
          <w:color w:val="000000" w:themeColor="text1"/>
          <w:sz w:val="22"/>
        </w:rPr>
      </w:pPr>
    </w:p>
    <w:p w14:paraId="54990BE0" w14:textId="66BC0EE5"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Patients with MBC, NSCLC, or CRPC with disease progression as assessed by the investigator were eligible. Disease progression was based on objective radiographic and/or physical exam and/or biomarker results. Patients diagnosed with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or recurrent stage IV NSCLC or </w:t>
      </w:r>
      <w:del w:id="1323" w:author="Reis-Filho, Jorge S./Pathology" w:date="2019-07-13T22:17:00Z">
        <w:r w:rsidRPr="00CB7AF6" w:rsidDel="00BE6275">
          <w:rPr>
            <w:rFonts w:ascii="Arial" w:eastAsia="Arial" w:hAnsi="Arial" w:cs="Arial"/>
            <w:color w:val="000000" w:themeColor="text1"/>
            <w:sz w:val="22"/>
          </w:rPr>
          <w:delText xml:space="preserve">breast cancer </w:delText>
        </w:r>
      </w:del>
      <w:ins w:id="1324" w:author="Reis-Filho, Jorge S./Pathology" w:date="2019-07-13T22:17:00Z">
        <w:r w:rsidR="00BE6275">
          <w:rPr>
            <w:rFonts w:ascii="Arial" w:eastAsia="Arial" w:hAnsi="Arial" w:cs="Arial"/>
            <w:color w:val="000000" w:themeColor="text1"/>
            <w:sz w:val="22"/>
          </w:rPr>
          <w:t xml:space="preserve">MBC </w:t>
        </w:r>
      </w:ins>
      <w:r w:rsidRPr="00CB7AF6">
        <w:rPr>
          <w:rFonts w:ascii="Arial" w:eastAsia="Arial" w:hAnsi="Arial" w:cs="Arial"/>
          <w:color w:val="000000" w:themeColor="text1"/>
          <w:sz w:val="22"/>
        </w:rPr>
        <w:lastRenderedPageBreak/>
        <w:t>were allowed to be included if enrolled prior to initiation of the first line of treatment for metastatic disease. No new therapies were permitted to be initiated between tissue biopsy and blood draw.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0E6981D2" w14:textId="77777777" w:rsidR="004C10F5" w:rsidRPr="00CB7AF6" w:rsidRDefault="004C10F5" w:rsidP="00AE24DE">
      <w:pPr>
        <w:spacing w:line="480" w:lineRule="auto"/>
        <w:rPr>
          <w:rFonts w:ascii="Arial" w:eastAsia="Arial" w:hAnsi="Arial" w:cs="Arial"/>
          <w:color w:val="000000" w:themeColor="text1"/>
          <w:sz w:val="22"/>
        </w:rPr>
      </w:pPr>
    </w:p>
    <w:p w14:paraId="00A608EB" w14:textId="77777777" w:rsidR="004C10F5" w:rsidRPr="00CB7AF6" w:rsidRDefault="004C10F5" w:rsidP="00AE24DE">
      <w:pPr>
        <w:spacing w:line="480" w:lineRule="auto"/>
        <w:rPr>
          <w:rFonts w:ascii="Arial" w:eastAsia="Arial" w:hAnsi="Arial" w:cs="Arial"/>
          <w:b/>
          <w:color w:val="000000" w:themeColor="text1"/>
          <w:sz w:val="22"/>
        </w:rPr>
      </w:pPr>
      <w:r w:rsidRPr="00CB7AF6">
        <w:rPr>
          <w:rFonts w:ascii="Arial" w:eastAsia="Arial" w:hAnsi="Arial" w:cs="Arial"/>
          <w:color w:val="000000" w:themeColor="text1"/>
          <w:sz w:val="22"/>
        </w:rPr>
        <w:t>Fifty de-identified whole blood samples from self-reported healthy individuals (no diagnosis of cancer) were obtained from the San Diego Blood Bank (San Diego, CA). Limited clinical data were provided with the samples. Healthy participants were required to be at least 20 years of age, meet all eligibility for blood donation per standardized assessment and criteria, to lack a diagnosis of cancer, and to have no prior history of cancer. Participants were excluded if they had a prior history of cigarette smoking for at least one year, a current history of cigarette smoking, were pregnant, had a personal history of cancer, or had prior medical or surgical treatment of any type of cancer. Results were not returned to any patients, health care providers, or the San Diego Blood Bank.</w:t>
      </w:r>
    </w:p>
    <w:p w14:paraId="7CB0D89D" w14:textId="77777777" w:rsidR="004C10F5" w:rsidRPr="00CB7AF6" w:rsidRDefault="004C10F5" w:rsidP="00AE24DE">
      <w:pPr>
        <w:spacing w:line="480" w:lineRule="auto"/>
        <w:rPr>
          <w:rFonts w:ascii="Arial" w:eastAsia="Arial" w:hAnsi="Arial" w:cs="Arial"/>
          <w:b/>
          <w:color w:val="000000" w:themeColor="text1"/>
          <w:sz w:val="22"/>
        </w:rPr>
      </w:pPr>
    </w:p>
    <w:p w14:paraId="2772F68C" w14:textId="77777777" w:rsidR="004C10F5" w:rsidRPr="00CB7AF6" w:rsidRDefault="004C10F5" w:rsidP="00AE24DE">
      <w:pPr>
        <w:pStyle w:val="Heading2"/>
        <w:jc w:val="left"/>
        <w:rPr>
          <w:color w:val="000000" w:themeColor="text1"/>
        </w:rPr>
      </w:pPr>
      <w:bookmarkStart w:id="1325" w:name="_lnxbz9" w:colFirst="0" w:colLast="0"/>
      <w:bookmarkEnd w:id="1325"/>
      <w:r w:rsidRPr="00CB7AF6">
        <w:rPr>
          <w:color w:val="000000" w:themeColor="text1"/>
        </w:rPr>
        <w:t>Tumor sample accessioning, processing, and analysis</w:t>
      </w:r>
    </w:p>
    <w:p w14:paraId="00693374" w14:textId="48DD21E2"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all the 161 patients, tumor DNA was extracted from FFPE biopsy samples and matched normal DNA was extracted from mononuclear cells from peripheral blood. </w:t>
      </w:r>
      <w:r w:rsidRPr="003A2DB5">
        <w:rPr>
          <w:rFonts w:ascii="Arial" w:eastAsia="Arial" w:hAnsi="Arial" w:cs="Arial"/>
          <w:color w:val="000000" w:themeColor="text1"/>
          <w:sz w:val="22"/>
        </w:rPr>
        <w:t>All</w:t>
      </w:r>
      <w:r w:rsidRPr="00CB7AF6">
        <w:rPr>
          <w:rFonts w:ascii="Arial" w:eastAsia="Arial" w:hAnsi="Arial" w:cs="Arial"/>
          <w:color w:val="000000" w:themeColor="text1"/>
          <w:sz w:val="22"/>
        </w:rPr>
        <w:t xml:space="preserve"> specimens underwent next-generation sequencing in</w:t>
      </w:r>
      <w:r w:rsidRPr="00CB7AF6">
        <w:rPr>
          <w:rFonts w:ascii="Arial" w:eastAsia="Arial" w:hAnsi="Arial" w:cs="Arial"/>
          <w:color w:val="000000" w:themeColor="text1"/>
          <w:sz w:val="22"/>
          <w:szCs w:val="22"/>
        </w:rPr>
        <w:t xml:space="preserve"> the</w:t>
      </w:r>
      <w:r w:rsidRPr="00CB7AF6">
        <w:rPr>
          <w:rFonts w:ascii="Arial" w:eastAsia="Arial" w:hAnsi="Arial" w:cs="Arial"/>
          <w:color w:val="000000" w:themeColor="text1"/>
          <w:sz w:val="22"/>
        </w:rPr>
        <w:t xml:space="preserve"> MSKCC CLIA-certified laboratory using MSK-IMPACT, a hybridization capture-based next-generation sequencing assay, which analyzes all protein-coding exons of 410 cancer-associated genes (</w:t>
      </w:r>
      <w:r w:rsidR="00303111" w:rsidRPr="00FD24E5">
        <w:rPr>
          <w:rFonts w:ascii="Arial" w:eastAsia="Arial" w:hAnsi="Arial" w:cs="Arial"/>
          <w:b/>
          <w:color w:val="000000" w:themeColor="text1"/>
          <w:sz w:val="22"/>
          <w:highlight w:val="yellow"/>
          <w:rPrChange w:id="1326" w:author="David Brown" w:date="2019-07-18T02:52:00Z">
            <w:rPr>
              <w:rFonts w:ascii="Arial" w:eastAsia="Arial" w:hAnsi="Arial" w:cs="Arial"/>
              <w:b/>
              <w:color w:val="000000" w:themeColor="text1"/>
              <w:sz w:val="22"/>
            </w:rPr>
          </w:rPrChange>
        </w:rPr>
        <w:t xml:space="preserve">Supplementary Table </w:t>
      </w:r>
      <w:r w:rsidRPr="00FD24E5">
        <w:rPr>
          <w:rFonts w:ascii="Arial" w:eastAsia="Arial" w:hAnsi="Arial" w:cs="Arial"/>
          <w:b/>
          <w:color w:val="000000" w:themeColor="text1"/>
          <w:sz w:val="22"/>
          <w:highlight w:val="yellow"/>
          <w:rPrChange w:id="1327" w:author="David Brown" w:date="2019-07-18T02:52:00Z">
            <w:rPr>
              <w:rFonts w:ascii="Arial" w:eastAsia="Arial" w:hAnsi="Arial" w:cs="Arial"/>
              <w:b/>
              <w:color w:val="000000" w:themeColor="text1"/>
              <w:sz w:val="22"/>
            </w:rPr>
          </w:rPrChange>
        </w:rPr>
        <w:t>1</w:t>
      </w:r>
      <w:r w:rsidRPr="00CB7AF6">
        <w:rPr>
          <w:rFonts w:ascii="Arial" w:eastAsia="Arial" w:hAnsi="Arial" w:cs="Arial"/>
          <w:color w:val="000000" w:themeColor="text1"/>
          <w:sz w:val="22"/>
        </w:rPr>
        <w:t>), as previously described</w:t>
      </w:r>
      <w:del w:id="1328" w:author="Reis-Filho, Jorge S./Pathology" w:date="2019-07-13T14:29: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Average sequencing coverage across all tumors was greater than 900X. Somatic mutations, DNA copy number alterations, and structural rearrangements were identified as previously described</w:t>
      </w:r>
      <w:del w:id="1329" w:author="Reis-Filho, Jorge S./Pathology" w:date="2019-07-13T14:30: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33</w:t>
      </w:r>
      <w:r w:rsidRPr="00CB7AF6">
        <w:rPr>
          <w:rFonts w:ascii="Arial" w:eastAsia="Arial" w:hAnsi="Arial" w:cs="Arial"/>
          <w:color w:val="000000" w:themeColor="text1"/>
          <w:sz w:val="22"/>
          <w:szCs w:val="22"/>
        </w:rPr>
        <w:fldChar w:fldCharType="end"/>
      </w:r>
      <w:del w:id="1330" w:author="David Brown" w:date="2019-07-17T00:02:00Z">
        <w:r w:rsidRPr="00CB7AF6" w:rsidDel="00130DC2">
          <w:rPr>
            <w:rFonts w:ascii="Arial" w:eastAsia="Arial" w:hAnsi="Arial" w:cs="Arial"/>
            <w:color w:val="000000" w:themeColor="text1"/>
            <w:sz w:val="22"/>
          </w:rPr>
          <w:delText xml:space="preserve"> and all mutations were manually reviewed (</w:delText>
        </w:r>
        <w:r w:rsidR="00303111" w:rsidRPr="00AE24DE" w:rsidDel="00130DC2">
          <w:rPr>
            <w:rFonts w:ascii="Arial" w:eastAsia="Arial" w:hAnsi="Arial" w:cs="Arial"/>
            <w:b/>
            <w:color w:val="000000" w:themeColor="text1"/>
            <w:sz w:val="22"/>
          </w:rPr>
          <w:delText xml:space="preserve">Supplementary Table </w:delText>
        </w:r>
        <w:r w:rsidRPr="00AE24DE" w:rsidDel="00130DC2">
          <w:rPr>
            <w:rFonts w:ascii="Arial" w:eastAsia="Arial" w:hAnsi="Arial" w:cs="Arial"/>
            <w:b/>
            <w:color w:val="000000" w:themeColor="text1"/>
            <w:sz w:val="22"/>
          </w:rPr>
          <w:delText>3</w:delText>
        </w:r>
        <w:r w:rsidRPr="00CB7AF6" w:rsidDel="00130DC2">
          <w:rPr>
            <w:rFonts w:ascii="Arial" w:eastAsia="Arial" w:hAnsi="Arial" w:cs="Arial"/>
            <w:color w:val="000000" w:themeColor="text1"/>
            <w:sz w:val="22"/>
          </w:rPr>
          <w:delText>)</w:delText>
        </w:r>
      </w:del>
      <w:r w:rsidRPr="00CB7AF6">
        <w:rPr>
          <w:rFonts w:ascii="Arial" w:eastAsia="Arial" w:hAnsi="Arial" w:cs="Arial"/>
          <w:color w:val="000000" w:themeColor="text1"/>
          <w:sz w:val="22"/>
        </w:rPr>
        <w:t xml:space="preserve">. After excluding samples with insufficient tumor tissue, with insufficient </w:t>
      </w:r>
      <w:r w:rsidRPr="00CB7AF6">
        <w:rPr>
          <w:rFonts w:ascii="Arial" w:eastAsia="Arial" w:hAnsi="Arial" w:cs="Arial"/>
          <w:color w:val="000000" w:themeColor="text1"/>
          <w:sz w:val="22"/>
        </w:rPr>
        <w:lastRenderedPageBreak/>
        <w:t>data quality due to low total DNA quantity and purity, or that failed library preparation, a total of 124 had complete MSK-IMPACT results</w:t>
      </w:r>
      <w:ins w:id="1331" w:author="David Brown" w:date="2019-07-18T02:53:00Z">
        <w:r w:rsidR="005109B0">
          <w:rPr>
            <w:rFonts w:ascii="Arial" w:eastAsia="Arial" w:hAnsi="Arial" w:cs="Arial"/>
            <w:color w:val="000000" w:themeColor="text1"/>
            <w:sz w:val="22"/>
          </w:rPr>
          <w:t xml:space="preserve"> (</w:t>
        </w:r>
        <w:r w:rsidR="005109B0" w:rsidRPr="005109B0">
          <w:rPr>
            <w:rFonts w:ascii="Arial" w:eastAsia="Arial" w:hAnsi="Arial" w:cs="Arial"/>
            <w:b/>
            <w:color w:val="000000" w:themeColor="text1"/>
            <w:sz w:val="22"/>
            <w:highlight w:val="yellow"/>
            <w:rPrChange w:id="1332" w:author="David Brown" w:date="2019-07-18T02:54:00Z">
              <w:rPr>
                <w:rFonts w:ascii="Arial" w:eastAsia="Arial" w:hAnsi="Arial" w:cs="Arial"/>
                <w:color w:val="000000" w:themeColor="text1"/>
                <w:sz w:val="22"/>
              </w:rPr>
            </w:rPrChange>
          </w:rPr>
          <w:t>Supplementary Fig. 1</w:t>
        </w:r>
        <w:r w:rsidR="005109B0">
          <w:rPr>
            <w:rFonts w:ascii="Arial" w:eastAsia="Arial" w:hAnsi="Arial" w:cs="Arial"/>
            <w:color w:val="000000" w:themeColor="text1"/>
            <w:sz w:val="22"/>
          </w:rPr>
          <w:t>)</w:t>
        </w:r>
      </w:ins>
      <w:r w:rsidRPr="00CB7AF6">
        <w:rPr>
          <w:rFonts w:ascii="Arial" w:eastAsia="Arial" w:hAnsi="Arial" w:cs="Arial"/>
          <w:color w:val="000000" w:themeColor="text1"/>
          <w:sz w:val="22"/>
        </w:rPr>
        <w:t>.</w:t>
      </w:r>
    </w:p>
    <w:p w14:paraId="5EE78D68" w14:textId="77777777" w:rsidR="004C10F5" w:rsidRPr="00CB7AF6" w:rsidRDefault="004C10F5" w:rsidP="00AE24DE">
      <w:pPr>
        <w:spacing w:line="480" w:lineRule="auto"/>
        <w:rPr>
          <w:rFonts w:ascii="Arial" w:eastAsia="Arial" w:hAnsi="Arial" w:cs="Arial"/>
          <w:color w:val="000000" w:themeColor="text1"/>
          <w:sz w:val="22"/>
        </w:rPr>
      </w:pPr>
    </w:p>
    <w:p w14:paraId="7428A552" w14:textId="54281D7B"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addition to the gene-level amplification and deletion calls generated by the clinical laboratory pipeline, genome-wide total and allele-specific DNA copy </w:t>
      </w:r>
      <w:r w:rsidRPr="00CB7AF6">
        <w:rPr>
          <w:rFonts w:ascii="Arial" w:eastAsia="Arial" w:hAnsi="Arial" w:cs="Arial"/>
          <w:color w:val="000000" w:themeColor="text1"/>
          <w:sz w:val="22"/>
          <w:szCs w:val="22"/>
        </w:rPr>
        <w:t>numbers were determined using the FACETS algorithm</w:t>
      </w:r>
      <w:del w:id="1333" w:author="Reis-Filho, Jorge S./Pathology" w:date="2019-07-13T14:29:00Z">
        <w:r w:rsidRPr="00CB7AF6" w:rsidDel="001847CB">
          <w:rPr>
            <w:rFonts w:ascii="Arial" w:eastAsia="Arial" w:hAnsi="Arial" w:cs="Arial"/>
            <w:color w:val="000000" w:themeColor="text1"/>
            <w:sz w:val="22"/>
            <w:szCs w:val="22"/>
          </w:rPr>
          <w:delText xml:space="preserve"> </w:delText>
        </w:r>
      </w:del>
      <w:r w:rsidRPr="00CB7AF6">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rPr>
        <w:instrText xml:space="preserve"> ADDIN EN.CITE &lt;EndNote&gt;&lt;Cite&gt;&lt;Author&gt;Shen&lt;/Author&gt;&lt;Year&gt;2016&lt;/Year&gt;&lt;RecNum&gt;39&lt;/RecNum&gt;&lt;DisplayText&gt;&lt;style face="superscript"&gt;53&lt;/style&gt;&lt;/DisplayText&gt;&lt;record&gt;&lt;rec-number&gt;39&lt;/rec-number&gt;&lt;foreign-keys&gt;&lt;key app="EN" db-id="5rztd05dcvrrzgeapp3xd0wofwp52dea2e9d" timestamp="0"&gt;39&lt;/key&gt;&lt;/foreign-keys&gt;&lt;ref-type name="Journal Article"&gt;17&lt;/ref-type&gt;&lt;contributors&gt;&lt;authors&gt;&lt;author&gt;Shen, R.&lt;/author&gt;&lt;author&gt;Seshan, V. E.&lt;/author&gt;&lt;/authors&gt;&lt;/contributors&gt;&lt;auth-address&gt;Department of Epidemiology and Biostatistics, Memorial Sloan-Kettering Cancer Center, New York, NY 10065, USA shenr@mskcc.org.&amp;#xD;Department of Epidemiology and Biostatistics, Memorial Sloan-Kettering Cancer Center, New York, NY 10065, USA seshanv@mskcc.org.&lt;/auth-address&gt;&lt;titles&gt;&lt;title&gt;FACETS: allele-specific copy number and clonal heterogeneity analysis tool for high-throughput DNA sequencing&lt;/title&gt;&lt;secondary-title&gt;Nucleic Acids Res&lt;/secondary-title&gt;&lt;/titles&gt;&lt;pages&gt;e131&lt;/pages&gt;&lt;volume&gt;44&lt;/volume&gt;&lt;number&gt;16&lt;/number&gt;&lt;edition&gt;2016/06/09&lt;/edition&gt;&lt;keywords&gt;&lt;keyword&gt;Adenocarcinoma/genetics&lt;/keyword&gt;&lt;keyword&gt;*Algorithms&lt;/keyword&gt;&lt;keyword&gt;*Alleles&lt;/keyword&gt;&lt;keyword&gt;Clone Cells&lt;/keyword&gt;&lt;keyword&gt;DNA Copy Number Variations/*genetics&lt;/keyword&gt;&lt;keyword&gt;Databases, Nucleic Acid&lt;/keyword&gt;&lt;keyword&gt;Exome/genetics&lt;/keyword&gt;&lt;keyword&gt;*Gene Dosage&lt;/keyword&gt;&lt;keyword&gt;*Genetic Heterogeneity&lt;/keyword&gt;&lt;keyword&gt;High-Throughput Nucleotide Sequencing/*methods&lt;/keyword&gt;&lt;keyword&gt;Humans&lt;/keyword&gt;&lt;keyword&gt;Loss of Heterozygosity/genetics&lt;/keyword&gt;&lt;keyword&gt;Lung Neoplasms/genetics&lt;/keyword&gt;&lt;keyword&gt;Sequence Analysis, DNA&lt;/keyword&gt;&lt;/keywords&gt;&lt;dates&gt;&lt;year&gt;2016&lt;/year&gt;&lt;pub-dates&gt;&lt;date&gt;Sep 19&lt;/date&gt;&lt;/pub-dates&gt;&lt;/dates&gt;&lt;isbn&gt;1362-4962 (Electronic)&amp;#xD;0305-1048 (Linking)&lt;/isbn&gt;&lt;accession-num&gt;27270079&lt;/accession-num&gt;&lt;urls&gt;&lt;related-urls&gt;&lt;url&gt;https://www.ncbi.nlm.nih.gov/pubmed/27270079&lt;/url&gt;&lt;/related-urls&gt;&lt;/urls&gt;&lt;custom2&gt;PMC5027494&lt;/custom2&gt;&lt;electronic-resource-num&gt;10.1093/nar/gkw520&lt;/electronic-resource-num&gt;&lt;/record&gt;&lt;/Cite&gt;&lt;/EndNote&gt;</w:instrText>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prospectively sequenced patients. Purity, average ploidy, and allele-specific integer-copy number for each segment were then determined by maximum likelihood. To determine the clonality of each mutation, we used allele-specific </w:t>
      </w:r>
      <w:del w:id="1334" w:author="David Brown" w:date="2019-07-18T02:54:00Z">
        <w:r w:rsidRPr="00CB7AF6" w:rsidDel="005109B0">
          <w:rPr>
            <w:rFonts w:ascii="Arial" w:eastAsia="Arial" w:hAnsi="Arial" w:cs="Arial"/>
            <w:color w:val="000000" w:themeColor="text1"/>
            <w:sz w:val="22"/>
          </w:rPr>
          <w:delText xml:space="preserve">DNA </w:delText>
        </w:r>
      </w:del>
      <w:r w:rsidRPr="00CB7AF6">
        <w:rPr>
          <w:rFonts w:ascii="Arial" w:eastAsia="Arial" w:hAnsi="Arial" w:cs="Arial"/>
          <w:color w:val="000000" w:themeColor="text1"/>
          <w:sz w:val="22"/>
        </w:rPr>
        <w:t xml:space="preserve">copy number inference from FACETS to calculate the fraction of mutated cancer cells </w:t>
      </w:r>
      <w:del w:id="1335" w:author="David Brown" w:date="2019-07-18T02:54:00Z">
        <w:r w:rsidRPr="00CB7AF6" w:rsidDel="005109B0">
          <w:rPr>
            <w:rFonts w:ascii="Arial" w:eastAsia="Arial" w:hAnsi="Arial" w:cs="Arial"/>
            <w:color w:val="000000" w:themeColor="text1"/>
            <w:sz w:val="22"/>
          </w:rPr>
          <w:delText xml:space="preserve">for all somatic mutations </w:delText>
        </w:r>
      </w:del>
      <w:r w:rsidRPr="00CB7AF6">
        <w:rPr>
          <w:rFonts w:ascii="Arial" w:eastAsia="Arial" w:hAnsi="Arial" w:cs="Arial"/>
          <w:color w:val="000000" w:themeColor="text1"/>
          <w:sz w:val="22"/>
        </w:rPr>
        <w:t>(cancer cell fraction, CCF) as previously described</w:t>
      </w:r>
      <w:del w:id="1336"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54</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Clonal mutations were those with a CCF (assuming the number of mutant copies was equal to the number of copies of the more frequent allele</w:t>
      </w:r>
      <w:del w:id="1337" w:author="David Brown" w:date="2019-07-18T02:55:00Z">
        <w:r w:rsidRPr="00CB7AF6" w:rsidDel="005109B0">
          <w:rPr>
            <w:rFonts w:ascii="Arial" w:eastAsia="Arial" w:hAnsi="Arial" w:cs="Arial"/>
            <w:color w:val="000000" w:themeColor="text1"/>
            <w:sz w:val="22"/>
          </w:rPr>
          <w:delText>, major copy number</w:delText>
        </w:r>
      </w:del>
      <w:r w:rsidRPr="00CB7AF6">
        <w:rPr>
          <w:rFonts w:ascii="Arial" w:eastAsia="Arial" w:hAnsi="Arial" w:cs="Arial"/>
          <w:color w:val="000000" w:themeColor="text1"/>
          <w:sz w:val="22"/>
        </w:rPr>
        <w:t>) greater than 0.8 or the upper bound of the CCF confidence interval was &gt;0.85. Mutations with CCFs not meeting th</w:t>
      </w:r>
      <w:ins w:id="1338" w:author="David Brown" w:date="2019-07-18T02:56:00Z">
        <w:r w:rsidR="005109B0">
          <w:rPr>
            <w:rFonts w:ascii="Arial" w:eastAsia="Arial" w:hAnsi="Arial" w:cs="Arial"/>
            <w:color w:val="000000" w:themeColor="text1"/>
            <w:sz w:val="22"/>
          </w:rPr>
          <w:t>e</w:t>
        </w:r>
      </w:ins>
      <w:del w:id="1339" w:author="David Brown" w:date="2019-07-18T02:56:00Z">
        <w:r w:rsidRPr="00CB7AF6" w:rsidDel="005109B0">
          <w:rPr>
            <w:rFonts w:ascii="Arial" w:eastAsia="Arial" w:hAnsi="Arial" w:cs="Arial"/>
            <w:color w:val="000000" w:themeColor="text1"/>
            <w:sz w:val="22"/>
          </w:rPr>
          <w:delText>i</w:delText>
        </w:r>
      </w:del>
      <w:r w:rsidRPr="00CB7AF6">
        <w:rPr>
          <w:rFonts w:ascii="Arial" w:eastAsia="Arial" w:hAnsi="Arial" w:cs="Arial"/>
          <w:color w:val="000000" w:themeColor="text1"/>
          <w:sz w:val="22"/>
        </w:rPr>
        <w:t>s</w:t>
      </w:r>
      <w:ins w:id="1340" w:author="David Brown" w:date="2019-07-18T02:56:00Z">
        <w:r w:rsidR="005109B0">
          <w:rPr>
            <w:rFonts w:ascii="Arial" w:eastAsia="Arial" w:hAnsi="Arial" w:cs="Arial"/>
            <w:color w:val="000000" w:themeColor="text1"/>
            <w:sz w:val="22"/>
          </w:rPr>
          <w:t>e</w:t>
        </w:r>
      </w:ins>
      <w:r w:rsidRPr="00CB7AF6">
        <w:rPr>
          <w:rFonts w:ascii="Arial" w:eastAsia="Arial" w:hAnsi="Arial" w:cs="Arial"/>
          <w:color w:val="000000" w:themeColor="text1"/>
          <w:sz w:val="22"/>
        </w:rPr>
        <w:t xml:space="preserve"> condition</w:t>
      </w:r>
      <w:ins w:id="1341" w:author="David Brown" w:date="2019-07-18T02:56:00Z">
        <w:r w:rsidR="005109B0">
          <w:rPr>
            <w:rFonts w:ascii="Arial" w:eastAsia="Arial" w:hAnsi="Arial" w:cs="Arial"/>
            <w:color w:val="000000" w:themeColor="text1"/>
            <w:sz w:val="22"/>
          </w:rPr>
          <w:t>s</w:t>
        </w:r>
      </w:ins>
      <w:r w:rsidRPr="00CB7AF6">
        <w:rPr>
          <w:rFonts w:ascii="Arial" w:eastAsia="Arial" w:hAnsi="Arial" w:cs="Arial"/>
          <w:color w:val="000000" w:themeColor="text1"/>
          <w:sz w:val="22"/>
        </w:rPr>
        <w:t xml:space="preserve"> were defined as subclonal.</w:t>
      </w:r>
    </w:p>
    <w:p w14:paraId="565B4182" w14:textId="77777777" w:rsidR="004C10F5" w:rsidRPr="00CB7AF6" w:rsidRDefault="004C10F5" w:rsidP="00AE24DE">
      <w:pPr>
        <w:spacing w:line="480" w:lineRule="auto"/>
        <w:rPr>
          <w:rFonts w:ascii="Arial" w:eastAsia="Arial" w:hAnsi="Arial" w:cs="Arial"/>
          <w:color w:val="000000" w:themeColor="text1"/>
          <w:sz w:val="22"/>
        </w:rPr>
      </w:pPr>
    </w:p>
    <w:p w14:paraId="05ED08D9" w14:textId="77777777" w:rsidR="004C10F5" w:rsidRPr="00CB7AF6" w:rsidRDefault="004C10F5" w:rsidP="00AE24DE">
      <w:pPr>
        <w:pStyle w:val="Heading2"/>
        <w:jc w:val="left"/>
        <w:rPr>
          <w:color w:val="000000" w:themeColor="text1"/>
        </w:rPr>
      </w:pPr>
      <w:bookmarkStart w:id="1342" w:name="_35nkun2" w:colFirst="0" w:colLast="0"/>
      <w:bookmarkEnd w:id="1342"/>
      <w:r w:rsidRPr="00CB7AF6">
        <w:rPr>
          <w:color w:val="000000" w:themeColor="text1"/>
        </w:rPr>
        <w:t>Whole blood sample collection, accessioning, and preparation</w:t>
      </w:r>
    </w:p>
    <w:p w14:paraId="71792088"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Peripheral blood from patients with metastatic cancer was collected into two 10 mL Cell-Free DNA BCT (Streck; La Vista, NE) at Memorial Sloan Kettering Cancer Center (New York, NY) and shipped to GRAIL, Inc. (Menlo Park, CA) at room temperature. Whole blood from healthy individuals drawn into Streck BCTs were purchased from San Diego Blood Bank (San Diego, CA) and shipped to GRAIL, Inc. at room temperature. Received whole blood Streck BCTs were separated into plasma and buffy coat and stored at -80°C unless processed the same day.</w:t>
      </w:r>
    </w:p>
    <w:p w14:paraId="4EE1E7FC" w14:textId="77777777" w:rsidR="004C10F5" w:rsidRPr="00CB7AF6" w:rsidRDefault="004C10F5" w:rsidP="00AE24DE">
      <w:pPr>
        <w:spacing w:line="480" w:lineRule="auto"/>
        <w:rPr>
          <w:rFonts w:ascii="Arial" w:eastAsia="Arial" w:hAnsi="Arial" w:cs="Arial"/>
          <w:color w:val="000000" w:themeColor="text1"/>
          <w:sz w:val="22"/>
        </w:rPr>
      </w:pPr>
    </w:p>
    <w:p w14:paraId="4B8D7BA6" w14:textId="77777777" w:rsidR="004C10F5" w:rsidRPr="00CB7AF6" w:rsidRDefault="004C10F5" w:rsidP="00AE24DE">
      <w:pPr>
        <w:spacing w:line="480" w:lineRule="auto"/>
        <w:rPr>
          <w:rFonts w:ascii="Arial" w:eastAsia="Arial" w:hAnsi="Arial" w:cs="Arial"/>
          <w:color w:val="000000" w:themeColor="text1"/>
        </w:rPr>
      </w:pPr>
      <w:r w:rsidRPr="00CB7AF6">
        <w:rPr>
          <w:rFonts w:ascii="Arial" w:eastAsia="Arial" w:hAnsi="Arial" w:cs="Arial"/>
          <w:color w:val="000000" w:themeColor="text1"/>
          <w:sz w:val="22"/>
        </w:rPr>
        <w:t xml:space="preserve">cfDNA was extracted from two tubes of plasma (up to a combined volume of 8 ml) per subject using a modified QIAamp Circulating Nucleic Acid kit (Qiagen; Germantown, MD). Extracted cfDNA was quantified using the Fragment Analyzer High Sensitivity NGS kit (Advanced Analytical Technologies; Ankeny, IA). Genomic DNA (gDNA) from matching buffy coat (paired </w:t>
      </w:r>
      <w:r w:rsidRPr="00CB7AF6">
        <w:rPr>
          <w:rFonts w:ascii="Arial" w:eastAsia="Arial" w:hAnsi="Arial" w:cs="Arial"/>
          <w:color w:val="000000" w:themeColor="text1"/>
          <w:sz w:val="22"/>
        </w:rPr>
        <w:lastRenderedPageBreak/>
        <w:t xml:space="preserve">plasma and buffy coat from the same blood tube) was extracted using the Qiagen </w:t>
      </w:r>
      <w:proofErr w:type="spellStart"/>
      <w:r w:rsidRPr="00CB7AF6">
        <w:rPr>
          <w:rFonts w:ascii="Arial" w:eastAsia="Arial" w:hAnsi="Arial" w:cs="Arial"/>
          <w:color w:val="000000" w:themeColor="text1"/>
          <w:sz w:val="22"/>
        </w:rPr>
        <w:t>DNEasy</w:t>
      </w:r>
      <w:proofErr w:type="spellEnd"/>
      <w:r w:rsidRPr="00CB7AF6">
        <w:rPr>
          <w:rFonts w:ascii="Arial" w:eastAsia="Arial" w:hAnsi="Arial" w:cs="Arial"/>
          <w:color w:val="000000" w:themeColor="text1"/>
          <w:sz w:val="22"/>
        </w:rPr>
        <w:t xml:space="preserve"> Blood and Tissue kit. Extracted gDNA was quantified using NanoDrop (Thermo Scientific; Waltham, MA) and fragmented to a mean size of 180 base pairs using the </w:t>
      </w:r>
      <w:proofErr w:type="spellStart"/>
      <w:r w:rsidRPr="00CB7AF6">
        <w:rPr>
          <w:rFonts w:ascii="Arial" w:eastAsia="Arial" w:hAnsi="Arial" w:cs="Arial"/>
          <w:color w:val="000000" w:themeColor="text1"/>
          <w:sz w:val="22"/>
        </w:rPr>
        <w:t>Covaris</w:t>
      </w:r>
      <w:proofErr w:type="spellEnd"/>
      <w:r w:rsidRPr="00CB7AF6">
        <w:rPr>
          <w:rFonts w:ascii="Arial" w:eastAsia="Arial" w:hAnsi="Arial" w:cs="Arial"/>
          <w:color w:val="000000" w:themeColor="text1"/>
          <w:sz w:val="22"/>
        </w:rPr>
        <w:t xml:space="preserve"> E220 </w:t>
      </w:r>
      <w:proofErr w:type="spellStart"/>
      <w:r w:rsidRPr="00CB7AF6">
        <w:rPr>
          <w:rFonts w:ascii="Arial" w:eastAsia="Arial" w:hAnsi="Arial" w:cs="Arial"/>
          <w:color w:val="000000" w:themeColor="text1"/>
          <w:sz w:val="22"/>
        </w:rPr>
        <w:t>ultrasonicator</w:t>
      </w:r>
      <w:proofErr w:type="spellEnd"/>
      <w:r w:rsidRPr="00CB7AF6">
        <w:rPr>
          <w:rFonts w:ascii="Arial" w:eastAsia="Arial" w:hAnsi="Arial" w:cs="Arial"/>
          <w:color w:val="000000" w:themeColor="text1"/>
          <w:sz w:val="22"/>
        </w:rPr>
        <w:t xml:space="preserve"> (Woburn, MA). Sheared gDNA was subsequently size-selected using Agencourt AMPure XP magnetic beads (Beckman Coulter; Beverly, MA), then quantified using the Fragment Analyzer Standard Sensitivity NGS kit (Advanced Analytical Technologies; Ankeny, IA).</w:t>
      </w:r>
      <w:r w:rsidRPr="00CB7AF6">
        <w:rPr>
          <w:rFonts w:ascii="Arial" w:hAnsi="Arial" w:cs="Arial"/>
          <w:color w:val="000000" w:themeColor="text1"/>
        </w:rPr>
        <w:t xml:space="preserve"> </w:t>
      </w:r>
    </w:p>
    <w:p w14:paraId="0DCD65A0" w14:textId="77777777" w:rsidR="004C10F5" w:rsidRPr="00CB7AF6" w:rsidRDefault="004C10F5" w:rsidP="00AE24DE">
      <w:pPr>
        <w:spacing w:line="480" w:lineRule="auto"/>
        <w:rPr>
          <w:rFonts w:ascii="Arial" w:eastAsia="Arial" w:hAnsi="Arial" w:cs="Arial"/>
          <w:color w:val="000000" w:themeColor="text1"/>
        </w:rPr>
      </w:pPr>
    </w:p>
    <w:p w14:paraId="1BC06832" w14:textId="77777777" w:rsidR="004C10F5" w:rsidRPr="00CB7AF6" w:rsidRDefault="004C10F5" w:rsidP="00AE24DE">
      <w:pPr>
        <w:spacing w:line="480" w:lineRule="auto"/>
        <w:rPr>
          <w:rFonts w:ascii="Arial" w:hAnsi="Arial" w:cs="Arial"/>
          <w:b/>
          <w:i/>
          <w:color w:val="000000" w:themeColor="text1"/>
          <w:sz w:val="22"/>
        </w:rPr>
      </w:pPr>
      <w:bookmarkStart w:id="1343" w:name="_1ksv4uv" w:colFirst="0" w:colLast="0"/>
      <w:bookmarkStart w:id="1344" w:name="_Hlk13951380"/>
      <w:bookmarkEnd w:id="1343"/>
      <w:r w:rsidRPr="00CB7AF6">
        <w:rPr>
          <w:rFonts w:ascii="Arial" w:hAnsi="Arial" w:cs="Arial"/>
          <w:b/>
          <w:i/>
          <w:color w:val="000000" w:themeColor="text1"/>
          <w:sz w:val="22"/>
        </w:rPr>
        <w:t>Library preparation, target enrichment, and sequencing</w:t>
      </w:r>
      <w:r w:rsidRPr="00CB7AF6">
        <w:rPr>
          <w:rFonts w:ascii="Arial" w:eastAsia="Arial" w:hAnsi="Arial" w:cs="Arial"/>
          <w:b/>
          <w:i/>
          <w:color w:val="000000" w:themeColor="text1"/>
          <w:sz w:val="22"/>
          <w:szCs w:val="22"/>
        </w:rPr>
        <w:t xml:space="preserve"> </w:t>
      </w:r>
    </w:p>
    <w:p w14:paraId="3F69FB10" w14:textId="355E2749" w:rsidR="004C10F5" w:rsidRPr="00CB7AF6" w:rsidDel="003A2DB5" w:rsidRDefault="004C10F5">
      <w:pPr>
        <w:spacing w:line="480" w:lineRule="auto"/>
        <w:rPr>
          <w:del w:id="1345" w:author="Reis-Filho, Jorge S./Pathology" w:date="2019-07-13T23:02:00Z"/>
          <w:rFonts w:ascii="Arial" w:eastAsia="Arial" w:hAnsi="Arial" w:cs="Arial"/>
          <w:color w:val="000000" w:themeColor="text1"/>
          <w:sz w:val="22"/>
        </w:rPr>
      </w:pPr>
      <w:r w:rsidRPr="00CB7AF6">
        <w:rPr>
          <w:rFonts w:ascii="Arial" w:eastAsia="Arial Unicode MS" w:hAnsi="Arial" w:cs="Arial"/>
          <w:color w:val="000000" w:themeColor="text1"/>
          <w:sz w:val="22"/>
        </w:rPr>
        <w:t xml:space="preserve">Buffy coat gDNA (50ng) and plasma cfDNA (≤75ng) were used for NGS library construction with a modified Illumina </w:t>
      </w:r>
      <w:proofErr w:type="spellStart"/>
      <w:r w:rsidRPr="00CB7AF6">
        <w:rPr>
          <w:rFonts w:ascii="Arial" w:eastAsia="Arial Unicode MS" w:hAnsi="Arial" w:cs="Arial"/>
          <w:color w:val="000000" w:themeColor="text1"/>
          <w:sz w:val="22"/>
        </w:rPr>
        <w:t>TruSeq</w:t>
      </w:r>
      <w:proofErr w:type="spellEnd"/>
      <w:r w:rsidRPr="00CB7AF6">
        <w:rPr>
          <w:rFonts w:ascii="Arial" w:eastAsia="Arial Unicode MS" w:hAnsi="Arial" w:cs="Arial"/>
          <w:color w:val="000000" w:themeColor="text1"/>
          <w:sz w:val="22"/>
        </w:rPr>
        <w:t xml:space="preserve"> DNA Nano protocol.</w:t>
      </w:r>
      <w:ins w:id="1346" w:author="Reis-Filho, Jorge S./Pathology" w:date="2019-07-13T23:02:00Z">
        <w:r w:rsidR="003A2DB5">
          <w:rPr>
            <w:rFonts w:ascii="Arial" w:eastAsia="Arial Unicode MS" w:hAnsi="Arial" w:cs="Arial"/>
            <w:color w:val="000000" w:themeColor="text1"/>
            <w:sz w:val="22"/>
          </w:rPr>
          <w:t xml:space="preserve"> Details are available in the </w:t>
        </w:r>
        <w:r w:rsidR="003A2DB5">
          <w:rPr>
            <w:rFonts w:ascii="Arial" w:eastAsia="Arial Unicode MS" w:hAnsi="Arial" w:cs="Arial"/>
            <w:b/>
            <w:color w:val="000000" w:themeColor="text1"/>
            <w:sz w:val="22"/>
          </w:rPr>
          <w:t>Supplementary Methods</w:t>
        </w:r>
        <w:r w:rsidR="003A2DB5">
          <w:rPr>
            <w:rFonts w:ascii="Arial" w:eastAsia="Arial Unicode MS" w:hAnsi="Arial" w:cs="Arial"/>
            <w:color w:val="000000" w:themeColor="text1"/>
            <w:sz w:val="22"/>
          </w:rPr>
          <w:t>.</w:t>
        </w:r>
        <w:del w:id="1347" w:author="David Brown" w:date="2019-07-18T02:56:00Z">
          <w:r w:rsidR="003A2DB5" w:rsidDel="005109B0">
            <w:rPr>
              <w:rFonts w:ascii="Arial" w:eastAsia="Arial Unicode MS" w:hAnsi="Arial" w:cs="Arial"/>
              <w:color w:val="000000" w:themeColor="text1"/>
              <w:sz w:val="22"/>
            </w:rPr>
            <w:delText xml:space="preserve"> </w:delText>
          </w:r>
        </w:del>
      </w:ins>
      <w:del w:id="1348" w:author="Reis-Filho, Jorge S./Pathology" w:date="2019-07-13T23:02:00Z">
        <w:r w:rsidRPr="00CB7AF6" w:rsidDel="003A2DB5">
          <w:rPr>
            <w:rFonts w:ascii="Arial" w:eastAsia="Arial Unicode MS" w:hAnsi="Arial" w:cs="Arial"/>
            <w:color w:val="000000" w:themeColor="text1"/>
            <w:sz w:val="22"/>
          </w:rPr>
          <w:delText xml:space="preserve"> The adapter includes </w:delText>
        </w:r>
        <w:r w:rsidR="00C674E3" w:rsidRPr="00CB7AF6" w:rsidDel="003A2DB5">
          <w:rPr>
            <w:rFonts w:ascii="Arial" w:eastAsia="Arial" w:hAnsi="Arial" w:cs="Arial"/>
            <w:color w:val="000000" w:themeColor="text1"/>
            <w:sz w:val="22"/>
            <w:szCs w:val="22"/>
          </w:rPr>
          <w:delText>96 (cancer samples) or 218 (healthy controls)</w:delText>
        </w:r>
        <w:r w:rsidR="00C674E3" w:rsidRPr="00CB7AF6" w:rsidDel="003A2DB5">
          <w:rPr>
            <w:rFonts w:ascii="Arial" w:eastAsia="Arial" w:hAnsi="Arial" w:cs="Arial"/>
            <w:color w:val="000000" w:themeColor="text1"/>
            <w:sz w:val="22"/>
          </w:rPr>
          <w:delText xml:space="preserve"> </w:delText>
        </w:r>
        <w:r w:rsidRPr="00CB7AF6" w:rsidDel="003A2DB5">
          <w:rPr>
            <w:rFonts w:ascii="Arial" w:eastAsia="Arial Unicode MS" w:hAnsi="Arial" w:cs="Arial"/>
            <w:color w:val="000000" w:themeColor="text1"/>
            <w:sz w:val="22"/>
          </w:rPr>
          <w:delText>unique molecular identifier (UMI) sequences</w:delText>
        </w:r>
        <w:r w:rsidR="00C674E3" w:rsidDel="003A2DB5">
          <w:rPr>
            <w:rFonts w:ascii="Arial" w:eastAsia="Arial Unicode MS" w:hAnsi="Arial" w:cs="Arial"/>
            <w:color w:val="000000" w:themeColor="text1"/>
            <w:sz w:val="22"/>
          </w:rPr>
          <w:delText>, of 6-mer in length,</w:delText>
        </w:r>
        <w:r w:rsidRPr="00CB7AF6" w:rsidDel="003A2DB5">
          <w:rPr>
            <w:rFonts w:ascii="Arial" w:eastAsia="Arial Unicode MS" w:hAnsi="Arial" w:cs="Arial"/>
            <w:color w:val="000000" w:themeColor="text1"/>
            <w:sz w:val="22"/>
          </w:rPr>
          <w:delText xml:space="preserve"> used to suppress technical assay errors. Amplified libraries were cleaned up using magnetic beads and quantified using the Fragment Analyzer Standard Sensitivity NGS kit.</w:delText>
        </w:r>
        <w:r w:rsidRPr="00CB7AF6" w:rsidDel="003A2DB5">
          <w:rPr>
            <w:rFonts w:ascii="Arial" w:eastAsia="Arial" w:hAnsi="Arial" w:cs="Arial"/>
            <w:color w:val="000000" w:themeColor="text1"/>
            <w:sz w:val="22"/>
            <w:szCs w:val="22"/>
          </w:rPr>
          <w:delText xml:space="preserve"> </w:delText>
        </w:r>
      </w:del>
    </w:p>
    <w:p w14:paraId="5FD177CB" w14:textId="53F6B825" w:rsidR="004C10F5" w:rsidRPr="00CB7AF6" w:rsidDel="003A2DB5" w:rsidRDefault="004C10F5">
      <w:pPr>
        <w:spacing w:line="480" w:lineRule="auto"/>
        <w:rPr>
          <w:del w:id="1349" w:author="Reis-Filho, Jorge S./Pathology" w:date="2019-07-13T23:02:00Z"/>
          <w:rFonts w:ascii="Arial" w:eastAsia="Arial" w:hAnsi="Arial" w:cs="Arial"/>
          <w:color w:val="000000" w:themeColor="text1"/>
          <w:sz w:val="22"/>
        </w:rPr>
      </w:pPr>
    </w:p>
    <w:p w14:paraId="01ED7E91" w14:textId="476E5C54" w:rsidR="004C10F5" w:rsidRPr="00CB7AF6" w:rsidDel="003A2DB5" w:rsidRDefault="004C10F5">
      <w:pPr>
        <w:spacing w:line="480" w:lineRule="auto"/>
        <w:rPr>
          <w:del w:id="1350" w:author="Reis-Filho, Jorge S./Pathology" w:date="2019-07-13T23:02:00Z"/>
          <w:rFonts w:ascii="Arial" w:eastAsia="Arial" w:hAnsi="Arial" w:cs="Arial"/>
          <w:color w:val="000000" w:themeColor="text1"/>
          <w:sz w:val="22"/>
        </w:rPr>
      </w:pPr>
      <w:del w:id="1351" w:author="Reis-Filho, Jorge S./Pathology" w:date="2019-07-13T23:02:00Z">
        <w:r w:rsidRPr="00CB7AF6" w:rsidDel="003A2DB5">
          <w:rPr>
            <w:rFonts w:ascii="Arial" w:eastAsia="Arial" w:hAnsi="Arial" w:cs="Arial"/>
            <w:color w:val="000000" w:themeColor="text1"/>
            <w:sz w:val="22"/>
          </w:rPr>
          <w:delText>Quantified libraries underwent hybridization-based capture with a research cancer panel targeting 508 cancer</w:delText>
        </w:r>
        <w:r w:rsidRPr="00CB7AF6" w:rsidDel="003A2DB5">
          <w:rPr>
            <w:rFonts w:ascii="Arial" w:eastAsia="Arial" w:hAnsi="Arial" w:cs="Arial"/>
            <w:color w:val="000000" w:themeColor="text1"/>
            <w:sz w:val="22"/>
            <w:szCs w:val="22"/>
          </w:rPr>
          <w:delText>-</w:delText>
        </w:r>
        <w:r w:rsidRPr="00CB7AF6" w:rsidDel="003A2DB5">
          <w:rPr>
            <w:rFonts w:ascii="Arial" w:eastAsia="Arial" w:hAnsi="Arial" w:cs="Arial"/>
            <w:color w:val="000000" w:themeColor="text1"/>
            <w:sz w:val="22"/>
          </w:rPr>
          <w:delText>related genes (2.13 Mb; GRAIL, Inc.; Menlo Park, CA). The panel included full exons except for the telomerase reverse transcriptase (</w:delText>
        </w:r>
        <w:r w:rsidRPr="00CB7AF6" w:rsidDel="003A2DB5">
          <w:rPr>
            <w:rFonts w:ascii="Arial" w:eastAsia="Arial" w:hAnsi="Arial" w:cs="Arial"/>
            <w:i/>
            <w:color w:val="000000" w:themeColor="text1"/>
            <w:sz w:val="22"/>
          </w:rPr>
          <w:delText>TERT</w:delText>
        </w:r>
        <w:r w:rsidRPr="00CB7AF6" w:rsidDel="003A2DB5">
          <w:rPr>
            <w:rFonts w:ascii="Arial" w:eastAsia="Arial" w:hAnsi="Arial" w:cs="Arial"/>
            <w:color w:val="000000" w:themeColor="text1"/>
            <w:sz w:val="22"/>
          </w:rPr>
          <w:delText>) gene, which only included promoter regions. Additional intronic regions were included for rearrangement detection of 28 genes and copy number aberration detection of 42 genes. Up to 2ug of gDNA libraries were used for target enrichment with a modified Illumina Nextera Rapid Capture protocol. For cfDNA samples, up to 4ug of libraries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parallel enrichment reactions) were used to maximize capture efficiencies. The </w:delText>
        </w:r>
        <w:r w:rsidRPr="00CB7AF6" w:rsidDel="003A2DB5">
          <w:rPr>
            <w:rFonts w:ascii="Arial" w:eastAsia="Arial" w:hAnsi="Arial" w:cs="Arial"/>
            <w:color w:val="000000" w:themeColor="text1"/>
            <w:sz w:val="22"/>
            <w:szCs w:val="22"/>
          </w:rPr>
          <w:delText>two</w:delText>
        </w:r>
        <w:r w:rsidR="00252B3A" w:rsidDel="003A2DB5">
          <w:rPr>
            <w:rFonts w:ascii="Arial" w:eastAsia="Arial" w:hAnsi="Arial" w:cs="Arial"/>
            <w:color w:val="000000" w:themeColor="text1"/>
            <w:sz w:val="22"/>
            <w:szCs w:val="22"/>
          </w:rPr>
          <w:delText xml:space="preserve"> </w:delText>
        </w:r>
        <w:r w:rsidRPr="00CB7AF6" w:rsidDel="003A2DB5">
          <w:rPr>
            <w:rFonts w:ascii="Arial" w:eastAsia="Arial" w:hAnsi="Arial" w:cs="Arial"/>
            <w:color w:val="000000" w:themeColor="text1"/>
            <w:sz w:val="22"/>
          </w:rPr>
          <w:delText>enriched libraries from the same cfDNA library were pooled and quantified using a Fragment Analyzer Standard Sensitivity NGS kit.</w:delText>
        </w:r>
      </w:del>
    </w:p>
    <w:p w14:paraId="0F1D2FA9" w14:textId="6FD8D2B0" w:rsidR="004C10F5" w:rsidRPr="00CB7AF6" w:rsidDel="003A2DB5" w:rsidRDefault="004C10F5">
      <w:pPr>
        <w:spacing w:line="480" w:lineRule="auto"/>
        <w:rPr>
          <w:del w:id="1352" w:author="Reis-Filho, Jorge S./Pathology" w:date="2019-07-13T23:02:00Z"/>
          <w:rFonts w:ascii="Arial" w:eastAsia="Arial" w:hAnsi="Arial" w:cs="Arial"/>
          <w:color w:val="000000" w:themeColor="text1"/>
          <w:sz w:val="22"/>
        </w:rPr>
      </w:pPr>
    </w:p>
    <w:p w14:paraId="6DBA1599" w14:textId="12C4641A" w:rsidR="004C10F5" w:rsidRPr="00CB7AF6" w:rsidRDefault="004C10F5" w:rsidP="003A2DB5">
      <w:pPr>
        <w:spacing w:line="480" w:lineRule="auto"/>
        <w:rPr>
          <w:rFonts w:ascii="Arial" w:eastAsia="Arial" w:hAnsi="Arial" w:cs="Arial"/>
          <w:color w:val="000000" w:themeColor="text1"/>
          <w:sz w:val="22"/>
        </w:rPr>
      </w:pPr>
      <w:del w:id="1353" w:author="Reis-Filho, Jorge S./Pathology" w:date="2019-07-13T23:02:00Z">
        <w:r w:rsidRPr="00CB7AF6" w:rsidDel="003A2DB5">
          <w:rPr>
            <w:rFonts w:ascii="Arial" w:eastAsia="Arial" w:hAnsi="Arial" w:cs="Arial"/>
            <w:color w:val="000000" w:themeColor="text1"/>
            <w:sz w:val="22"/>
          </w:rPr>
          <w:delText xml:space="preserve">Three libraries per flowcell or </w:delText>
        </w:r>
        <w:r w:rsidRPr="00CB7AF6" w:rsidDel="003A2DB5">
          <w:rPr>
            <w:rFonts w:ascii="Arial" w:eastAsia="Arial" w:hAnsi="Arial" w:cs="Arial"/>
            <w:color w:val="000000" w:themeColor="text1"/>
            <w:sz w:val="22"/>
            <w:szCs w:val="22"/>
          </w:rPr>
          <w:delText>six</w:delText>
        </w:r>
        <w:r w:rsidRPr="00CB7AF6" w:rsidDel="003A2DB5">
          <w:rPr>
            <w:rFonts w:ascii="Arial" w:eastAsia="Arial" w:hAnsi="Arial" w:cs="Arial"/>
            <w:color w:val="000000" w:themeColor="text1"/>
            <w:sz w:val="22"/>
          </w:rPr>
          <w:delText xml:space="preserve"> libraries across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flowcells were clustered (pooled and loaded across all eight lanes of each flowcell) and sequenced on a HiSeq X (Illumina; San Diego, CA) at a nominal raw target coverage of 60,000X (median collapsed target coverage [unique molecule counts] was ~4,400X). Read lengths were set to 150, 150, 8, and 8, respectively for read 1, read 2, index read 1, and index read 2.</w:delText>
        </w:r>
      </w:del>
      <w:bookmarkEnd w:id="1344"/>
    </w:p>
    <w:p w14:paraId="16DB9010" w14:textId="77777777" w:rsidR="004C10F5" w:rsidRPr="00CB7AF6" w:rsidRDefault="004C10F5" w:rsidP="00AE24DE">
      <w:pPr>
        <w:spacing w:line="480" w:lineRule="auto"/>
        <w:rPr>
          <w:rFonts w:ascii="Arial" w:eastAsia="Arial" w:hAnsi="Arial" w:cs="Arial"/>
          <w:i/>
          <w:color w:val="000000" w:themeColor="text1"/>
          <w:sz w:val="22"/>
        </w:rPr>
      </w:pPr>
    </w:p>
    <w:p w14:paraId="0032647F" w14:textId="77777777" w:rsidR="004C10F5" w:rsidRPr="00CB7AF6" w:rsidRDefault="004C10F5" w:rsidP="00AE24DE">
      <w:pPr>
        <w:pStyle w:val="Heading2"/>
        <w:jc w:val="left"/>
        <w:rPr>
          <w:color w:val="000000" w:themeColor="text1"/>
        </w:rPr>
      </w:pPr>
      <w:bookmarkStart w:id="1354" w:name="_44sinio" w:colFirst="0" w:colLast="0"/>
      <w:bookmarkEnd w:id="1354"/>
      <w:r w:rsidRPr="00CB7AF6">
        <w:rPr>
          <w:color w:val="000000" w:themeColor="text1"/>
        </w:rPr>
        <w:t>Analysis pipeline</w:t>
      </w:r>
    </w:p>
    <w:p w14:paraId="284615D5" w14:textId="34EA31A8" w:rsidR="004C10F5" w:rsidRPr="00CB7AF6" w:rsidRDefault="004C10F5" w:rsidP="00AE24DE">
      <w:pPr>
        <w:pBdr>
          <w:top w:val="nil"/>
          <w:left w:val="nil"/>
          <w:bottom w:val="nil"/>
          <w:right w:val="nil"/>
          <w:between w:val="nil"/>
        </w:pBd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A modular analysis pipeline was implemented to enable detection of mutations at very low allele fraction by suppressing noise caused by assay and alignment processes. </w:t>
      </w:r>
      <w:r w:rsidR="00347E43">
        <w:rPr>
          <w:rFonts w:ascii="Arial" w:eastAsia="Arial" w:hAnsi="Arial" w:cs="Arial"/>
          <w:color w:val="000000" w:themeColor="text1"/>
          <w:sz w:val="22"/>
        </w:rPr>
        <w:t xml:space="preserve">The details of this pipeline are provided in the </w:t>
      </w:r>
      <w:r w:rsidR="00347E43" w:rsidRPr="001C4844">
        <w:rPr>
          <w:rFonts w:ascii="Arial" w:eastAsia="Arial" w:hAnsi="Arial" w:cs="Arial"/>
          <w:b/>
          <w:color w:val="000000" w:themeColor="text1"/>
          <w:sz w:val="22"/>
        </w:rPr>
        <w:t>Supplementary Methods</w:t>
      </w:r>
      <w:r w:rsidR="00347E43">
        <w:rPr>
          <w:rFonts w:ascii="Arial" w:eastAsia="Arial" w:hAnsi="Arial" w:cs="Arial"/>
          <w:color w:val="000000" w:themeColor="text1"/>
          <w:sz w:val="22"/>
        </w:rPr>
        <w:t>. In brief, t</w:t>
      </w:r>
      <w:r w:rsidR="00347E43" w:rsidRPr="00CB7AF6">
        <w:rPr>
          <w:rFonts w:ascii="Arial" w:eastAsia="Arial" w:hAnsi="Arial" w:cs="Arial"/>
          <w:color w:val="000000" w:themeColor="text1"/>
          <w:sz w:val="22"/>
        </w:rPr>
        <w:t xml:space="preserve">his </w:t>
      </w:r>
      <w:r w:rsidRPr="00CB7AF6">
        <w:rPr>
          <w:rFonts w:ascii="Arial" w:eastAsia="Arial" w:hAnsi="Arial" w:cs="Arial"/>
          <w:color w:val="000000" w:themeColor="text1"/>
          <w:sz w:val="22"/>
        </w:rPr>
        <w:t xml:space="preserve">methodology consisted of: (1) preprocessing and </w:t>
      </w:r>
      <w:ins w:id="1355" w:author="David Brown" w:date="2019-07-18T03:01:00Z">
        <w:r w:rsidR="005109B0">
          <w:rPr>
            <w:rFonts w:ascii="Arial" w:eastAsia="Arial" w:hAnsi="Arial" w:cs="Arial"/>
            <w:color w:val="000000" w:themeColor="text1"/>
            <w:sz w:val="22"/>
          </w:rPr>
          <w:t xml:space="preserve">a </w:t>
        </w:r>
      </w:ins>
      <w:del w:id="1356" w:author="David Brown" w:date="2019-07-18T03:01:00Z">
        <w:r w:rsidRPr="00CB7AF6" w:rsidDel="005109B0">
          <w:rPr>
            <w:rFonts w:ascii="Arial" w:eastAsia="Arial" w:hAnsi="Arial" w:cs="Arial"/>
            <w:color w:val="000000" w:themeColor="text1"/>
            <w:sz w:val="22"/>
          </w:rPr>
          <w:delText xml:space="preserve">preliminary </w:delText>
        </w:r>
      </w:del>
      <w:ins w:id="1357" w:author="David Brown" w:date="2019-07-18T03:01:00Z">
        <w:r w:rsidR="005109B0">
          <w:rPr>
            <w:rFonts w:ascii="Arial" w:eastAsia="Arial" w:hAnsi="Arial" w:cs="Arial"/>
            <w:color w:val="000000" w:themeColor="text1"/>
            <w:sz w:val="22"/>
          </w:rPr>
          <w:t>first-pass</w:t>
        </w:r>
        <w:r w:rsidR="005109B0" w:rsidRPr="00CB7AF6">
          <w:rPr>
            <w:rFonts w:ascii="Arial" w:eastAsia="Arial" w:hAnsi="Arial" w:cs="Arial"/>
            <w:color w:val="000000" w:themeColor="text1"/>
            <w:sz w:val="22"/>
          </w:rPr>
          <w:t xml:space="preserve"> </w:t>
        </w:r>
      </w:ins>
      <w:r w:rsidRPr="00CB7AF6">
        <w:rPr>
          <w:rFonts w:ascii="Arial" w:eastAsia="Arial" w:hAnsi="Arial" w:cs="Arial"/>
          <w:color w:val="000000" w:themeColor="text1"/>
          <w:sz w:val="22"/>
        </w:rPr>
        <w:t xml:space="preserve">alignment, (2) </w:t>
      </w:r>
      <w:del w:id="1358" w:author="David Brown" w:date="2019-07-18T03:02:00Z">
        <w:r w:rsidRPr="00CB7AF6" w:rsidDel="005109B0">
          <w:rPr>
            <w:rFonts w:ascii="Arial" w:eastAsia="Arial" w:hAnsi="Arial" w:cs="Arial"/>
            <w:color w:val="000000" w:themeColor="text1"/>
            <w:sz w:val="22"/>
          </w:rPr>
          <w:delText>error correction</w:delText>
        </w:r>
      </w:del>
      <w:ins w:id="1359" w:author="David Brown" w:date="2019-07-18T03:02:00Z">
        <w:r w:rsidR="005109B0">
          <w:rPr>
            <w:rFonts w:ascii="Arial" w:eastAsia="Arial" w:hAnsi="Arial" w:cs="Arial"/>
            <w:color w:val="000000" w:themeColor="text1"/>
            <w:sz w:val="22"/>
          </w:rPr>
          <w:t>collapsing</w:t>
        </w:r>
      </w:ins>
      <w:r w:rsidRPr="00CB7AF6">
        <w:rPr>
          <w:rFonts w:ascii="Arial" w:eastAsia="Arial" w:hAnsi="Arial" w:cs="Arial"/>
          <w:color w:val="000000" w:themeColor="text1"/>
          <w:sz w:val="22"/>
        </w:rPr>
        <w:t xml:space="preserve"> and read-pair stitching, (3) candidate variant generation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(4) edge effect scoring, (5) candidate variant analysis with recalibrated quality scores based on a hierarchical Bayes</w:t>
      </w:r>
      <w:ins w:id="1360" w:author="David Brown" w:date="2019-07-18T03:02:00Z">
        <w:r w:rsidR="005109B0">
          <w:rPr>
            <w:rFonts w:ascii="Arial" w:eastAsia="Arial" w:hAnsi="Arial" w:cs="Arial"/>
            <w:color w:val="000000" w:themeColor="text1"/>
            <w:sz w:val="22"/>
          </w:rPr>
          <w:t>ian</w:t>
        </w:r>
      </w:ins>
      <w:r w:rsidRPr="00CB7AF6">
        <w:rPr>
          <w:rFonts w:ascii="Arial" w:eastAsia="Arial" w:hAnsi="Arial" w:cs="Arial"/>
          <w:color w:val="000000" w:themeColor="text1"/>
          <w:sz w:val="22"/>
        </w:rPr>
        <w:t xml:space="preserve"> model</w:t>
      </w:r>
      <w:del w:id="1361" w:author="David Brown" w:date="2019-07-18T03:02:00Z">
        <w:r w:rsidRPr="00CB7AF6" w:rsidDel="005109B0">
          <w:rPr>
            <w:rFonts w:ascii="Arial" w:eastAsia="Arial" w:hAnsi="Arial" w:cs="Arial"/>
            <w:color w:val="000000" w:themeColor="text1"/>
            <w:sz w:val="22"/>
          </w:rPr>
          <w:delText xml:space="preserve"> of noise</w:delText>
        </w:r>
      </w:del>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 xml:space="preserve">(6) joint variant analysis using </w:t>
      </w:r>
      <w:ins w:id="1362" w:author="David Brown" w:date="2019-07-18T03:04:00Z">
        <w:r w:rsidR="00800C60">
          <w:rPr>
            <w:rFonts w:ascii="Arial" w:eastAsia="Arial" w:hAnsi="Arial" w:cs="Arial"/>
            <w:color w:val="000000" w:themeColor="text1"/>
            <w:sz w:val="22"/>
          </w:rPr>
          <w:t>the</w:t>
        </w:r>
      </w:ins>
      <w:del w:id="1363" w:author="David Brown" w:date="2019-07-18T03:04:00Z">
        <w:r w:rsidRPr="00CB7AF6" w:rsidDel="00800C60">
          <w:rPr>
            <w:rFonts w:ascii="Arial" w:eastAsia="Arial" w:hAnsi="Arial" w:cs="Arial"/>
            <w:color w:val="000000" w:themeColor="text1"/>
            <w:sz w:val="22"/>
          </w:rPr>
          <w:delText>a</w:delText>
        </w:r>
      </w:del>
      <w:r w:rsidRPr="00CB7AF6">
        <w:rPr>
          <w:rFonts w:ascii="Arial" w:eastAsia="Arial" w:hAnsi="Arial" w:cs="Arial"/>
          <w:color w:val="000000" w:themeColor="text1"/>
          <w:sz w:val="22"/>
        </w:rPr>
        <w:t xml:space="preserve"> machine learning error model (</w:t>
      </w:r>
      <w:r w:rsidR="00347E43">
        <w:rPr>
          <w:rFonts w:ascii="Arial" w:eastAsia="Arial" w:hAnsi="Arial" w:cs="Arial"/>
          <w:b/>
          <w:color w:val="000000" w:themeColor="text1"/>
          <w:sz w:val="22"/>
        </w:rPr>
        <w:t>Supplementary Methods</w:t>
      </w:r>
      <w:del w:id="1364" w:author="David Brown" w:date="2019-07-18T03:04:00Z">
        <w:r w:rsidR="00252B3A" w:rsidDel="00800C60">
          <w:rPr>
            <w:rFonts w:ascii="Arial" w:eastAsia="Arial" w:hAnsi="Arial" w:cs="Arial"/>
            <w:b/>
            <w:color w:val="000000" w:themeColor="text1"/>
            <w:sz w:val="22"/>
          </w:rPr>
          <w:delText xml:space="preserve"> </w:delText>
        </w:r>
        <w:r w:rsidR="00252B3A" w:rsidRPr="001C4844" w:rsidDel="00800C60">
          <w:rPr>
            <w:rFonts w:ascii="Arial" w:eastAsia="Arial" w:hAnsi="Arial" w:cs="Arial"/>
            <w:color w:val="000000" w:themeColor="text1"/>
            <w:sz w:val="22"/>
          </w:rPr>
          <w:delText>and</w:delText>
        </w:r>
        <w:r w:rsidR="00347E43" w:rsidDel="00800C60">
          <w:rPr>
            <w:rFonts w:ascii="Arial" w:eastAsia="Arial" w:hAnsi="Arial" w:cs="Arial"/>
            <w:b/>
            <w:color w:val="000000" w:themeColor="text1"/>
            <w:sz w:val="22"/>
          </w:rPr>
          <w:delText xml:space="preserve"> </w:delText>
        </w:r>
        <w:r w:rsidR="00303111" w:rsidDel="00800C60">
          <w:rPr>
            <w:rFonts w:ascii="Arial" w:eastAsia="Arial" w:hAnsi="Arial" w:cs="Arial"/>
            <w:b/>
            <w:color w:val="000000" w:themeColor="text1"/>
            <w:sz w:val="22"/>
          </w:rPr>
          <w:delText xml:space="preserve">Supplementary Fig. </w:delText>
        </w:r>
        <w:r w:rsidRPr="00CB7AF6" w:rsidDel="00800C60">
          <w:rPr>
            <w:rFonts w:ascii="Arial" w:eastAsia="Arial" w:hAnsi="Arial" w:cs="Arial"/>
            <w:b/>
            <w:color w:val="000000" w:themeColor="text1"/>
            <w:sz w:val="22"/>
          </w:rPr>
          <w:delText>10</w:delText>
        </w:r>
      </w:del>
      <w:r w:rsidRPr="00CB7AF6">
        <w:rPr>
          <w:rFonts w:ascii="Arial" w:eastAsia="Arial" w:hAnsi="Arial" w:cs="Arial"/>
          <w:color w:val="000000" w:themeColor="text1"/>
          <w:sz w:val="22"/>
        </w:rPr>
        <w:t>), which was critical in accounting for clonal hematopoiesis of indeterminate potential and other artifacts.</w:t>
      </w:r>
    </w:p>
    <w:p w14:paraId="23C060FA" w14:textId="77777777" w:rsidR="004C10F5" w:rsidRPr="00CB7AF6" w:rsidRDefault="004C10F5" w:rsidP="00AE24DE">
      <w:pPr>
        <w:spacing w:line="480" w:lineRule="auto"/>
        <w:rPr>
          <w:rFonts w:ascii="Arial" w:eastAsia="Arial" w:hAnsi="Arial" w:cs="Arial"/>
          <w:color w:val="000000" w:themeColor="text1"/>
          <w:sz w:val="22"/>
        </w:rPr>
      </w:pPr>
    </w:p>
    <w:p w14:paraId="26551B75" w14:textId="77777777" w:rsidR="004C10F5" w:rsidRPr="00CB7AF6" w:rsidRDefault="004C10F5" w:rsidP="00AE24DE">
      <w:pPr>
        <w:pStyle w:val="Heading2"/>
        <w:jc w:val="left"/>
        <w:rPr>
          <w:color w:val="000000" w:themeColor="text1"/>
        </w:rPr>
      </w:pPr>
      <w:bookmarkStart w:id="1365" w:name="_2jxsxqh" w:colFirst="0" w:colLast="0"/>
      <w:bookmarkEnd w:id="1365"/>
      <w:r w:rsidRPr="00CB7AF6">
        <w:rPr>
          <w:color w:val="000000" w:themeColor="text1"/>
        </w:rPr>
        <w:t xml:space="preserve">Source of origin of plasma variants </w:t>
      </w:r>
    </w:p>
    <w:p w14:paraId="2A0B19AB" w14:textId="1CBB8C66"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Variants reported by</w:t>
      </w:r>
      <w:del w:id="1366" w:author="David Brown" w:date="2019-07-18T03:06:00Z">
        <w:r w:rsidRPr="00CB7AF6" w:rsidDel="00800C60">
          <w:rPr>
            <w:rFonts w:ascii="Arial" w:eastAsia="Arial" w:hAnsi="Arial" w:cs="Arial"/>
            <w:color w:val="000000" w:themeColor="text1"/>
            <w:sz w:val="22"/>
          </w:rPr>
          <w:delText xml:space="preserve"> </w:delText>
        </w:r>
      </w:del>
      <w:del w:id="1367" w:author="David Brown" w:date="2019-07-18T03:05:00Z">
        <w:r w:rsidRPr="00CB7AF6" w:rsidDel="00800C60">
          <w:rPr>
            <w:rFonts w:ascii="Arial" w:eastAsia="Arial" w:hAnsi="Arial" w:cs="Arial"/>
            <w:color w:val="000000" w:themeColor="text1"/>
            <w:sz w:val="22"/>
          </w:rPr>
          <w:delText>a</w:delText>
        </w:r>
      </w:del>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w:t>
      </w:r>
      <w:del w:id="1368" w:author="David Brown" w:date="2019-07-18T03:06:00Z">
        <w:r w:rsidRPr="00CB7AF6" w:rsidDel="00800C60">
          <w:rPr>
            <w:rFonts w:ascii="Arial" w:eastAsia="Arial" w:hAnsi="Arial" w:cs="Arial"/>
            <w:color w:val="000000" w:themeColor="text1"/>
            <w:sz w:val="22"/>
          </w:rPr>
          <w:delText xml:space="preserve">variant </w:delText>
        </w:r>
      </w:del>
      <w:ins w:id="1369" w:author="David Brown" w:date="2019-07-18T03:06:00Z">
        <w:r w:rsidR="00800C60">
          <w:rPr>
            <w:rFonts w:ascii="Arial" w:eastAsia="Arial" w:hAnsi="Arial" w:cs="Arial"/>
            <w:color w:val="000000" w:themeColor="text1"/>
            <w:sz w:val="22"/>
          </w:rPr>
          <w:t>assembly</w:t>
        </w:r>
        <w:r w:rsidR="00800C60" w:rsidRPr="00CB7AF6">
          <w:rPr>
            <w:rFonts w:ascii="Arial" w:eastAsia="Arial" w:hAnsi="Arial" w:cs="Arial"/>
            <w:color w:val="000000" w:themeColor="text1"/>
            <w:sz w:val="22"/>
          </w:rPr>
          <w:t xml:space="preserve"> </w:t>
        </w:r>
      </w:ins>
      <w:del w:id="1370" w:author="David Brown" w:date="2019-07-18T03:06:00Z">
        <w:r w:rsidRPr="00CB7AF6" w:rsidDel="00800C60">
          <w:rPr>
            <w:rFonts w:ascii="Arial" w:eastAsia="Arial" w:hAnsi="Arial" w:cs="Arial"/>
            <w:color w:val="000000" w:themeColor="text1"/>
            <w:sz w:val="22"/>
          </w:rPr>
          <w:delText xml:space="preserve">caller </w:delText>
        </w:r>
      </w:del>
      <w:r w:rsidRPr="00CB7AF6">
        <w:rPr>
          <w:rFonts w:ascii="Arial" w:eastAsia="Arial" w:hAnsi="Arial" w:cs="Arial"/>
          <w:color w:val="000000" w:themeColor="text1"/>
          <w:sz w:val="22"/>
        </w:rPr>
        <w:t xml:space="preserve">from control and cancer samples were stacked, and their source-of-origin were labeled through a hierarchical schema. First, variants with low read </w:t>
      </w:r>
      <w:r w:rsidRPr="00CB7AF6">
        <w:rPr>
          <w:rFonts w:ascii="Arial" w:eastAsia="Arial" w:hAnsi="Arial" w:cs="Arial"/>
          <w:color w:val="000000" w:themeColor="text1"/>
          <w:sz w:val="22"/>
        </w:rPr>
        <w:lastRenderedPageBreak/>
        <w:t>coverage (&lt;200), high frequency of recurrence in WBCs, failed edge-variant filter, or below the noise model threshold were labeled as noise. Second, variants with allele fraction &gt;</w:t>
      </w:r>
      <w:del w:id="1371" w:author="David Brown" w:date="2019-07-18T03:07:00Z">
        <w:r w:rsidRPr="00CB7AF6" w:rsidDel="00800C60">
          <w:rPr>
            <w:rFonts w:ascii="Arial" w:eastAsia="Arial" w:hAnsi="Arial" w:cs="Arial"/>
            <w:color w:val="000000" w:themeColor="text1"/>
            <w:sz w:val="22"/>
          </w:rPr>
          <w:delText>0.</w:delText>
        </w:r>
      </w:del>
      <w:r w:rsidRPr="00CB7AF6">
        <w:rPr>
          <w:rFonts w:ascii="Arial" w:eastAsia="Arial" w:hAnsi="Arial" w:cs="Arial"/>
          <w:color w:val="000000" w:themeColor="text1"/>
          <w:sz w:val="22"/>
        </w:rPr>
        <w:t>2</w:t>
      </w:r>
      <w:ins w:id="1372" w:author="David Brown" w:date="2019-07-18T03:07:00Z">
        <w:r w:rsidR="00800C60">
          <w:rPr>
            <w:rFonts w:ascii="Arial" w:eastAsia="Arial" w:hAnsi="Arial" w:cs="Arial"/>
            <w:color w:val="000000" w:themeColor="text1"/>
            <w:sz w:val="22"/>
          </w:rPr>
          <w:t>0%</w:t>
        </w:r>
      </w:ins>
      <w:r w:rsidRPr="00CB7AF6">
        <w:rPr>
          <w:rFonts w:ascii="Arial" w:eastAsia="Arial" w:hAnsi="Arial" w:cs="Arial"/>
          <w:color w:val="000000" w:themeColor="text1"/>
          <w:sz w:val="22"/>
        </w:rPr>
        <w:t xml:space="preserve"> matched in WBC were labeled as potentially germline. Third, synonymous variants were labeled as an independent category. Fourth, variants present in WBCs identified by joint-calling or leaking through joint-calling but failing additional thresholds were labeled as </w:t>
      </w:r>
      <w:ins w:id="1373" w:author="David Brown" w:date="2019-07-18T03:08: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WBC-matched</w:t>
      </w:r>
      <w:ins w:id="1374" w:author="David Brown" w:date="2019-07-18T03:08: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 xml:space="preserve">. The additional threshold filtered variants on smoothed cfDNA allele ratio and matching WBC alternative allele depth variation. Variants unable to be joint-called as separable from WBC were labeled ambiguous (no positive evidence for variant alleles in WBC, but insufficient depth of sequencing to prove allele frequency was statistically different in cfDNA and WBC results). The remaining variants were labeled as somatic. Somatic variants also present in the MSK-IMPACT sequencing of the tumor biopsy were labeled as biopsy-matched if they had been reported or biopsy-subthreshold if they were below the limit of clinical detection. Variants not matched were labeled as </w:t>
      </w:r>
      <w:ins w:id="1375" w:author="David Brown" w:date="2019-07-18T03:09: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variants of unknown source</w:t>
      </w:r>
      <w:ins w:id="1376" w:author="David Brown" w:date="2019-07-18T03:09:00Z">
        <w:r w:rsidR="00800C60">
          <w:rPr>
            <w:rFonts w:ascii="Arial" w:eastAsia="Arial" w:hAnsi="Arial" w:cs="Arial"/>
            <w:color w:val="000000" w:themeColor="text1"/>
            <w:sz w:val="22"/>
          </w:rPr>
          <w:t>’</w:t>
        </w:r>
      </w:ins>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VUSo</w:t>
      </w:r>
      <w:proofErr w:type="spellEnd"/>
      <w:r w:rsidRPr="00CB7AF6">
        <w:rPr>
          <w:rFonts w:ascii="Arial" w:eastAsia="Arial" w:hAnsi="Arial" w:cs="Arial"/>
          <w:color w:val="000000" w:themeColor="text1"/>
          <w:sz w:val="22"/>
        </w:rPr>
        <w:t>).</w:t>
      </w:r>
    </w:p>
    <w:p w14:paraId="06E47783" w14:textId="77777777" w:rsidR="004C10F5" w:rsidRPr="00CB7AF6" w:rsidRDefault="004C10F5" w:rsidP="00AE24DE">
      <w:pPr>
        <w:spacing w:line="480" w:lineRule="auto"/>
        <w:rPr>
          <w:rFonts w:ascii="Arial" w:eastAsia="Arial" w:hAnsi="Arial" w:cs="Arial"/>
          <w:i/>
          <w:color w:val="000000" w:themeColor="text1"/>
          <w:sz w:val="22"/>
        </w:rPr>
      </w:pPr>
    </w:p>
    <w:p w14:paraId="05C98D86" w14:textId="77777777" w:rsidR="004C10F5" w:rsidRPr="00CB7AF6" w:rsidRDefault="004C10F5" w:rsidP="00AE24DE">
      <w:pPr>
        <w:pStyle w:val="Heading2"/>
        <w:jc w:val="left"/>
        <w:rPr>
          <w:color w:val="000000" w:themeColor="text1"/>
        </w:rPr>
      </w:pPr>
      <w:bookmarkStart w:id="1377" w:name="_4i7ojhp" w:colFirst="0" w:colLast="0"/>
      <w:bookmarkEnd w:id="1377"/>
      <w:r w:rsidRPr="00CB7AF6">
        <w:rPr>
          <w:color w:val="000000" w:themeColor="text1"/>
        </w:rPr>
        <w:t>Tumor concordance</w:t>
      </w:r>
    </w:p>
    <w:p w14:paraId="2046F23F" w14:textId="21D49FC3" w:rsidR="004C10F5" w:rsidRDefault="004C10F5" w:rsidP="00AE24DE">
      <w:pPr>
        <w:spacing w:line="480" w:lineRule="auto"/>
        <w:rPr>
          <w:ins w:id="1378" w:author="Reis-Filho, Jorge S./Pathology" w:date="2019-07-13T13:34:00Z"/>
          <w:rFonts w:ascii="Arial" w:eastAsia="Arial" w:hAnsi="Arial" w:cs="Arial"/>
          <w:color w:val="000000" w:themeColor="text1"/>
          <w:sz w:val="22"/>
        </w:rPr>
      </w:pPr>
      <w:r w:rsidRPr="00CB7AF6">
        <w:rPr>
          <w:rFonts w:ascii="Arial" w:eastAsia="Arial" w:hAnsi="Arial" w:cs="Arial"/>
          <w:color w:val="000000" w:themeColor="text1"/>
          <w:sz w:val="22"/>
        </w:rPr>
        <w:t>Overall agreement between variants in plasma and tumor tissue was measured using positive percent agreement (PPA) with tumor tissue as the reference; this can be expressed as the percent of tissue variants also detected in plasma. The top mutated cancer genes were generated by merging the top 15 genes reported by MSK-IMPACT analysis from each cancer cohort. Somatic variants (VUSo, biopsy-matched, and biopsy-subthreshold) from the top mutated cancer genes were selected from plasma variants for plotting and comparison.</w:t>
      </w:r>
      <w:bookmarkStart w:id="1379" w:name="_hzse5z7rpdbu" w:colFirst="0" w:colLast="0"/>
      <w:bookmarkStart w:id="1380" w:name="_z337ya"/>
      <w:bookmarkEnd w:id="1379"/>
      <w:bookmarkEnd w:id="1380"/>
    </w:p>
    <w:p w14:paraId="0C54077B" w14:textId="7923879C" w:rsidR="00C23ACC" w:rsidRDefault="00C23ACC" w:rsidP="00AE24DE">
      <w:pPr>
        <w:spacing w:line="480" w:lineRule="auto"/>
        <w:rPr>
          <w:ins w:id="1381" w:author="Reis-Filho, Jorge S./Pathology" w:date="2019-07-13T13:34:00Z"/>
          <w:rFonts w:ascii="Arial" w:eastAsia="Arial" w:hAnsi="Arial" w:cs="Arial"/>
          <w:color w:val="000000" w:themeColor="text1"/>
          <w:sz w:val="22"/>
        </w:rPr>
      </w:pPr>
    </w:p>
    <w:p w14:paraId="3CC51953" w14:textId="2FBD7A0E" w:rsidR="00C23ACC" w:rsidRPr="00E716BB" w:rsidRDefault="00C23ACC">
      <w:pPr>
        <w:spacing w:line="480" w:lineRule="auto"/>
        <w:rPr>
          <w:ins w:id="1382" w:author="Reis-Filho, Jorge S./Pathology" w:date="2019-07-13T13:34:00Z"/>
          <w:rFonts w:ascii="Arial" w:eastAsia="Arial" w:hAnsi="Arial" w:cs="Arial"/>
          <w:b/>
          <w:i/>
          <w:color w:val="0033CC"/>
          <w:sz w:val="22"/>
          <w:szCs w:val="22"/>
          <w:rPrChange w:id="1383" w:author="Reis-Filho, Jorge S./Pathology" w:date="2019-07-13T23:17:00Z">
            <w:rPr>
              <w:ins w:id="1384" w:author="Reis-Filho, Jorge S./Pathology" w:date="2019-07-13T13:34:00Z"/>
              <w:rFonts w:ascii="Arial" w:eastAsia="Arial" w:hAnsi="Arial" w:cs="Arial"/>
              <w:color w:val="0033CC"/>
            </w:rPr>
          </w:rPrChange>
        </w:rPr>
        <w:pPrChange w:id="1385" w:author="Reis-Filho, Jorge S./Pathology" w:date="2019-07-13T13:35:00Z">
          <w:pPr>
            <w:jc w:val="both"/>
          </w:pPr>
        </w:pPrChange>
      </w:pPr>
      <w:bookmarkStart w:id="1386" w:name="_Hlk13918297"/>
      <w:ins w:id="1387" w:author="Reis-Filho, Jorge S./Pathology" w:date="2019-07-13T13:34:00Z">
        <w:r w:rsidRPr="00E716BB">
          <w:rPr>
            <w:rFonts w:ascii="Arial" w:eastAsia="Arial" w:hAnsi="Arial" w:cs="Arial"/>
            <w:b/>
            <w:i/>
            <w:color w:val="0033CC"/>
            <w:sz w:val="22"/>
            <w:szCs w:val="22"/>
            <w:rPrChange w:id="1388" w:author="Reis-Filho, Jorge S./Pathology" w:date="2019-07-13T23:17:00Z">
              <w:rPr>
                <w:rFonts w:ascii="Arial" w:eastAsia="Arial" w:hAnsi="Arial" w:cs="Arial"/>
                <w:b/>
                <w:i/>
                <w:color w:val="0033CC"/>
              </w:rPr>
            </w:rPrChange>
          </w:rPr>
          <w:t xml:space="preserve">Disease burden and </w:t>
        </w:r>
        <w:proofErr w:type="spellStart"/>
        <w:r w:rsidRPr="00E716BB">
          <w:rPr>
            <w:rFonts w:ascii="Arial" w:eastAsia="Arial" w:hAnsi="Arial" w:cs="Arial"/>
            <w:b/>
            <w:i/>
            <w:color w:val="0033CC"/>
            <w:sz w:val="22"/>
            <w:szCs w:val="22"/>
            <w:rPrChange w:id="1389" w:author="Reis-Filho, Jorge S./Pathology" w:date="2019-07-13T23:17:00Z">
              <w:rPr>
                <w:rFonts w:ascii="Arial" w:eastAsia="Arial" w:hAnsi="Arial" w:cs="Arial"/>
                <w:b/>
                <w:i/>
                <w:color w:val="0033CC"/>
              </w:rPr>
            </w:rPrChange>
          </w:rPr>
          <w:t>ctDNA</w:t>
        </w:r>
        <w:proofErr w:type="spellEnd"/>
        <w:r w:rsidRPr="00E716BB">
          <w:rPr>
            <w:rFonts w:ascii="Arial" w:eastAsia="Arial" w:hAnsi="Arial" w:cs="Arial"/>
            <w:b/>
            <w:i/>
            <w:color w:val="0033CC"/>
            <w:sz w:val="22"/>
            <w:szCs w:val="22"/>
            <w:rPrChange w:id="1390" w:author="Reis-Filho, Jorge S./Pathology" w:date="2019-07-13T23:17:00Z">
              <w:rPr>
                <w:rFonts w:ascii="Arial" w:eastAsia="Arial" w:hAnsi="Arial" w:cs="Arial"/>
                <w:b/>
                <w:i/>
                <w:color w:val="0033CC"/>
              </w:rPr>
            </w:rPrChange>
          </w:rPr>
          <w:t xml:space="preserve"> fraction</w:t>
        </w:r>
      </w:ins>
    </w:p>
    <w:bookmarkEnd w:id="1386"/>
    <w:p w14:paraId="400C8E85" w14:textId="1D080F19" w:rsidR="00BD21FF" w:rsidRPr="00E716BB" w:rsidRDefault="00800C60">
      <w:pPr>
        <w:spacing w:line="480" w:lineRule="auto"/>
        <w:rPr>
          <w:ins w:id="1391" w:author="Reis-Filho, Jorge S./Pathology" w:date="2019-07-13T14:06:00Z"/>
          <w:rFonts w:ascii="Arial" w:hAnsi="Arial" w:cs="Arial"/>
          <w:color w:val="0033CC"/>
          <w:sz w:val="22"/>
          <w:szCs w:val="22"/>
          <w:rPrChange w:id="1392" w:author="Reis-Filho, Jorge S./Pathology" w:date="2019-07-13T23:17:00Z">
            <w:rPr>
              <w:ins w:id="1393" w:author="Reis-Filho, Jorge S./Pathology" w:date="2019-07-13T14:06:00Z"/>
              <w:rFonts w:ascii="Arial" w:hAnsi="Arial" w:cs="Arial"/>
              <w:sz w:val="22"/>
              <w:szCs w:val="22"/>
            </w:rPr>
          </w:rPrChange>
        </w:rPr>
      </w:pPr>
      <w:ins w:id="1394" w:author="David Brown" w:date="2019-07-18T03:10:00Z">
        <w:r>
          <w:rPr>
            <w:rFonts w:ascii="Arial" w:hAnsi="Arial" w:cs="Arial"/>
            <w:color w:val="0033CC"/>
            <w:sz w:val="22"/>
            <w:szCs w:val="22"/>
          </w:rPr>
          <w:t xml:space="preserve">The </w:t>
        </w:r>
      </w:ins>
      <w:proofErr w:type="spellStart"/>
      <w:ins w:id="1395" w:author="Reis-Filho, Jorge S./Pathology" w:date="2019-07-13T14:04:00Z">
        <w:r w:rsidR="00BD21FF" w:rsidRPr="00E716BB">
          <w:rPr>
            <w:rFonts w:ascii="Arial" w:hAnsi="Arial" w:cs="Arial"/>
            <w:color w:val="0033CC"/>
            <w:sz w:val="22"/>
            <w:szCs w:val="22"/>
            <w:rPrChange w:id="1396" w:author="Reis-Filho, Jorge S./Pathology" w:date="2019-07-13T23:17:00Z">
              <w:rPr>
                <w:rFonts w:ascii="Arial" w:hAnsi="Arial" w:cs="Arial"/>
                <w:sz w:val="22"/>
                <w:szCs w:val="22"/>
              </w:rPr>
            </w:rPrChange>
          </w:rPr>
          <w:t>ctDNA</w:t>
        </w:r>
        <w:proofErr w:type="spellEnd"/>
        <w:r w:rsidR="00BD21FF" w:rsidRPr="00E716BB">
          <w:rPr>
            <w:rFonts w:ascii="Arial" w:hAnsi="Arial" w:cs="Arial"/>
            <w:color w:val="0033CC"/>
            <w:sz w:val="22"/>
            <w:szCs w:val="22"/>
            <w:rPrChange w:id="1397" w:author="Reis-Filho, Jorge S./Pathology" w:date="2019-07-13T23:17:00Z">
              <w:rPr>
                <w:rFonts w:ascii="Arial" w:hAnsi="Arial" w:cs="Arial"/>
                <w:sz w:val="22"/>
                <w:szCs w:val="22"/>
              </w:rPr>
            </w:rPrChange>
          </w:rPr>
          <w:t xml:space="preserve"> fraction for each plasma sample was estimated from clonal biopsy-matched mutations. </w:t>
        </w:r>
      </w:ins>
      <w:ins w:id="1398" w:author="Reis-Filho, Jorge S./Pathology" w:date="2019-07-13T14:05:00Z">
        <w:r w:rsidR="00BD21FF" w:rsidRPr="00E716BB">
          <w:rPr>
            <w:rFonts w:ascii="Arial" w:hAnsi="Arial" w:cs="Arial"/>
            <w:color w:val="0033CC"/>
            <w:sz w:val="22"/>
            <w:szCs w:val="22"/>
            <w:rPrChange w:id="1399" w:author="Reis-Filho, Jorge S./Pathology" w:date="2019-07-13T23:17:00Z">
              <w:rPr>
                <w:rFonts w:ascii="Arial" w:hAnsi="Arial" w:cs="Arial"/>
                <w:sz w:val="22"/>
                <w:szCs w:val="22"/>
              </w:rPr>
            </w:rPrChange>
          </w:rPr>
          <w:t>Briefly, w</w:t>
        </w:r>
      </w:ins>
      <w:ins w:id="1400" w:author="Reis-Filho, Jorge S./Pathology" w:date="2019-07-13T14:04:00Z">
        <w:r w:rsidR="00BD21FF" w:rsidRPr="00E716BB">
          <w:rPr>
            <w:rFonts w:ascii="Arial" w:hAnsi="Arial" w:cs="Arial"/>
            <w:color w:val="0033CC"/>
            <w:sz w:val="22"/>
            <w:szCs w:val="22"/>
            <w:rPrChange w:id="1401" w:author="Reis-Filho, Jorge S./Pathology" w:date="2019-07-13T23:17:00Z">
              <w:rPr>
                <w:rFonts w:ascii="Arial" w:hAnsi="Arial" w:cs="Arial"/>
                <w:sz w:val="22"/>
                <w:szCs w:val="22"/>
              </w:rPr>
            </w:rPrChange>
          </w:rPr>
          <w:t>e first obtain</w:t>
        </w:r>
      </w:ins>
      <w:ins w:id="1402" w:author="Reis-Filho, Jorge S./Pathology" w:date="2019-07-13T14:05:00Z">
        <w:r w:rsidR="00BD21FF" w:rsidRPr="00E716BB">
          <w:rPr>
            <w:rFonts w:ascii="Arial" w:hAnsi="Arial" w:cs="Arial"/>
            <w:color w:val="0033CC"/>
            <w:sz w:val="22"/>
            <w:szCs w:val="22"/>
            <w:rPrChange w:id="1403" w:author="Reis-Filho, Jorge S./Pathology" w:date="2019-07-13T23:17:00Z">
              <w:rPr>
                <w:rFonts w:ascii="Arial" w:hAnsi="Arial" w:cs="Arial"/>
                <w:sz w:val="22"/>
                <w:szCs w:val="22"/>
              </w:rPr>
            </w:rPrChange>
          </w:rPr>
          <w:t>ed</w:t>
        </w:r>
      </w:ins>
      <w:ins w:id="1404" w:author="Reis-Filho, Jorge S./Pathology" w:date="2019-07-13T14:04:00Z">
        <w:r w:rsidR="00BD21FF" w:rsidRPr="00E716BB">
          <w:rPr>
            <w:rFonts w:ascii="Arial" w:hAnsi="Arial" w:cs="Arial"/>
            <w:color w:val="0033CC"/>
            <w:sz w:val="22"/>
            <w:szCs w:val="22"/>
            <w:rPrChange w:id="1405" w:author="Reis-Filho, Jorge S./Pathology" w:date="2019-07-13T23:17:00Z">
              <w:rPr>
                <w:rFonts w:ascii="Arial" w:hAnsi="Arial" w:cs="Arial"/>
                <w:sz w:val="22"/>
                <w:szCs w:val="22"/>
              </w:rPr>
            </w:rPrChange>
          </w:rPr>
          <w:t xml:space="preserve"> </w:t>
        </w:r>
      </w:ins>
      <w:ins w:id="1406" w:author="David Brown" w:date="2019-07-18T03:11:00Z">
        <w:r>
          <w:rPr>
            <w:rFonts w:ascii="Arial" w:hAnsi="Arial" w:cs="Arial"/>
            <w:color w:val="0033CC"/>
            <w:sz w:val="22"/>
            <w:szCs w:val="22"/>
          </w:rPr>
          <w:t xml:space="preserve">the </w:t>
        </w:r>
      </w:ins>
      <w:ins w:id="1407" w:author="Reis-Filho, Jorge S./Pathology" w:date="2019-07-13T14:04:00Z">
        <w:r w:rsidR="00BD21FF" w:rsidRPr="00E716BB">
          <w:rPr>
            <w:rFonts w:ascii="Arial" w:hAnsi="Arial" w:cs="Arial"/>
            <w:color w:val="0033CC"/>
            <w:sz w:val="22"/>
            <w:szCs w:val="22"/>
            <w:rPrChange w:id="1408" w:author="Reis-Filho, Jorge S./Pathology" w:date="2019-07-13T23:17:00Z">
              <w:rPr>
                <w:rFonts w:ascii="Arial" w:hAnsi="Arial" w:cs="Arial"/>
                <w:sz w:val="22"/>
                <w:szCs w:val="22"/>
              </w:rPr>
            </w:rPrChange>
          </w:rPr>
          <w:t>CCF estimate</w:t>
        </w:r>
        <w:del w:id="1409" w:author="David Brown" w:date="2019-07-18T03:11:00Z">
          <w:r w:rsidR="00BD21FF" w:rsidRPr="00E716BB" w:rsidDel="00800C60">
            <w:rPr>
              <w:rFonts w:ascii="Arial" w:hAnsi="Arial" w:cs="Arial"/>
              <w:color w:val="0033CC"/>
              <w:sz w:val="22"/>
              <w:szCs w:val="22"/>
              <w:rPrChange w:id="1410" w:author="Reis-Filho, Jorge S./Pathology" w:date="2019-07-13T23:17:00Z">
                <w:rPr>
                  <w:rFonts w:ascii="Arial" w:hAnsi="Arial" w:cs="Arial"/>
                  <w:sz w:val="22"/>
                  <w:szCs w:val="22"/>
                </w:rPr>
              </w:rPrChange>
            </w:rPr>
            <w:delText>s</w:delText>
          </w:r>
        </w:del>
        <w:r w:rsidR="00BD21FF" w:rsidRPr="00E716BB">
          <w:rPr>
            <w:rFonts w:ascii="Arial" w:hAnsi="Arial" w:cs="Arial"/>
            <w:color w:val="0033CC"/>
            <w:sz w:val="22"/>
            <w:szCs w:val="22"/>
            <w:rPrChange w:id="1411" w:author="Reis-Filho, Jorge S./Pathology" w:date="2019-07-13T23:17:00Z">
              <w:rPr>
                <w:rFonts w:ascii="Arial" w:hAnsi="Arial" w:cs="Arial"/>
                <w:sz w:val="22"/>
                <w:szCs w:val="22"/>
              </w:rPr>
            </w:rPrChange>
          </w:rPr>
          <w:t xml:space="preserve"> for somatic mutations detected in the matched tumor biopsy sample using the FACETS algorithm as previously described (</w:t>
        </w:r>
      </w:ins>
      <w:ins w:id="1412" w:author="Reis-Filho, Jorge S./Pathology" w:date="2019-07-13T14:05:00Z">
        <w:r w:rsidR="00BD21FF" w:rsidRPr="00E716BB">
          <w:rPr>
            <w:rFonts w:ascii="Arial" w:hAnsi="Arial" w:cs="Arial"/>
            <w:color w:val="0033CC"/>
            <w:sz w:val="22"/>
            <w:szCs w:val="22"/>
            <w:rPrChange w:id="1413" w:author="Reis-Filho, Jorge S./Pathology" w:date="2019-07-13T23:17:00Z">
              <w:rPr>
                <w:rFonts w:ascii="Arial" w:hAnsi="Arial" w:cs="Arial"/>
                <w:sz w:val="22"/>
                <w:szCs w:val="22"/>
              </w:rPr>
            </w:rPrChange>
          </w:rPr>
          <w:t xml:space="preserve">PMID: </w:t>
        </w:r>
        <w:r w:rsidR="00BD21FF" w:rsidRPr="00E716BB">
          <w:rPr>
            <w:rFonts w:ascii="Arial" w:hAnsi="Arial" w:cs="Arial"/>
            <w:color w:val="0033CC"/>
            <w:sz w:val="22"/>
            <w:szCs w:val="22"/>
            <w:rPrChange w:id="1414" w:author="Reis-Filho, Jorge S./Pathology" w:date="2019-07-13T23:17:00Z">
              <w:rPr>
                <w:rFonts w:ascii="Arial" w:hAnsi="Arial" w:cs="Arial"/>
                <w:sz w:val="22"/>
                <w:szCs w:val="22"/>
              </w:rPr>
            </w:rPrChange>
          </w:rPr>
          <w:lastRenderedPageBreak/>
          <w:t>27270079</w:t>
        </w:r>
      </w:ins>
      <w:ins w:id="1415" w:author="Reis-Filho, Jorge S./Pathology" w:date="2019-07-13T14:04:00Z">
        <w:r w:rsidR="00BD21FF" w:rsidRPr="00E716BB">
          <w:rPr>
            <w:rFonts w:ascii="Arial" w:hAnsi="Arial" w:cs="Arial"/>
            <w:color w:val="0033CC"/>
            <w:sz w:val="22"/>
            <w:szCs w:val="22"/>
            <w:rPrChange w:id="1416" w:author="Reis-Filho, Jorge S./Pathology" w:date="2019-07-13T23:17:00Z">
              <w:rPr>
                <w:rFonts w:ascii="Arial" w:hAnsi="Arial" w:cs="Arial"/>
                <w:sz w:val="22"/>
                <w:szCs w:val="22"/>
              </w:rPr>
            </w:rPrChange>
          </w:rPr>
          <w:t>)</w:t>
        </w:r>
      </w:ins>
      <w:ins w:id="1417" w:author="Reis-Filho, Jorge S./Pathology" w:date="2019-07-13T14:05:00Z">
        <w:r w:rsidR="00BD21FF" w:rsidRPr="00E716BB">
          <w:rPr>
            <w:rFonts w:ascii="Arial" w:hAnsi="Arial" w:cs="Arial"/>
            <w:color w:val="0033CC"/>
            <w:sz w:val="22"/>
            <w:szCs w:val="22"/>
            <w:rPrChange w:id="1418" w:author="Reis-Filho, Jorge S./Pathology" w:date="2019-07-13T23:17:00Z">
              <w:rPr>
                <w:rFonts w:ascii="Arial" w:hAnsi="Arial" w:cs="Arial"/>
                <w:sz w:val="22"/>
                <w:szCs w:val="22"/>
              </w:rPr>
            </w:rPrChange>
          </w:rPr>
          <w:t xml:space="preserve">, and then </w:t>
        </w:r>
      </w:ins>
      <w:ins w:id="1419" w:author="Reis-Filho, Jorge S./Pathology" w:date="2019-07-13T14:06:00Z">
        <w:r w:rsidR="00BD21FF" w:rsidRPr="00E716BB">
          <w:rPr>
            <w:rFonts w:ascii="Arial" w:hAnsi="Arial" w:cs="Arial"/>
            <w:color w:val="0033CC"/>
            <w:sz w:val="22"/>
            <w:szCs w:val="22"/>
            <w:rPrChange w:id="1420" w:author="Reis-Filho, Jorge S./Pathology" w:date="2019-07-13T23:17:00Z">
              <w:rPr>
                <w:rFonts w:ascii="Arial" w:hAnsi="Arial" w:cs="Arial"/>
                <w:sz w:val="22"/>
                <w:szCs w:val="22"/>
              </w:rPr>
            </w:rPrChange>
          </w:rPr>
          <w:t xml:space="preserve">derived the </w:t>
        </w:r>
        <w:proofErr w:type="spellStart"/>
        <w:r w:rsidR="00BD21FF" w:rsidRPr="00E716BB">
          <w:rPr>
            <w:rFonts w:ascii="Arial" w:hAnsi="Arial" w:cs="Arial"/>
            <w:color w:val="0033CC"/>
            <w:sz w:val="22"/>
            <w:szCs w:val="22"/>
            <w:rPrChange w:id="1421" w:author="Reis-Filho, Jorge S./Pathology" w:date="2019-07-13T23:17:00Z">
              <w:rPr>
                <w:rFonts w:ascii="Arial" w:hAnsi="Arial" w:cs="Arial"/>
                <w:sz w:val="22"/>
                <w:szCs w:val="22"/>
              </w:rPr>
            </w:rPrChange>
          </w:rPr>
          <w:t>ctDNA</w:t>
        </w:r>
        <w:proofErr w:type="spellEnd"/>
        <w:r w:rsidR="00BD21FF" w:rsidRPr="00E716BB">
          <w:rPr>
            <w:rFonts w:ascii="Arial" w:hAnsi="Arial" w:cs="Arial"/>
            <w:color w:val="0033CC"/>
            <w:sz w:val="22"/>
            <w:szCs w:val="22"/>
            <w:rPrChange w:id="1422" w:author="Reis-Filho, Jorge S./Pathology" w:date="2019-07-13T23:17:00Z">
              <w:rPr>
                <w:rFonts w:ascii="Arial" w:hAnsi="Arial" w:cs="Arial"/>
                <w:sz w:val="22"/>
                <w:szCs w:val="22"/>
              </w:rPr>
            </w:rPrChange>
          </w:rPr>
          <w:t xml:space="preserve"> based on the </w:t>
        </w:r>
        <w:del w:id="1423" w:author="David Brown" w:date="2019-07-18T03:11:00Z">
          <w:r w:rsidR="00BD21FF" w:rsidRPr="00E716BB" w:rsidDel="00800C60">
            <w:rPr>
              <w:rFonts w:ascii="Arial" w:hAnsi="Arial" w:cs="Arial"/>
              <w:color w:val="0033CC"/>
              <w:sz w:val="22"/>
              <w:szCs w:val="22"/>
              <w:rPrChange w:id="1424" w:author="Reis-Filho, Jorge S./Pathology" w:date="2019-07-13T23:17:00Z">
                <w:rPr>
                  <w:rFonts w:ascii="Arial" w:hAnsi="Arial" w:cs="Arial"/>
                  <w:sz w:val="22"/>
                  <w:szCs w:val="22"/>
                </w:rPr>
              </w:rPrChange>
            </w:rPr>
            <w:delText xml:space="preserve">cfDNA </w:delText>
          </w:r>
        </w:del>
        <w:r w:rsidR="00BD21FF" w:rsidRPr="00E716BB">
          <w:rPr>
            <w:rFonts w:ascii="Arial" w:hAnsi="Arial" w:cs="Arial"/>
            <w:color w:val="0033CC"/>
            <w:sz w:val="22"/>
            <w:szCs w:val="22"/>
            <w:rPrChange w:id="1425" w:author="Reis-Filho, Jorge S./Pathology" w:date="2019-07-13T23:17:00Z">
              <w:rPr>
                <w:rFonts w:ascii="Arial" w:hAnsi="Arial" w:cs="Arial"/>
                <w:sz w:val="22"/>
                <w:szCs w:val="22"/>
              </w:rPr>
            </w:rPrChange>
          </w:rPr>
          <w:t xml:space="preserve">VAF </w:t>
        </w:r>
      </w:ins>
      <w:ins w:id="1426" w:author="David Brown" w:date="2019-07-18T03:11:00Z">
        <w:r>
          <w:rPr>
            <w:rFonts w:ascii="Arial" w:hAnsi="Arial" w:cs="Arial"/>
            <w:color w:val="0033CC"/>
            <w:sz w:val="22"/>
            <w:szCs w:val="22"/>
          </w:rPr>
          <w:t xml:space="preserve">in </w:t>
        </w:r>
        <w:r w:rsidRPr="00B1731B">
          <w:rPr>
            <w:rFonts w:ascii="Arial" w:hAnsi="Arial" w:cs="Arial"/>
            <w:color w:val="0033CC"/>
            <w:sz w:val="22"/>
            <w:szCs w:val="22"/>
          </w:rPr>
          <w:t xml:space="preserve">cfDNA </w:t>
        </w:r>
      </w:ins>
      <w:ins w:id="1427" w:author="Reis-Filho, Jorge S./Pathology" w:date="2019-07-13T14:06:00Z">
        <w:r w:rsidR="00BD21FF" w:rsidRPr="00E716BB">
          <w:rPr>
            <w:rFonts w:ascii="Arial" w:hAnsi="Arial" w:cs="Arial"/>
            <w:color w:val="0033CC"/>
            <w:sz w:val="22"/>
            <w:szCs w:val="22"/>
            <w:rPrChange w:id="1428" w:author="Reis-Filho, Jorge S./Pathology" w:date="2019-07-13T23:17:00Z">
              <w:rPr>
                <w:rFonts w:ascii="Arial" w:hAnsi="Arial" w:cs="Arial"/>
                <w:sz w:val="22"/>
                <w:szCs w:val="22"/>
              </w:rPr>
            </w:rPrChange>
          </w:rPr>
          <w:t xml:space="preserve">of the biopsy-matched </w:t>
        </w:r>
      </w:ins>
      <w:ins w:id="1429" w:author="Reis-Filho, Jorge S./Pathology" w:date="2019-07-13T14:04:00Z">
        <w:r w:rsidR="00BD21FF" w:rsidRPr="00E716BB">
          <w:rPr>
            <w:rFonts w:ascii="Arial" w:hAnsi="Arial" w:cs="Arial"/>
            <w:color w:val="0033CC"/>
            <w:sz w:val="22"/>
            <w:szCs w:val="22"/>
            <w:rPrChange w:id="1430" w:author="Reis-Filho, Jorge S./Pathology" w:date="2019-07-13T23:17:00Z">
              <w:rPr>
                <w:rFonts w:ascii="Arial" w:hAnsi="Arial" w:cs="Arial"/>
                <w:sz w:val="22"/>
                <w:szCs w:val="22"/>
              </w:rPr>
            </w:rPrChange>
          </w:rPr>
          <w:t>clonal mutations.</w:t>
        </w:r>
        <w:del w:id="1431" w:author="David Brown" w:date="2019-07-18T03:11:00Z">
          <w:r w:rsidR="00BD21FF" w:rsidRPr="00E716BB" w:rsidDel="00800C60">
            <w:rPr>
              <w:rFonts w:ascii="Arial" w:hAnsi="Arial" w:cs="Arial"/>
              <w:color w:val="0033CC"/>
              <w:sz w:val="22"/>
              <w:szCs w:val="22"/>
              <w:rPrChange w:id="1432" w:author="Reis-Filho, Jorge S./Pathology" w:date="2019-07-13T23:17:00Z">
                <w:rPr>
                  <w:rFonts w:ascii="Arial" w:hAnsi="Arial" w:cs="Arial"/>
                  <w:sz w:val="22"/>
                  <w:szCs w:val="22"/>
                </w:rPr>
              </w:rPrChange>
            </w:rPr>
            <w:delText xml:space="preserve"> </w:delText>
          </w:r>
        </w:del>
      </w:ins>
    </w:p>
    <w:p w14:paraId="7098798C" w14:textId="77777777" w:rsidR="00BD21FF" w:rsidRPr="00E716BB" w:rsidRDefault="00BD21FF">
      <w:pPr>
        <w:spacing w:line="480" w:lineRule="auto"/>
        <w:rPr>
          <w:ins w:id="1433" w:author="Reis-Filho, Jorge S./Pathology" w:date="2019-07-13T14:06:00Z"/>
          <w:rFonts w:ascii="Arial" w:eastAsia="Arial" w:hAnsi="Arial" w:cs="Arial"/>
          <w:color w:val="0033CC"/>
          <w:sz w:val="22"/>
          <w:szCs w:val="22"/>
        </w:rPr>
      </w:pPr>
    </w:p>
    <w:p w14:paraId="0A2A3530" w14:textId="4CE68114" w:rsidR="00C23ACC" w:rsidRPr="00E716BB" w:rsidRDefault="00C23ACC">
      <w:pPr>
        <w:spacing w:line="480" w:lineRule="auto"/>
        <w:rPr>
          <w:ins w:id="1434" w:author="Reis-Filho, Jorge S./Pathology" w:date="2019-07-13T13:34:00Z"/>
          <w:rFonts w:ascii="Arial" w:eastAsia="Arial" w:hAnsi="Arial" w:cs="Arial"/>
          <w:color w:val="0033CC"/>
          <w:sz w:val="22"/>
          <w:szCs w:val="22"/>
          <w:lang w:val="en"/>
          <w:rPrChange w:id="1435" w:author="Reis-Filho, Jorge S./Pathology" w:date="2019-07-13T23:17:00Z">
            <w:rPr>
              <w:ins w:id="1436" w:author="Reis-Filho, Jorge S./Pathology" w:date="2019-07-13T13:34:00Z"/>
              <w:rFonts w:ascii="Arial" w:eastAsia="Arial" w:hAnsi="Arial" w:cs="Arial"/>
              <w:color w:val="0033CC"/>
              <w:lang w:val="en"/>
            </w:rPr>
          </w:rPrChange>
        </w:rPr>
        <w:pPrChange w:id="1437" w:author="Reis-Filho, Jorge S./Pathology" w:date="2019-07-13T13:35:00Z">
          <w:pPr>
            <w:jc w:val="both"/>
          </w:pPr>
        </w:pPrChange>
      </w:pPr>
      <w:ins w:id="1438" w:author="Reis-Filho, Jorge S./Pathology" w:date="2019-07-13T13:35:00Z">
        <w:r w:rsidRPr="00E716BB">
          <w:rPr>
            <w:rFonts w:ascii="Arial" w:eastAsia="Arial" w:hAnsi="Arial" w:cs="Arial"/>
            <w:color w:val="0033CC"/>
            <w:sz w:val="22"/>
            <w:szCs w:val="22"/>
            <w:rPrChange w:id="1439" w:author="Reis-Filho, Jorge S./Pathology" w:date="2019-07-13T23:17:00Z">
              <w:rPr>
                <w:rFonts w:ascii="Arial" w:eastAsia="Arial" w:hAnsi="Arial" w:cs="Arial"/>
                <w:color w:val="0033CC"/>
              </w:rPr>
            </w:rPrChange>
          </w:rPr>
          <w:t>Seventy-seven</w:t>
        </w:r>
      </w:ins>
      <w:ins w:id="1440" w:author="Reis-Filho, Jorge S./Pathology" w:date="2019-07-13T13:34:00Z">
        <w:r w:rsidRPr="00E716BB">
          <w:rPr>
            <w:rFonts w:ascii="Arial" w:eastAsia="Arial" w:hAnsi="Arial" w:cs="Arial"/>
            <w:color w:val="0033CC"/>
            <w:sz w:val="22"/>
            <w:szCs w:val="22"/>
            <w:rPrChange w:id="1441" w:author="Reis-Filho, Jorge S./Pathology" w:date="2019-07-13T23:17:00Z">
              <w:rPr>
                <w:rFonts w:ascii="Arial" w:eastAsia="Arial" w:hAnsi="Arial" w:cs="Arial"/>
                <w:color w:val="0033CC"/>
              </w:rPr>
            </w:rPrChange>
          </w:rPr>
          <w:t xml:space="preserve"> </w:t>
        </w:r>
        <w:del w:id="1442" w:author="David Brown" w:date="2019-07-18T03:11:00Z">
          <w:r w:rsidRPr="00E716BB" w:rsidDel="00800C60">
            <w:rPr>
              <w:rFonts w:ascii="Arial" w:eastAsia="Arial" w:hAnsi="Arial" w:cs="Arial"/>
              <w:color w:val="0033CC"/>
              <w:sz w:val="22"/>
              <w:szCs w:val="22"/>
              <w:rPrChange w:id="1443" w:author="Reis-Filho, Jorge S./Pathology" w:date="2019-07-13T23:17:00Z">
                <w:rPr>
                  <w:rFonts w:ascii="Arial" w:eastAsia="Arial" w:hAnsi="Arial" w:cs="Arial"/>
                  <w:color w:val="0033CC"/>
                </w:rPr>
              </w:rPrChange>
            </w:rPr>
            <w:delText>o</w:delText>
          </w:r>
          <w:r w:rsidRPr="00E716BB" w:rsidDel="00800C60">
            <w:rPr>
              <w:rFonts w:ascii="Arial" w:eastAsia="Arial" w:hAnsi="Arial" w:cs="Arial"/>
              <w:color w:val="0033CC"/>
              <w:sz w:val="22"/>
              <w:szCs w:val="22"/>
              <w:lang w:val="en"/>
              <w:rPrChange w:id="1444" w:author="Reis-Filho, Jorge S./Pathology" w:date="2019-07-13T23:17:00Z">
                <w:rPr>
                  <w:rFonts w:ascii="Arial" w:eastAsia="Arial" w:hAnsi="Arial" w:cs="Arial"/>
                  <w:color w:val="0033CC"/>
                  <w:lang w:val="en"/>
                </w:rPr>
              </w:rPrChange>
            </w:rPr>
            <w:delText>f</w:delText>
          </w:r>
        </w:del>
      </w:ins>
      <w:ins w:id="1445" w:author="David Brown" w:date="2019-07-18T03:12:00Z">
        <w:r w:rsidR="00800C60">
          <w:rPr>
            <w:rFonts w:ascii="Arial" w:eastAsia="Arial" w:hAnsi="Arial" w:cs="Arial"/>
            <w:color w:val="0033CC"/>
            <w:sz w:val="22"/>
            <w:szCs w:val="22"/>
          </w:rPr>
          <w:t>of</w:t>
        </w:r>
      </w:ins>
      <w:ins w:id="1446" w:author="Reis-Filho, Jorge S./Pathology" w:date="2019-07-13T13:34:00Z">
        <w:r w:rsidRPr="00E716BB">
          <w:rPr>
            <w:rFonts w:ascii="Arial" w:eastAsia="Arial" w:hAnsi="Arial" w:cs="Arial"/>
            <w:color w:val="0033CC"/>
            <w:sz w:val="22"/>
            <w:szCs w:val="22"/>
            <w:lang w:val="en"/>
            <w:rPrChange w:id="1447" w:author="Reis-Filho, Jorge S./Pathology" w:date="2019-07-13T23:17:00Z">
              <w:rPr>
                <w:rFonts w:ascii="Arial" w:eastAsia="Arial" w:hAnsi="Arial" w:cs="Arial"/>
                <w:color w:val="0033CC"/>
                <w:lang w:val="en"/>
              </w:rPr>
            </w:rPrChange>
          </w:rPr>
          <w:t xml:space="preserve"> the 80 patients in the </w:t>
        </w:r>
      </w:ins>
      <w:ins w:id="1448" w:author="Reis-Filho, Jorge S./Pathology" w:date="2019-07-13T22:17:00Z">
        <w:r w:rsidR="00BE6275" w:rsidRPr="00E716BB">
          <w:rPr>
            <w:rFonts w:ascii="Arial" w:eastAsia="Arial" w:hAnsi="Arial" w:cs="Arial"/>
            <w:color w:val="0033CC"/>
            <w:sz w:val="22"/>
            <w:szCs w:val="22"/>
            <w:lang w:val="en"/>
          </w:rPr>
          <w:t>N</w:t>
        </w:r>
      </w:ins>
      <w:ins w:id="1449" w:author="Reis-Filho, Jorge S./Pathology" w:date="2019-07-13T22:18:00Z">
        <w:r w:rsidR="00BE6275" w:rsidRPr="00E716BB">
          <w:rPr>
            <w:rFonts w:ascii="Arial" w:eastAsia="Arial" w:hAnsi="Arial" w:cs="Arial"/>
            <w:color w:val="0033CC"/>
            <w:sz w:val="22"/>
            <w:szCs w:val="22"/>
            <w:lang w:val="en"/>
          </w:rPr>
          <w:t xml:space="preserve">SCLC and MBC </w:t>
        </w:r>
      </w:ins>
      <w:ins w:id="1450" w:author="Reis-Filho, Jorge S./Pathology" w:date="2019-07-13T13:34:00Z">
        <w:r w:rsidRPr="00E716BB">
          <w:rPr>
            <w:rFonts w:ascii="Arial" w:eastAsia="Arial" w:hAnsi="Arial" w:cs="Arial"/>
            <w:color w:val="0033CC"/>
            <w:sz w:val="22"/>
            <w:szCs w:val="22"/>
            <w:lang w:val="en"/>
            <w:rPrChange w:id="1451" w:author="Reis-Filho, Jorge S./Pathology" w:date="2019-07-13T23:17:00Z">
              <w:rPr>
                <w:rFonts w:ascii="Arial" w:eastAsia="Arial" w:hAnsi="Arial" w:cs="Arial"/>
                <w:color w:val="0033CC"/>
                <w:lang w:val="en"/>
              </w:rPr>
            </w:rPrChange>
          </w:rPr>
          <w:t xml:space="preserve">cohorts had </w:t>
        </w:r>
      </w:ins>
      <w:ins w:id="1452" w:author="Reis-Filho, Jorge S./Pathology" w:date="2019-07-13T13:35:00Z">
        <w:r w:rsidRPr="00E716BB">
          <w:rPr>
            <w:rFonts w:ascii="Arial" w:eastAsia="Arial" w:hAnsi="Arial" w:cs="Arial"/>
            <w:color w:val="0033CC"/>
            <w:sz w:val="22"/>
            <w:szCs w:val="22"/>
            <w:lang w:val="en"/>
            <w:rPrChange w:id="1453" w:author="Reis-Filho, Jorge S./Pathology" w:date="2019-07-13T23:17:00Z">
              <w:rPr>
                <w:rFonts w:ascii="Arial" w:eastAsia="Arial" w:hAnsi="Arial" w:cs="Arial"/>
                <w:color w:val="0033CC"/>
                <w:lang w:val="en"/>
              </w:rPr>
            </w:rPrChange>
          </w:rPr>
          <w:t>computerized tomography (</w:t>
        </w:r>
      </w:ins>
      <w:ins w:id="1454" w:author="Reis-Filho, Jorge S./Pathology" w:date="2019-07-13T13:34:00Z">
        <w:r w:rsidRPr="00E716BB">
          <w:rPr>
            <w:rFonts w:ascii="Arial" w:eastAsia="Arial" w:hAnsi="Arial" w:cs="Arial"/>
            <w:color w:val="0033CC"/>
            <w:sz w:val="22"/>
            <w:szCs w:val="22"/>
            <w:lang w:val="en"/>
            <w:rPrChange w:id="1455" w:author="Reis-Filho, Jorge S./Pathology" w:date="2019-07-13T23:17:00Z">
              <w:rPr>
                <w:rFonts w:ascii="Arial" w:eastAsia="Arial" w:hAnsi="Arial" w:cs="Arial"/>
                <w:color w:val="0033CC"/>
                <w:lang w:val="en"/>
              </w:rPr>
            </w:rPrChange>
          </w:rPr>
          <w:t>CT</w:t>
        </w:r>
      </w:ins>
      <w:ins w:id="1456" w:author="Reis-Filho, Jorge S./Pathology" w:date="2019-07-13T13:35:00Z">
        <w:r w:rsidRPr="00E716BB">
          <w:rPr>
            <w:rFonts w:ascii="Arial" w:eastAsia="Arial" w:hAnsi="Arial" w:cs="Arial"/>
            <w:color w:val="0033CC"/>
            <w:sz w:val="22"/>
            <w:szCs w:val="22"/>
            <w:lang w:val="en"/>
            <w:rPrChange w:id="1457" w:author="Reis-Filho, Jorge S./Pathology" w:date="2019-07-13T23:17:00Z">
              <w:rPr>
                <w:rFonts w:ascii="Arial" w:eastAsia="Arial" w:hAnsi="Arial" w:cs="Arial"/>
                <w:color w:val="0033CC"/>
                <w:lang w:val="en"/>
              </w:rPr>
            </w:rPrChange>
          </w:rPr>
          <w:t>)</w:t>
        </w:r>
      </w:ins>
      <w:ins w:id="1458" w:author="Reis-Filho, Jorge S./Pathology" w:date="2019-07-13T13:34:00Z">
        <w:r w:rsidRPr="00E716BB">
          <w:rPr>
            <w:rFonts w:ascii="Arial" w:eastAsia="Arial" w:hAnsi="Arial" w:cs="Arial"/>
            <w:color w:val="0033CC"/>
            <w:sz w:val="22"/>
            <w:szCs w:val="22"/>
            <w:lang w:val="en"/>
            <w:rPrChange w:id="1459" w:author="Reis-Filho, Jorge S./Pathology" w:date="2019-07-13T23:17:00Z">
              <w:rPr>
                <w:rFonts w:ascii="Arial" w:eastAsia="Arial" w:hAnsi="Arial" w:cs="Arial"/>
                <w:color w:val="0033CC"/>
                <w:lang w:val="en"/>
              </w:rPr>
            </w:rPrChange>
          </w:rPr>
          <w:t xml:space="preserve"> </w:t>
        </w:r>
      </w:ins>
      <w:ins w:id="1460" w:author="Reis-Filho, Jorge S./Pathology" w:date="2019-07-13T13:35:00Z">
        <w:r w:rsidRPr="00E716BB">
          <w:rPr>
            <w:rFonts w:ascii="Arial" w:eastAsia="Arial" w:hAnsi="Arial" w:cs="Arial"/>
            <w:color w:val="0033CC"/>
            <w:sz w:val="22"/>
            <w:szCs w:val="22"/>
            <w:lang w:val="en"/>
            <w:rPrChange w:id="1461" w:author="Reis-Filho, Jorge S./Pathology" w:date="2019-07-13T23:17:00Z">
              <w:rPr>
                <w:rFonts w:ascii="Arial" w:eastAsia="Arial" w:hAnsi="Arial" w:cs="Arial"/>
                <w:color w:val="0033CC"/>
                <w:lang w:val="en"/>
              </w:rPr>
            </w:rPrChange>
          </w:rPr>
          <w:t xml:space="preserve">scans </w:t>
        </w:r>
      </w:ins>
      <w:ins w:id="1462" w:author="Reis-Filho, Jorge S./Pathology" w:date="2019-07-13T13:34:00Z">
        <w:r w:rsidRPr="00E716BB">
          <w:rPr>
            <w:rFonts w:ascii="Arial" w:eastAsia="Arial" w:hAnsi="Arial" w:cs="Arial"/>
            <w:color w:val="0033CC"/>
            <w:sz w:val="22"/>
            <w:szCs w:val="22"/>
            <w:lang w:val="en"/>
            <w:rPrChange w:id="1463" w:author="Reis-Filho, Jorge S./Pathology" w:date="2019-07-13T23:17:00Z">
              <w:rPr>
                <w:rFonts w:ascii="Arial" w:eastAsia="Arial" w:hAnsi="Arial" w:cs="Arial"/>
                <w:color w:val="0033CC"/>
                <w:lang w:val="en"/>
              </w:rPr>
            </w:rPrChange>
          </w:rPr>
          <w:t>available from which volumetric tumor measurements could be obtained</w:t>
        </w:r>
      </w:ins>
      <w:ins w:id="1464" w:author="Reis-Filho, Jorge S./Pathology" w:date="2019-07-13T13:36:00Z">
        <w:r w:rsidRPr="00E716BB">
          <w:rPr>
            <w:rFonts w:ascii="Arial" w:eastAsia="Arial" w:hAnsi="Arial" w:cs="Arial"/>
            <w:color w:val="0033CC"/>
            <w:sz w:val="22"/>
            <w:szCs w:val="22"/>
            <w:lang w:val="en"/>
            <w:rPrChange w:id="1465" w:author="Reis-Filho, Jorge S./Pathology" w:date="2019-07-13T23:17:00Z">
              <w:rPr>
                <w:rFonts w:ascii="Arial" w:eastAsia="Arial" w:hAnsi="Arial" w:cs="Arial"/>
                <w:color w:val="0033CC"/>
                <w:lang w:val="en"/>
              </w:rPr>
            </w:rPrChange>
          </w:rPr>
          <w:t>. Of these,</w:t>
        </w:r>
      </w:ins>
      <w:ins w:id="1466" w:author="Reis-Filho, Jorge S./Pathology" w:date="2019-07-13T13:34:00Z">
        <w:r w:rsidRPr="00E716BB">
          <w:rPr>
            <w:rFonts w:ascii="Arial" w:eastAsia="Arial" w:hAnsi="Arial" w:cs="Arial"/>
            <w:color w:val="0033CC"/>
            <w:sz w:val="22"/>
            <w:szCs w:val="22"/>
            <w:lang w:val="en"/>
            <w:rPrChange w:id="1467" w:author="Reis-Filho, Jorge S./Pathology" w:date="2019-07-13T23:17:00Z">
              <w:rPr>
                <w:rFonts w:ascii="Arial" w:eastAsia="Arial" w:hAnsi="Arial" w:cs="Arial"/>
                <w:color w:val="0033CC"/>
                <w:lang w:val="en"/>
              </w:rPr>
            </w:rPrChange>
          </w:rPr>
          <w:t xml:space="preserve"> 34 of the exams were CTs of the chest, abdomen, and pelvis without IV contrast, obtained as part of a</w:t>
        </w:r>
      </w:ins>
      <w:ins w:id="1468" w:author="Reis-Filho, Jorge S./Pathology" w:date="2019-07-13T13:36:00Z">
        <w:r w:rsidRPr="00E716BB">
          <w:rPr>
            <w:rFonts w:ascii="Arial" w:eastAsia="Arial" w:hAnsi="Arial" w:cs="Arial"/>
            <w:color w:val="0033CC"/>
            <w:sz w:val="22"/>
            <w:szCs w:val="22"/>
            <w:lang w:val="en"/>
            <w:rPrChange w:id="1469" w:author="Reis-Filho, Jorge S./Pathology" w:date="2019-07-13T23:17:00Z">
              <w:rPr>
                <w:rFonts w:ascii="Arial" w:eastAsia="Arial" w:hAnsi="Arial" w:cs="Arial"/>
                <w:color w:val="0033CC"/>
                <w:lang w:val="en"/>
              </w:rPr>
            </w:rPrChange>
          </w:rPr>
          <w:t xml:space="preserve"> positron emission tomography</w:t>
        </w:r>
      </w:ins>
      <w:ins w:id="1470" w:author="Reis-Filho, Jorge S./Pathology" w:date="2019-07-13T13:34:00Z">
        <w:r w:rsidRPr="00E716BB">
          <w:rPr>
            <w:rFonts w:ascii="Arial" w:eastAsia="Arial" w:hAnsi="Arial" w:cs="Arial"/>
            <w:color w:val="0033CC"/>
            <w:sz w:val="22"/>
            <w:szCs w:val="22"/>
            <w:lang w:val="en"/>
            <w:rPrChange w:id="1471" w:author="Reis-Filho, Jorge S./Pathology" w:date="2019-07-13T23:17:00Z">
              <w:rPr>
                <w:rFonts w:ascii="Arial" w:eastAsia="Arial" w:hAnsi="Arial" w:cs="Arial"/>
                <w:color w:val="0033CC"/>
                <w:lang w:val="en"/>
              </w:rPr>
            </w:rPrChange>
          </w:rPr>
          <w:t xml:space="preserve"> </w:t>
        </w:r>
      </w:ins>
      <w:ins w:id="1472" w:author="Reis-Filho, Jorge S./Pathology" w:date="2019-07-13T13:36:00Z">
        <w:r w:rsidRPr="00E716BB">
          <w:rPr>
            <w:rFonts w:ascii="Arial" w:eastAsia="Arial" w:hAnsi="Arial" w:cs="Arial"/>
            <w:color w:val="0033CC"/>
            <w:sz w:val="22"/>
            <w:szCs w:val="22"/>
            <w:lang w:val="en"/>
            <w:rPrChange w:id="1473" w:author="Reis-Filho, Jorge S./Pathology" w:date="2019-07-13T23:17:00Z">
              <w:rPr>
                <w:rFonts w:ascii="Arial" w:eastAsia="Arial" w:hAnsi="Arial" w:cs="Arial"/>
                <w:color w:val="0033CC"/>
                <w:lang w:val="en"/>
              </w:rPr>
            </w:rPrChange>
          </w:rPr>
          <w:t>(</w:t>
        </w:r>
      </w:ins>
      <w:ins w:id="1474" w:author="Reis-Filho, Jorge S./Pathology" w:date="2019-07-13T13:34:00Z">
        <w:r w:rsidRPr="00E716BB">
          <w:rPr>
            <w:rFonts w:ascii="Arial" w:eastAsia="Arial" w:hAnsi="Arial" w:cs="Arial"/>
            <w:color w:val="0033CC"/>
            <w:sz w:val="22"/>
            <w:szCs w:val="22"/>
            <w:lang w:val="en"/>
            <w:rPrChange w:id="1475" w:author="Reis-Filho, Jorge S./Pathology" w:date="2019-07-13T23:17:00Z">
              <w:rPr>
                <w:rFonts w:ascii="Arial" w:eastAsia="Arial" w:hAnsi="Arial" w:cs="Arial"/>
                <w:color w:val="0033CC"/>
                <w:lang w:val="en"/>
              </w:rPr>
            </w:rPrChange>
          </w:rPr>
          <w:t>PET</w:t>
        </w:r>
      </w:ins>
      <w:ins w:id="1476" w:author="Reis-Filho, Jorge S./Pathology" w:date="2019-07-13T13:36:00Z">
        <w:r w:rsidRPr="00E716BB">
          <w:rPr>
            <w:rFonts w:ascii="Arial" w:eastAsia="Arial" w:hAnsi="Arial" w:cs="Arial"/>
            <w:color w:val="0033CC"/>
            <w:sz w:val="22"/>
            <w:szCs w:val="22"/>
            <w:lang w:val="en"/>
            <w:rPrChange w:id="1477" w:author="Reis-Filho, Jorge S./Pathology" w:date="2019-07-13T23:17:00Z">
              <w:rPr>
                <w:rFonts w:ascii="Arial" w:eastAsia="Arial" w:hAnsi="Arial" w:cs="Arial"/>
                <w:color w:val="0033CC"/>
                <w:lang w:val="en"/>
              </w:rPr>
            </w:rPrChange>
          </w:rPr>
          <w:t>)</w:t>
        </w:r>
      </w:ins>
      <w:ins w:id="1478" w:author="Reis-Filho, Jorge S./Pathology" w:date="2019-07-13T13:34:00Z">
        <w:r w:rsidRPr="00E716BB">
          <w:rPr>
            <w:rFonts w:ascii="Arial" w:eastAsia="Arial" w:hAnsi="Arial" w:cs="Arial"/>
            <w:color w:val="0033CC"/>
            <w:sz w:val="22"/>
            <w:szCs w:val="22"/>
            <w:lang w:val="en"/>
            <w:rPrChange w:id="1479" w:author="Reis-Filho, Jorge S./Pathology" w:date="2019-07-13T23:17:00Z">
              <w:rPr>
                <w:rFonts w:ascii="Arial" w:eastAsia="Arial" w:hAnsi="Arial" w:cs="Arial"/>
                <w:color w:val="0033CC"/>
                <w:lang w:val="en"/>
              </w:rPr>
            </w:rPrChange>
          </w:rPr>
          <w:t>/CT exam</w:t>
        </w:r>
      </w:ins>
      <w:ins w:id="1480" w:author="Reis-Filho, Jorge S./Pathology" w:date="2019-07-13T13:36:00Z">
        <w:r w:rsidRPr="00E716BB">
          <w:rPr>
            <w:rFonts w:ascii="Arial" w:eastAsia="Arial" w:hAnsi="Arial" w:cs="Arial"/>
            <w:color w:val="0033CC"/>
            <w:sz w:val="22"/>
            <w:szCs w:val="22"/>
            <w:lang w:val="en"/>
            <w:rPrChange w:id="1481" w:author="Reis-Filho, Jorge S./Pathology" w:date="2019-07-13T23:17:00Z">
              <w:rPr>
                <w:rFonts w:ascii="Arial" w:eastAsia="Arial" w:hAnsi="Arial" w:cs="Arial"/>
                <w:color w:val="0033CC"/>
                <w:lang w:val="en"/>
              </w:rPr>
            </w:rPrChange>
          </w:rPr>
          <w:t>;</w:t>
        </w:r>
      </w:ins>
      <w:ins w:id="1482" w:author="Reis-Filho, Jorge S./Pathology" w:date="2019-07-13T13:34:00Z">
        <w:r w:rsidRPr="00E716BB">
          <w:rPr>
            <w:rFonts w:ascii="Arial" w:eastAsia="Arial" w:hAnsi="Arial" w:cs="Arial"/>
            <w:color w:val="0033CC"/>
            <w:sz w:val="22"/>
            <w:szCs w:val="22"/>
            <w:lang w:val="en"/>
            <w:rPrChange w:id="1483" w:author="Reis-Filho, Jorge S./Pathology" w:date="2019-07-13T23:17:00Z">
              <w:rPr>
                <w:rFonts w:ascii="Arial" w:eastAsia="Arial" w:hAnsi="Arial" w:cs="Arial"/>
                <w:color w:val="0033CC"/>
                <w:lang w:val="en"/>
              </w:rPr>
            </w:rPrChange>
          </w:rPr>
          <w:t xml:space="preserve"> 32 exams were CTs of the chest, abdomen, and pelvis with IV contrast</w:t>
        </w:r>
      </w:ins>
      <w:ins w:id="1484" w:author="Reis-Filho, Jorge S./Pathology" w:date="2019-07-13T13:36:00Z">
        <w:r w:rsidRPr="00E716BB">
          <w:rPr>
            <w:rFonts w:ascii="Arial" w:eastAsia="Arial" w:hAnsi="Arial" w:cs="Arial"/>
            <w:color w:val="0033CC"/>
            <w:sz w:val="22"/>
            <w:szCs w:val="22"/>
            <w:lang w:val="en"/>
            <w:rPrChange w:id="1485" w:author="Reis-Filho, Jorge S./Pathology" w:date="2019-07-13T23:17:00Z">
              <w:rPr>
                <w:rFonts w:ascii="Arial" w:eastAsia="Arial" w:hAnsi="Arial" w:cs="Arial"/>
                <w:color w:val="0033CC"/>
                <w:lang w:val="en"/>
              </w:rPr>
            </w:rPrChange>
          </w:rPr>
          <w:t>;</w:t>
        </w:r>
      </w:ins>
      <w:ins w:id="1486" w:author="Reis-Filho, Jorge S./Pathology" w:date="2019-07-13T13:34:00Z">
        <w:r w:rsidRPr="00E716BB">
          <w:rPr>
            <w:rFonts w:ascii="Arial" w:eastAsia="Arial" w:hAnsi="Arial" w:cs="Arial"/>
            <w:color w:val="0033CC"/>
            <w:sz w:val="22"/>
            <w:szCs w:val="22"/>
            <w:lang w:val="en"/>
            <w:rPrChange w:id="1487" w:author="Reis-Filho, Jorge S./Pathology" w:date="2019-07-13T23:17:00Z">
              <w:rPr>
                <w:rFonts w:ascii="Arial" w:eastAsia="Arial" w:hAnsi="Arial" w:cs="Arial"/>
                <w:color w:val="0033CC"/>
                <w:lang w:val="en"/>
              </w:rPr>
            </w:rPrChange>
          </w:rPr>
          <w:t xml:space="preserve"> 5 exams were CTs of the chest only with IV contrast</w:t>
        </w:r>
      </w:ins>
      <w:ins w:id="1488" w:author="Reis-Filho, Jorge S./Pathology" w:date="2019-07-13T13:37:00Z">
        <w:r w:rsidRPr="00E716BB">
          <w:rPr>
            <w:rFonts w:ascii="Arial" w:eastAsia="Arial" w:hAnsi="Arial" w:cs="Arial"/>
            <w:color w:val="0033CC"/>
            <w:sz w:val="22"/>
            <w:szCs w:val="22"/>
            <w:lang w:val="en"/>
            <w:rPrChange w:id="1489" w:author="Reis-Filho, Jorge S./Pathology" w:date="2019-07-13T23:17:00Z">
              <w:rPr>
                <w:rFonts w:ascii="Arial" w:eastAsia="Arial" w:hAnsi="Arial" w:cs="Arial"/>
                <w:color w:val="0033CC"/>
                <w:lang w:val="en"/>
              </w:rPr>
            </w:rPrChange>
          </w:rPr>
          <w:t>;</w:t>
        </w:r>
      </w:ins>
      <w:ins w:id="1490" w:author="Reis-Filho, Jorge S./Pathology" w:date="2019-07-13T13:34:00Z">
        <w:r w:rsidRPr="00E716BB">
          <w:rPr>
            <w:rFonts w:ascii="Arial" w:eastAsia="Arial" w:hAnsi="Arial" w:cs="Arial"/>
            <w:color w:val="0033CC"/>
            <w:sz w:val="22"/>
            <w:szCs w:val="22"/>
            <w:lang w:val="en"/>
            <w:rPrChange w:id="1491" w:author="Reis-Filho, Jorge S./Pathology" w:date="2019-07-13T23:17:00Z">
              <w:rPr>
                <w:rFonts w:ascii="Arial" w:eastAsia="Arial" w:hAnsi="Arial" w:cs="Arial"/>
                <w:color w:val="0033CC"/>
                <w:lang w:val="en"/>
              </w:rPr>
            </w:rPrChange>
          </w:rPr>
          <w:t xml:space="preserve"> 4 exams were CTs of the chest only without IV contrast</w:t>
        </w:r>
      </w:ins>
      <w:ins w:id="1492" w:author="Reis-Filho, Jorge S./Pathology" w:date="2019-07-13T13:37:00Z">
        <w:r w:rsidRPr="00E716BB">
          <w:rPr>
            <w:rFonts w:ascii="Arial" w:eastAsia="Arial" w:hAnsi="Arial" w:cs="Arial"/>
            <w:color w:val="0033CC"/>
            <w:sz w:val="22"/>
            <w:szCs w:val="22"/>
            <w:lang w:val="en"/>
            <w:rPrChange w:id="1493" w:author="Reis-Filho, Jorge S./Pathology" w:date="2019-07-13T23:17:00Z">
              <w:rPr>
                <w:rFonts w:ascii="Arial" w:eastAsia="Arial" w:hAnsi="Arial" w:cs="Arial"/>
                <w:color w:val="0033CC"/>
                <w:lang w:val="en"/>
              </w:rPr>
            </w:rPrChange>
          </w:rPr>
          <w:t>;</w:t>
        </w:r>
      </w:ins>
      <w:ins w:id="1494" w:author="Reis-Filho, Jorge S./Pathology" w:date="2019-07-13T13:34:00Z">
        <w:r w:rsidRPr="00E716BB">
          <w:rPr>
            <w:rFonts w:ascii="Arial" w:eastAsia="Arial" w:hAnsi="Arial" w:cs="Arial"/>
            <w:color w:val="0033CC"/>
            <w:sz w:val="22"/>
            <w:szCs w:val="22"/>
            <w:lang w:val="en"/>
            <w:rPrChange w:id="1495" w:author="Reis-Filho, Jorge S./Pathology" w:date="2019-07-13T23:17:00Z">
              <w:rPr>
                <w:rFonts w:ascii="Arial" w:eastAsia="Arial" w:hAnsi="Arial" w:cs="Arial"/>
                <w:color w:val="0033CC"/>
                <w:lang w:val="en"/>
              </w:rPr>
            </w:rPrChange>
          </w:rPr>
          <w:t xml:space="preserve"> and 2 exams were CTs of the chest and abdomen with IV contrast. Exams were acquired on several different scanners at slice thicknesses ranging from 3.75 - 5 mm.</w:t>
        </w:r>
      </w:ins>
    </w:p>
    <w:p w14:paraId="10471C53" w14:textId="77777777" w:rsidR="00C23ACC" w:rsidRPr="00E716BB" w:rsidRDefault="00C23ACC">
      <w:pPr>
        <w:spacing w:line="480" w:lineRule="auto"/>
        <w:rPr>
          <w:ins w:id="1496" w:author="Reis-Filho, Jorge S./Pathology" w:date="2019-07-13T13:34:00Z"/>
          <w:rFonts w:ascii="Arial" w:eastAsia="Arial" w:hAnsi="Arial" w:cs="Arial"/>
          <w:color w:val="0033CC"/>
          <w:sz w:val="22"/>
          <w:szCs w:val="22"/>
          <w:lang w:val="en"/>
          <w:rPrChange w:id="1497" w:author="Reis-Filho, Jorge S./Pathology" w:date="2019-07-13T23:17:00Z">
            <w:rPr>
              <w:ins w:id="1498" w:author="Reis-Filho, Jorge S./Pathology" w:date="2019-07-13T13:34:00Z"/>
              <w:rFonts w:ascii="Arial" w:eastAsia="Arial" w:hAnsi="Arial" w:cs="Arial"/>
              <w:color w:val="0033CC"/>
              <w:lang w:val="en"/>
            </w:rPr>
          </w:rPrChange>
        </w:rPr>
        <w:pPrChange w:id="1499" w:author="Reis-Filho, Jorge S./Pathology" w:date="2019-07-13T13:35:00Z">
          <w:pPr>
            <w:jc w:val="both"/>
          </w:pPr>
        </w:pPrChange>
      </w:pPr>
    </w:p>
    <w:p w14:paraId="1316643D" w14:textId="189F4587" w:rsidR="00C23ACC" w:rsidRPr="00E716BB" w:rsidRDefault="00C23ACC" w:rsidP="00C23ACC">
      <w:pPr>
        <w:spacing w:line="480" w:lineRule="auto"/>
        <w:rPr>
          <w:ins w:id="1500" w:author="Reis-Filho, Jorge S./Pathology" w:date="2019-07-13T13:37:00Z"/>
          <w:rFonts w:ascii="Arial" w:eastAsia="Arial" w:hAnsi="Arial" w:cs="Arial"/>
          <w:color w:val="0033CC"/>
          <w:sz w:val="22"/>
          <w:szCs w:val="22"/>
          <w:lang w:val="en"/>
          <w:rPrChange w:id="1501" w:author="Reis-Filho, Jorge S./Pathology" w:date="2019-07-13T23:17:00Z">
            <w:rPr>
              <w:ins w:id="1502" w:author="Reis-Filho, Jorge S./Pathology" w:date="2019-07-13T13:37:00Z"/>
              <w:rFonts w:ascii="Arial" w:eastAsia="Arial" w:hAnsi="Arial" w:cs="Arial"/>
              <w:color w:val="0033CC"/>
              <w:lang w:val="en"/>
            </w:rPr>
          </w:rPrChange>
        </w:rPr>
      </w:pPr>
      <w:ins w:id="1503" w:author="Reis-Filho, Jorge S./Pathology" w:date="2019-07-13T13:34:00Z">
        <w:r w:rsidRPr="00E716BB">
          <w:rPr>
            <w:rFonts w:ascii="Arial" w:eastAsia="Arial" w:hAnsi="Arial" w:cs="Arial"/>
            <w:color w:val="0033CC"/>
            <w:sz w:val="22"/>
            <w:szCs w:val="22"/>
            <w:lang w:val="en"/>
            <w:rPrChange w:id="1504" w:author="Reis-Filho, Jorge S./Pathology" w:date="2019-07-13T23:17:00Z">
              <w:rPr>
                <w:rFonts w:ascii="Arial" w:eastAsia="Arial" w:hAnsi="Arial" w:cs="Arial"/>
                <w:color w:val="0033CC"/>
                <w:lang w:val="en"/>
              </w:rPr>
            </w:rPrChange>
          </w:rPr>
          <w:t>All exams were reviewed by a board-certified radiologist specializing in imaging of the chest, abdomen, and pelvis (</w:t>
        </w:r>
      </w:ins>
      <w:ins w:id="1505" w:author="Reis-Filho, Jorge S./Pathology" w:date="2019-07-13T13:37:00Z">
        <w:r w:rsidRPr="00E716BB">
          <w:rPr>
            <w:rFonts w:ascii="Arial" w:eastAsia="Arial" w:hAnsi="Arial" w:cs="Arial"/>
            <w:color w:val="0033CC"/>
            <w:sz w:val="22"/>
            <w:szCs w:val="22"/>
            <w:lang w:val="en"/>
            <w:rPrChange w:id="1506" w:author="Reis-Filho, Jorge S./Pathology" w:date="2019-07-13T23:17:00Z">
              <w:rPr>
                <w:rFonts w:ascii="Arial" w:eastAsia="Arial" w:hAnsi="Arial" w:cs="Arial"/>
                <w:color w:val="0033CC"/>
                <w:lang w:val="en"/>
              </w:rPr>
            </w:rPrChange>
          </w:rPr>
          <w:t>KJ</w:t>
        </w:r>
      </w:ins>
      <w:ins w:id="1507" w:author="Reis-Filho, Jorge S./Pathology" w:date="2019-07-13T13:34:00Z">
        <w:r w:rsidRPr="00E716BB">
          <w:rPr>
            <w:rFonts w:ascii="Arial" w:eastAsia="Arial" w:hAnsi="Arial" w:cs="Arial"/>
            <w:color w:val="0033CC"/>
            <w:sz w:val="22"/>
            <w:szCs w:val="22"/>
            <w:lang w:val="en"/>
            <w:rPrChange w:id="1508" w:author="Reis-Filho, Jorge S./Pathology" w:date="2019-07-13T23:17:00Z">
              <w:rPr>
                <w:rFonts w:ascii="Arial" w:eastAsia="Arial" w:hAnsi="Arial" w:cs="Arial"/>
                <w:color w:val="0033CC"/>
                <w:lang w:val="en"/>
              </w:rPr>
            </w:rPrChange>
          </w:rPr>
          <w:t xml:space="preserve">). All metastatic lesions </w:t>
        </w:r>
        <w:del w:id="1509" w:author="David Brown" w:date="2019-07-18T03:13:00Z">
          <w:r w:rsidRPr="00E716BB" w:rsidDel="009E4045">
            <w:rPr>
              <w:rFonts w:ascii="Arial" w:eastAsia="Arial" w:hAnsi="Arial" w:cs="Arial"/>
              <w:color w:val="0033CC"/>
              <w:sz w:val="22"/>
              <w:szCs w:val="22"/>
              <w:lang w:val="en"/>
              <w:rPrChange w:id="1510" w:author="Reis-Filho, Jorge S./Pathology" w:date="2019-07-13T23:17:00Z">
                <w:rPr>
                  <w:rFonts w:ascii="Arial" w:eastAsia="Arial" w:hAnsi="Arial" w:cs="Arial"/>
                  <w:color w:val="0033CC"/>
                  <w:lang w:val="en"/>
                </w:rPr>
              </w:rPrChange>
            </w:rPr>
            <w:delText>exceeding</w:delText>
          </w:r>
        </w:del>
      </w:ins>
      <w:ins w:id="1511" w:author="David Brown" w:date="2019-07-18T03:13:00Z">
        <w:r w:rsidR="009E4045">
          <w:rPr>
            <w:rFonts w:ascii="Arial" w:eastAsia="Arial" w:hAnsi="Arial" w:cs="Arial"/>
            <w:color w:val="0033CC"/>
            <w:sz w:val="22"/>
            <w:szCs w:val="22"/>
            <w:lang w:val="en"/>
          </w:rPr>
          <w:t>&gt;</w:t>
        </w:r>
      </w:ins>
      <w:ins w:id="1512" w:author="Reis-Filho, Jorge S./Pathology" w:date="2019-07-13T13:34:00Z">
        <w:del w:id="1513" w:author="David Brown" w:date="2019-07-18T03:13:00Z">
          <w:r w:rsidRPr="00E716BB" w:rsidDel="009E4045">
            <w:rPr>
              <w:rFonts w:ascii="Arial" w:eastAsia="Arial" w:hAnsi="Arial" w:cs="Arial"/>
              <w:color w:val="0033CC"/>
              <w:sz w:val="22"/>
              <w:szCs w:val="22"/>
              <w:lang w:val="en"/>
              <w:rPrChange w:id="1514" w:author="Reis-Filho, Jorge S./Pathology" w:date="2019-07-13T23:17:00Z">
                <w:rPr>
                  <w:rFonts w:ascii="Arial" w:eastAsia="Arial" w:hAnsi="Arial" w:cs="Arial"/>
                  <w:color w:val="0033CC"/>
                  <w:lang w:val="en"/>
                </w:rPr>
              </w:rPrChange>
            </w:rPr>
            <w:delText xml:space="preserve"> </w:delText>
          </w:r>
        </w:del>
        <w:r w:rsidRPr="00E716BB">
          <w:rPr>
            <w:rFonts w:ascii="Arial" w:eastAsia="Arial" w:hAnsi="Arial" w:cs="Arial"/>
            <w:color w:val="0033CC"/>
            <w:sz w:val="22"/>
            <w:szCs w:val="22"/>
            <w:lang w:val="en"/>
            <w:rPrChange w:id="1515" w:author="Reis-Filho, Jorge S./Pathology" w:date="2019-07-13T23:17:00Z">
              <w:rPr>
                <w:rFonts w:ascii="Arial" w:eastAsia="Arial" w:hAnsi="Arial" w:cs="Arial"/>
                <w:color w:val="0033CC"/>
                <w:lang w:val="en"/>
              </w:rPr>
            </w:rPrChange>
          </w:rPr>
          <w:t xml:space="preserve">1 cm in diameter were identified. Volumes were measured on all lesions except bone lesions. Bone lesions often have poorly defined borders and overlap the findings in active metastasis vs treated disease. Volumes were measured using the Aquarius </w:t>
        </w:r>
        <w:proofErr w:type="spellStart"/>
        <w:r w:rsidRPr="00E716BB">
          <w:rPr>
            <w:rFonts w:ascii="Arial" w:eastAsia="Arial" w:hAnsi="Arial" w:cs="Arial"/>
            <w:color w:val="0033CC"/>
            <w:sz w:val="22"/>
            <w:szCs w:val="22"/>
            <w:lang w:val="en"/>
            <w:rPrChange w:id="1516" w:author="Reis-Filho, Jorge S./Pathology" w:date="2019-07-13T23:17:00Z">
              <w:rPr>
                <w:rFonts w:ascii="Arial" w:eastAsia="Arial" w:hAnsi="Arial" w:cs="Arial"/>
                <w:color w:val="0033CC"/>
                <w:lang w:val="en"/>
              </w:rPr>
            </w:rPrChange>
          </w:rPr>
          <w:t>iNtuition</w:t>
        </w:r>
        <w:proofErr w:type="spellEnd"/>
        <w:r w:rsidRPr="00E716BB">
          <w:rPr>
            <w:rFonts w:ascii="Arial" w:eastAsia="Arial" w:hAnsi="Arial" w:cs="Arial"/>
            <w:color w:val="0033CC"/>
            <w:sz w:val="22"/>
            <w:szCs w:val="22"/>
            <w:lang w:val="en"/>
            <w:rPrChange w:id="1517" w:author="Reis-Filho, Jorge S./Pathology" w:date="2019-07-13T23:17:00Z">
              <w:rPr>
                <w:rFonts w:ascii="Arial" w:eastAsia="Arial" w:hAnsi="Arial" w:cs="Arial"/>
                <w:color w:val="0033CC"/>
                <w:lang w:val="en"/>
              </w:rPr>
            </w:rPrChange>
          </w:rPr>
          <w:t xml:space="preserve"> advanced visualization software, version 4.4.13.P3 (</w:t>
        </w:r>
        <w:proofErr w:type="spellStart"/>
        <w:r w:rsidRPr="00E716BB">
          <w:rPr>
            <w:rFonts w:ascii="Arial" w:eastAsia="Arial" w:hAnsi="Arial" w:cs="Arial"/>
            <w:color w:val="0033CC"/>
            <w:sz w:val="22"/>
            <w:szCs w:val="22"/>
            <w:lang w:val="en"/>
            <w:rPrChange w:id="1518" w:author="Reis-Filho, Jorge S./Pathology" w:date="2019-07-13T23:17:00Z">
              <w:rPr>
                <w:rFonts w:ascii="Arial" w:eastAsia="Arial" w:hAnsi="Arial" w:cs="Arial"/>
                <w:color w:val="0033CC"/>
                <w:lang w:val="en"/>
              </w:rPr>
            </w:rPrChange>
          </w:rPr>
          <w:t>TeraRecon</w:t>
        </w:r>
        <w:proofErr w:type="spellEnd"/>
        <w:r w:rsidRPr="00E716BB">
          <w:rPr>
            <w:rFonts w:ascii="Arial" w:eastAsia="Arial" w:hAnsi="Arial" w:cs="Arial"/>
            <w:color w:val="0033CC"/>
            <w:sz w:val="22"/>
            <w:szCs w:val="22"/>
            <w:lang w:val="en"/>
            <w:rPrChange w:id="1519" w:author="Reis-Filho, Jorge S./Pathology" w:date="2019-07-13T23:17:00Z">
              <w:rPr>
                <w:rFonts w:ascii="Arial" w:eastAsia="Arial" w:hAnsi="Arial" w:cs="Arial"/>
                <w:color w:val="0033CC"/>
                <w:lang w:val="en"/>
              </w:rPr>
            </w:rPrChange>
          </w:rPr>
          <w:t>, Inc, Foster City, CA).</w:t>
        </w:r>
      </w:ins>
      <w:ins w:id="1520" w:author="Reis-Filho, Jorge S./Pathology" w:date="2019-07-13T13:43:00Z">
        <w:r w:rsidR="009E2F97" w:rsidRPr="00E716BB">
          <w:rPr>
            <w:rFonts w:ascii="Arial" w:eastAsia="Arial" w:hAnsi="Arial" w:cs="Arial"/>
            <w:color w:val="0033CC"/>
            <w:sz w:val="22"/>
            <w:szCs w:val="22"/>
            <w:lang w:val="en"/>
          </w:rPr>
          <w:t xml:space="preserve"> Of the 77 patients with available volumetric assessment, 34 </w:t>
        </w:r>
      </w:ins>
      <w:ins w:id="1521" w:author="Reis-Filho, Jorge S./Pathology" w:date="2019-07-13T22:18:00Z">
        <w:r w:rsidR="00BE6275" w:rsidRPr="00E716BB">
          <w:rPr>
            <w:rFonts w:ascii="Arial" w:eastAsia="Arial" w:hAnsi="Arial" w:cs="Arial"/>
            <w:color w:val="0033CC"/>
            <w:sz w:val="22"/>
            <w:szCs w:val="22"/>
            <w:lang w:val="en"/>
          </w:rPr>
          <w:t xml:space="preserve">MBC </w:t>
        </w:r>
      </w:ins>
      <w:ins w:id="1522" w:author="Reis-Filho, Jorge S./Pathology" w:date="2019-07-13T13:43:00Z">
        <w:r w:rsidR="009E2F97" w:rsidRPr="00E716BB">
          <w:rPr>
            <w:rFonts w:ascii="Arial" w:eastAsia="Arial" w:hAnsi="Arial" w:cs="Arial"/>
            <w:color w:val="0033CC"/>
            <w:sz w:val="22"/>
            <w:szCs w:val="22"/>
            <w:lang w:val="en"/>
          </w:rPr>
          <w:t xml:space="preserve">and 29 </w:t>
        </w:r>
      </w:ins>
      <w:ins w:id="1523" w:author="Reis-Filho, Jorge S./Pathology" w:date="2019-07-13T22:18:00Z">
        <w:r w:rsidR="00BE6275" w:rsidRPr="00E716BB">
          <w:rPr>
            <w:rFonts w:ascii="Arial" w:eastAsia="Arial" w:hAnsi="Arial" w:cs="Arial"/>
            <w:color w:val="0033CC"/>
            <w:sz w:val="22"/>
            <w:szCs w:val="22"/>
            <w:lang w:val="en"/>
          </w:rPr>
          <w:t xml:space="preserve">NSCLC </w:t>
        </w:r>
      </w:ins>
      <w:ins w:id="1524" w:author="Reis-Filho, Jorge S./Pathology" w:date="2019-07-13T13:43:00Z">
        <w:r w:rsidR="009E2F97" w:rsidRPr="00E716BB">
          <w:rPr>
            <w:rFonts w:ascii="Arial" w:eastAsia="Arial" w:hAnsi="Arial" w:cs="Arial"/>
            <w:color w:val="0033CC"/>
            <w:sz w:val="22"/>
            <w:szCs w:val="22"/>
            <w:lang w:val="en"/>
          </w:rPr>
          <w:t xml:space="preserve">patients had evaluable </w:t>
        </w:r>
        <w:proofErr w:type="spellStart"/>
        <w:r w:rsidR="009E2F97" w:rsidRPr="00E716BB">
          <w:rPr>
            <w:rFonts w:ascii="Arial" w:eastAsia="Arial" w:hAnsi="Arial" w:cs="Arial"/>
            <w:color w:val="0033CC"/>
            <w:sz w:val="22"/>
            <w:szCs w:val="22"/>
            <w:lang w:val="en"/>
          </w:rPr>
          <w:t>ctDNA</w:t>
        </w:r>
        <w:proofErr w:type="spellEnd"/>
        <w:r w:rsidR="009E2F97" w:rsidRPr="00E716BB">
          <w:rPr>
            <w:rFonts w:ascii="Arial" w:eastAsia="Arial" w:hAnsi="Arial" w:cs="Arial"/>
            <w:color w:val="0033CC"/>
            <w:sz w:val="22"/>
            <w:szCs w:val="22"/>
            <w:lang w:val="en"/>
          </w:rPr>
          <w:t xml:space="preserve"> fraction and included in this analysis.</w:t>
        </w:r>
      </w:ins>
    </w:p>
    <w:p w14:paraId="7EBF4F41" w14:textId="440AB147" w:rsidR="00C23ACC" w:rsidRPr="00E716BB" w:rsidRDefault="00C23ACC" w:rsidP="00C23ACC">
      <w:pPr>
        <w:spacing w:line="480" w:lineRule="auto"/>
        <w:rPr>
          <w:ins w:id="1525" w:author="Reis-Filho, Jorge S./Pathology" w:date="2019-07-13T13:37:00Z"/>
          <w:rFonts w:ascii="Arial" w:eastAsia="Arial" w:hAnsi="Arial" w:cs="Arial"/>
          <w:color w:val="0033CC"/>
          <w:sz w:val="22"/>
          <w:szCs w:val="22"/>
          <w:lang w:val="en"/>
          <w:rPrChange w:id="1526" w:author="Reis-Filho, Jorge S./Pathology" w:date="2019-07-13T23:17:00Z">
            <w:rPr>
              <w:ins w:id="1527" w:author="Reis-Filho, Jorge S./Pathology" w:date="2019-07-13T13:37:00Z"/>
              <w:rFonts w:ascii="Arial" w:eastAsia="Arial" w:hAnsi="Arial" w:cs="Arial"/>
              <w:color w:val="0033CC"/>
              <w:lang w:val="en"/>
            </w:rPr>
          </w:rPrChange>
        </w:rPr>
      </w:pPr>
    </w:p>
    <w:p w14:paraId="693FD891" w14:textId="069E29D9" w:rsidR="00C23ACC" w:rsidRPr="00E716BB" w:rsidRDefault="00C23ACC">
      <w:pPr>
        <w:spacing w:line="480" w:lineRule="auto"/>
        <w:rPr>
          <w:ins w:id="1528" w:author="Reis-Filho, Jorge S./Pathology" w:date="2019-07-13T14:13:00Z"/>
          <w:rFonts w:ascii="Arial" w:eastAsia="Arial" w:hAnsi="Arial" w:cs="Arial"/>
          <w:color w:val="0033CC"/>
          <w:sz w:val="22"/>
          <w:szCs w:val="22"/>
        </w:rPr>
      </w:pPr>
      <w:ins w:id="1529" w:author="Reis-Filho, Jorge S./Pathology" w:date="2019-07-13T13:38:00Z">
        <w:r w:rsidRPr="00E716BB">
          <w:rPr>
            <w:rFonts w:ascii="Arial" w:eastAsia="Arial" w:hAnsi="Arial" w:cs="Arial"/>
            <w:color w:val="0033CC"/>
            <w:sz w:val="22"/>
            <w:szCs w:val="22"/>
            <w:rPrChange w:id="1530" w:author="Reis-Filho, Jorge S./Pathology" w:date="2019-07-13T23:17:00Z">
              <w:rPr>
                <w:rFonts w:ascii="Arial" w:eastAsia="Arial" w:hAnsi="Arial" w:cs="Arial"/>
                <w:color w:val="0033CC"/>
              </w:rPr>
            </w:rPrChange>
          </w:rPr>
          <w:t xml:space="preserve">Given that the majority of </w:t>
        </w:r>
      </w:ins>
      <w:ins w:id="1531" w:author="Reis-Filho, Jorge S./Pathology" w:date="2019-07-13T13:39:00Z">
        <w:r w:rsidRPr="00E716BB">
          <w:rPr>
            <w:rFonts w:ascii="Arial" w:eastAsia="Arial" w:hAnsi="Arial" w:cs="Arial"/>
            <w:color w:val="0033CC"/>
            <w:sz w:val="22"/>
            <w:szCs w:val="22"/>
            <w:rPrChange w:id="1532" w:author="Reis-Filho, Jorge S./Pathology" w:date="2019-07-13T23:17:00Z">
              <w:rPr>
                <w:rFonts w:ascii="Arial" w:eastAsia="Arial" w:hAnsi="Arial" w:cs="Arial"/>
                <w:color w:val="0033CC"/>
              </w:rPr>
            </w:rPrChange>
          </w:rPr>
          <w:t xml:space="preserve">CRPC </w:t>
        </w:r>
      </w:ins>
      <w:ins w:id="1533" w:author="Reis-Filho, Jorge S./Pathology" w:date="2019-07-13T13:38:00Z">
        <w:r w:rsidRPr="00E716BB">
          <w:rPr>
            <w:rFonts w:ascii="Arial" w:eastAsia="Arial" w:hAnsi="Arial" w:cs="Arial"/>
            <w:color w:val="0033CC"/>
            <w:sz w:val="22"/>
            <w:szCs w:val="22"/>
            <w:rPrChange w:id="1534" w:author="Reis-Filho, Jorge S./Pathology" w:date="2019-07-13T23:17:00Z">
              <w:rPr>
                <w:rFonts w:ascii="Arial" w:eastAsia="Arial" w:hAnsi="Arial" w:cs="Arial"/>
                <w:color w:val="0033CC"/>
              </w:rPr>
            </w:rPrChange>
          </w:rPr>
          <w:t>patients included in this study had extensive bone disease and had undergone bone scans prior to enrollment in the study</w:t>
        </w:r>
      </w:ins>
      <w:ins w:id="1535" w:author="Reis-Filho, Jorge S./Pathology" w:date="2019-07-13T13:39:00Z">
        <w:r w:rsidRPr="00E716BB">
          <w:rPr>
            <w:rFonts w:ascii="Arial" w:eastAsia="Arial" w:hAnsi="Arial" w:cs="Arial"/>
            <w:color w:val="0033CC"/>
            <w:sz w:val="22"/>
            <w:szCs w:val="22"/>
            <w:rPrChange w:id="1536" w:author="Reis-Filho, Jorge S./Pathology" w:date="2019-07-13T23:17:00Z">
              <w:rPr>
                <w:rFonts w:ascii="Arial" w:eastAsia="Arial" w:hAnsi="Arial" w:cs="Arial"/>
                <w:color w:val="0033CC"/>
              </w:rPr>
            </w:rPrChange>
          </w:rPr>
          <w:t xml:space="preserve">, </w:t>
        </w:r>
      </w:ins>
      <w:ins w:id="1537" w:author="Reis-Filho, Jorge S./Pathology" w:date="2019-07-13T13:38:00Z">
        <w:r w:rsidRPr="00E716BB">
          <w:rPr>
            <w:rFonts w:ascii="Arial" w:eastAsia="Arial" w:hAnsi="Arial" w:cs="Arial"/>
            <w:color w:val="0033CC"/>
            <w:sz w:val="22"/>
            <w:szCs w:val="22"/>
            <w:rPrChange w:id="1538" w:author="Reis-Filho, Jorge S./Pathology" w:date="2019-07-13T23:17:00Z">
              <w:rPr>
                <w:rFonts w:ascii="Arial" w:eastAsia="Arial" w:hAnsi="Arial" w:cs="Arial"/>
                <w:color w:val="0033CC"/>
              </w:rPr>
            </w:rPrChange>
          </w:rPr>
          <w:t xml:space="preserve">the approach employed for the volumetric assessment of disease </w:t>
        </w:r>
      </w:ins>
      <w:ins w:id="1539" w:author="Reis-Filho, Jorge S./Pathology" w:date="2019-07-13T13:39:00Z">
        <w:r w:rsidRPr="00E716BB">
          <w:rPr>
            <w:rFonts w:ascii="Arial" w:eastAsia="Arial" w:hAnsi="Arial" w:cs="Arial"/>
            <w:color w:val="0033CC"/>
            <w:sz w:val="22"/>
            <w:szCs w:val="22"/>
            <w:rPrChange w:id="1540" w:author="Reis-Filho, Jorge S./Pathology" w:date="2019-07-13T23:17:00Z">
              <w:rPr>
                <w:rFonts w:ascii="Arial" w:eastAsia="Arial" w:hAnsi="Arial" w:cs="Arial"/>
                <w:color w:val="0033CC"/>
              </w:rPr>
            </w:rPrChange>
          </w:rPr>
          <w:t xml:space="preserve">burden </w:t>
        </w:r>
      </w:ins>
      <w:ins w:id="1541" w:author="Reis-Filho, Jorge S./Pathology" w:date="2019-07-13T13:38:00Z">
        <w:r w:rsidRPr="00E716BB">
          <w:rPr>
            <w:rFonts w:ascii="Arial" w:eastAsia="Arial" w:hAnsi="Arial" w:cs="Arial"/>
            <w:color w:val="0033CC"/>
            <w:sz w:val="22"/>
            <w:szCs w:val="22"/>
            <w:rPrChange w:id="1542" w:author="Reis-Filho, Jorge S./Pathology" w:date="2019-07-13T23:17:00Z">
              <w:rPr>
                <w:rFonts w:ascii="Arial" w:eastAsia="Arial" w:hAnsi="Arial" w:cs="Arial"/>
                <w:color w:val="0033CC"/>
              </w:rPr>
            </w:rPrChange>
          </w:rPr>
          <w:t xml:space="preserve">was different from that used for </w:t>
        </w:r>
      </w:ins>
      <w:ins w:id="1543" w:author="Reis-Filho, Jorge S./Pathology" w:date="2019-07-13T22:18:00Z">
        <w:r w:rsidR="00BE6275" w:rsidRPr="00E716BB">
          <w:rPr>
            <w:rFonts w:ascii="Arial" w:eastAsia="Arial" w:hAnsi="Arial" w:cs="Arial"/>
            <w:color w:val="0033CC"/>
            <w:sz w:val="22"/>
            <w:szCs w:val="22"/>
          </w:rPr>
          <w:t>MBCs and NSCLCs</w:t>
        </w:r>
      </w:ins>
      <w:ins w:id="1544" w:author="Reis-Filho, Jorge S./Pathology" w:date="2019-07-13T13:38:00Z">
        <w:r w:rsidRPr="00E716BB">
          <w:rPr>
            <w:rFonts w:ascii="Arial" w:eastAsia="Arial" w:hAnsi="Arial" w:cs="Arial"/>
            <w:color w:val="0033CC"/>
            <w:sz w:val="22"/>
            <w:szCs w:val="22"/>
            <w:rPrChange w:id="1545" w:author="Reis-Filho, Jorge S./Pathology" w:date="2019-07-13T23:17:00Z">
              <w:rPr>
                <w:rFonts w:ascii="Arial" w:eastAsia="Arial" w:hAnsi="Arial" w:cs="Arial"/>
                <w:color w:val="0033CC"/>
              </w:rPr>
            </w:rPrChange>
          </w:rPr>
          <w:t xml:space="preserve">. </w:t>
        </w:r>
      </w:ins>
      <w:ins w:id="1546" w:author="Reis-Filho, Jorge S./Pathology" w:date="2019-07-13T13:39:00Z">
        <w:r w:rsidRPr="00E716BB">
          <w:rPr>
            <w:rFonts w:ascii="Arial" w:eastAsia="Arial" w:hAnsi="Arial" w:cs="Arial"/>
            <w:color w:val="0033CC"/>
            <w:sz w:val="22"/>
            <w:szCs w:val="22"/>
            <w:rPrChange w:id="1547" w:author="Reis-Filho, Jorge S./Pathology" w:date="2019-07-13T23:17:00Z">
              <w:rPr>
                <w:rFonts w:ascii="Arial" w:eastAsia="Arial" w:hAnsi="Arial" w:cs="Arial"/>
                <w:color w:val="0033CC"/>
              </w:rPr>
            </w:rPrChange>
          </w:rPr>
          <w:t>W</w:t>
        </w:r>
      </w:ins>
      <w:ins w:id="1548" w:author="Reis-Filho, Jorge S./Pathology" w:date="2019-07-13T13:38:00Z">
        <w:r w:rsidRPr="00E716BB">
          <w:rPr>
            <w:rFonts w:ascii="Arial" w:eastAsia="Arial" w:hAnsi="Arial" w:cs="Arial"/>
            <w:color w:val="0033CC"/>
            <w:sz w:val="22"/>
            <w:szCs w:val="22"/>
            <w:rPrChange w:id="1549" w:author="Reis-Filho, Jorge S./Pathology" w:date="2019-07-13T23:17:00Z">
              <w:rPr>
                <w:rFonts w:ascii="Arial" w:eastAsia="Arial" w:hAnsi="Arial" w:cs="Arial"/>
                <w:color w:val="0033CC"/>
              </w:rPr>
            </w:rPrChange>
          </w:rPr>
          <w:t>e obtained the automated bone scan index (</w:t>
        </w:r>
        <w:proofErr w:type="spellStart"/>
        <w:r w:rsidRPr="00E716BB">
          <w:rPr>
            <w:rFonts w:ascii="Arial" w:eastAsia="Arial" w:hAnsi="Arial" w:cs="Arial"/>
            <w:color w:val="0033CC"/>
            <w:sz w:val="22"/>
            <w:szCs w:val="22"/>
            <w:rPrChange w:id="1550" w:author="Reis-Filho, Jorge S./Pathology" w:date="2019-07-13T23:17:00Z">
              <w:rPr>
                <w:rFonts w:ascii="Arial" w:eastAsia="Arial" w:hAnsi="Arial" w:cs="Arial"/>
                <w:color w:val="0033CC"/>
              </w:rPr>
            </w:rPrChange>
          </w:rPr>
          <w:t>aBSI</w:t>
        </w:r>
      </w:ins>
      <w:proofErr w:type="spellEnd"/>
      <w:ins w:id="1551" w:author="Reis-Filho, Jorge S./Pathology" w:date="2019-07-13T13:40:00Z">
        <w:r w:rsidRPr="00E716BB">
          <w:rPr>
            <w:rFonts w:ascii="Arial" w:eastAsia="Arial" w:hAnsi="Arial" w:cs="Arial"/>
            <w:color w:val="0033CC"/>
            <w:sz w:val="22"/>
            <w:szCs w:val="22"/>
            <w:rPrChange w:id="1552" w:author="Reis-Filho, Jorge S./Pathology" w:date="2019-07-13T23:17:00Z">
              <w:rPr>
                <w:rFonts w:ascii="Arial" w:eastAsia="Arial" w:hAnsi="Arial" w:cs="Arial"/>
                <w:color w:val="0033CC"/>
              </w:rPr>
            </w:rPrChange>
          </w:rPr>
          <w:t>, platform version 3.3, EXINI Diagnostics AB, Lund, Sweden</w:t>
        </w:r>
      </w:ins>
      <w:ins w:id="1553" w:author="Reis-Filho, Jorge S./Pathology" w:date="2019-07-13T13:38:00Z">
        <w:r w:rsidRPr="00E716BB">
          <w:rPr>
            <w:rFonts w:ascii="Arial" w:eastAsia="Arial" w:hAnsi="Arial" w:cs="Arial"/>
            <w:color w:val="0033CC"/>
            <w:sz w:val="22"/>
            <w:szCs w:val="22"/>
            <w:rPrChange w:id="1554" w:author="Reis-Filho, Jorge S./Pathology" w:date="2019-07-13T23:17:00Z">
              <w:rPr>
                <w:rFonts w:ascii="Arial" w:eastAsia="Arial" w:hAnsi="Arial" w:cs="Arial"/>
                <w:color w:val="0033CC"/>
              </w:rPr>
            </w:rPrChange>
          </w:rPr>
          <w:t>)</w:t>
        </w:r>
      </w:ins>
      <w:ins w:id="1555" w:author="Reis-Filho, Jorge S./Pathology" w:date="2019-07-13T13:39:00Z">
        <w:r w:rsidRPr="00E716BB">
          <w:rPr>
            <w:rFonts w:ascii="Arial" w:eastAsia="Arial" w:hAnsi="Arial" w:cs="Arial"/>
            <w:color w:val="0033CC"/>
            <w:sz w:val="22"/>
            <w:szCs w:val="22"/>
            <w:rPrChange w:id="1556" w:author="Reis-Filho, Jorge S./Pathology" w:date="2019-07-13T23:17:00Z">
              <w:rPr>
                <w:rFonts w:ascii="Arial" w:eastAsia="Arial" w:hAnsi="Arial" w:cs="Arial"/>
                <w:color w:val="0033CC"/>
              </w:rPr>
            </w:rPrChange>
          </w:rPr>
          <w:t xml:space="preserve">, a fully quantitative assessment of a patient’s bony disease on a bone scan that reports the number of lesions, area and the fraction of the total skeleton weight that is involved </w:t>
        </w:r>
        <w:r w:rsidRPr="00E716BB">
          <w:rPr>
            <w:rFonts w:ascii="Arial" w:eastAsia="Arial" w:hAnsi="Arial" w:cs="Arial"/>
            <w:color w:val="0033CC"/>
            <w:sz w:val="22"/>
            <w:szCs w:val="22"/>
            <w:rPrChange w:id="1557" w:author="Reis-Filho, Jorge S./Pathology" w:date="2019-07-13T23:17:00Z">
              <w:rPr>
                <w:rFonts w:ascii="Arial" w:eastAsia="Arial" w:hAnsi="Arial" w:cs="Arial"/>
                <w:color w:val="0033CC"/>
              </w:rPr>
            </w:rPrChange>
          </w:rPr>
          <w:lastRenderedPageBreak/>
          <w:t>by tumor,</w:t>
        </w:r>
      </w:ins>
      <w:ins w:id="1558" w:author="Reis-Filho, Jorge S./Pathology" w:date="2019-07-13T13:38:00Z">
        <w:r w:rsidRPr="00E716BB">
          <w:rPr>
            <w:rFonts w:ascii="Arial" w:eastAsia="Arial" w:hAnsi="Arial" w:cs="Arial"/>
            <w:color w:val="0033CC"/>
            <w:sz w:val="22"/>
            <w:szCs w:val="22"/>
            <w:rPrChange w:id="1559" w:author="Reis-Filho, Jorge S./Pathology" w:date="2019-07-13T23:17:00Z">
              <w:rPr>
                <w:rFonts w:ascii="Arial" w:eastAsia="Arial" w:hAnsi="Arial" w:cs="Arial"/>
                <w:color w:val="0033CC"/>
              </w:rPr>
            </w:rPrChange>
          </w:rPr>
          <w:t xml:space="preserve"> as a proxy for bone disease burden. The methodology of the automated platform has been described in previous studies (PMID: 22306323). In brief, a neural network automatically segments the different anatomical regions of the skeleton followed by detection and classification of the abnormal hotspots. The weight fraction of the skeleton for each metastatic hotspot was calculated and the </w:t>
        </w:r>
      </w:ins>
      <w:proofErr w:type="spellStart"/>
      <w:ins w:id="1560" w:author="Reis-Filho, Jorge S./Pathology" w:date="2019-07-13T13:40:00Z">
        <w:r w:rsidRPr="00E716BB">
          <w:rPr>
            <w:rFonts w:ascii="Arial" w:eastAsia="Arial" w:hAnsi="Arial" w:cs="Arial"/>
            <w:color w:val="0033CC"/>
            <w:sz w:val="22"/>
            <w:szCs w:val="22"/>
            <w:rPrChange w:id="1561" w:author="Reis-Filho, Jorge S./Pathology" w:date="2019-07-13T23:17:00Z">
              <w:rPr>
                <w:rFonts w:ascii="Arial" w:eastAsia="Arial" w:hAnsi="Arial" w:cs="Arial"/>
                <w:color w:val="0033CC"/>
              </w:rPr>
            </w:rPrChange>
          </w:rPr>
          <w:t>a</w:t>
        </w:r>
      </w:ins>
      <w:ins w:id="1562" w:author="Reis-Filho, Jorge S./Pathology" w:date="2019-07-13T13:38:00Z">
        <w:r w:rsidRPr="00E716BB">
          <w:rPr>
            <w:rFonts w:ascii="Arial" w:eastAsia="Arial" w:hAnsi="Arial" w:cs="Arial"/>
            <w:color w:val="0033CC"/>
            <w:sz w:val="22"/>
            <w:szCs w:val="22"/>
            <w:rPrChange w:id="1563" w:author="Reis-Filho, Jorge S./Pathology" w:date="2019-07-13T23:17:00Z">
              <w:rPr>
                <w:rFonts w:ascii="Arial" w:eastAsia="Arial" w:hAnsi="Arial" w:cs="Arial"/>
                <w:color w:val="0033CC"/>
              </w:rPr>
            </w:rPrChange>
          </w:rPr>
          <w:t>BSI</w:t>
        </w:r>
        <w:proofErr w:type="spellEnd"/>
        <w:r w:rsidRPr="00E716BB">
          <w:rPr>
            <w:rFonts w:ascii="Arial" w:eastAsia="Arial" w:hAnsi="Arial" w:cs="Arial"/>
            <w:color w:val="0033CC"/>
            <w:sz w:val="22"/>
            <w:szCs w:val="22"/>
            <w:rPrChange w:id="1564" w:author="Reis-Filho, Jorge S./Pathology" w:date="2019-07-13T23:17:00Z">
              <w:rPr>
                <w:rFonts w:ascii="Arial" w:eastAsia="Arial" w:hAnsi="Arial" w:cs="Arial"/>
                <w:color w:val="0033CC"/>
              </w:rPr>
            </w:rPrChange>
          </w:rPr>
          <w:t xml:space="preserve"> was calculated as the sum of all such fractions. The </w:t>
        </w:r>
        <w:proofErr w:type="spellStart"/>
        <w:r w:rsidRPr="00E716BB">
          <w:rPr>
            <w:rFonts w:ascii="Arial" w:eastAsia="Arial" w:hAnsi="Arial" w:cs="Arial"/>
            <w:color w:val="0033CC"/>
            <w:sz w:val="22"/>
            <w:szCs w:val="22"/>
            <w:rPrChange w:id="1565" w:author="Reis-Filho, Jorge S./Pathology" w:date="2019-07-13T23:17:00Z">
              <w:rPr>
                <w:rFonts w:ascii="Arial" w:eastAsia="Arial" w:hAnsi="Arial" w:cs="Arial"/>
                <w:color w:val="0033CC"/>
              </w:rPr>
            </w:rPrChange>
          </w:rPr>
          <w:t>aBSI</w:t>
        </w:r>
        <w:proofErr w:type="spellEnd"/>
        <w:r w:rsidRPr="00E716BB">
          <w:rPr>
            <w:rFonts w:ascii="Arial" w:eastAsia="Arial" w:hAnsi="Arial" w:cs="Arial"/>
            <w:color w:val="0033CC"/>
            <w:sz w:val="22"/>
            <w:szCs w:val="22"/>
            <w:rPrChange w:id="1566" w:author="Reis-Filho, Jorge S./Pathology" w:date="2019-07-13T23:17:00Z">
              <w:rPr>
                <w:rFonts w:ascii="Arial" w:eastAsia="Arial" w:hAnsi="Arial" w:cs="Arial"/>
                <w:color w:val="0033CC"/>
              </w:rPr>
            </w:rPrChange>
          </w:rPr>
          <w:t xml:space="preserve"> method utilized in this study has </w:t>
        </w:r>
        <w:del w:id="1567" w:author="David Brown" w:date="2019-07-18T03:15:00Z">
          <w:r w:rsidRPr="00E716BB" w:rsidDel="009E4045">
            <w:rPr>
              <w:rFonts w:ascii="Arial" w:eastAsia="Arial" w:hAnsi="Arial" w:cs="Arial"/>
              <w:color w:val="0033CC"/>
              <w:sz w:val="22"/>
              <w:szCs w:val="22"/>
              <w:rPrChange w:id="1568" w:author="Reis-Filho, Jorge S./Pathology" w:date="2019-07-13T23:17:00Z">
                <w:rPr>
                  <w:rFonts w:ascii="Arial" w:eastAsia="Arial" w:hAnsi="Arial" w:cs="Arial"/>
                  <w:color w:val="0033CC"/>
                </w:rPr>
              </w:rPrChange>
            </w:rPr>
            <w:delText xml:space="preserve">undergone rigorous pre-analytical and analytical validation </w:delText>
          </w:r>
        </w:del>
      </w:ins>
      <w:ins w:id="1569" w:author="David Brown" w:date="2019-07-18T03:15:00Z">
        <w:r w:rsidR="009E4045">
          <w:rPr>
            <w:rFonts w:ascii="Arial" w:eastAsia="Arial" w:hAnsi="Arial" w:cs="Arial"/>
            <w:color w:val="0033CC"/>
            <w:sz w:val="22"/>
            <w:szCs w:val="22"/>
          </w:rPr>
          <w:t xml:space="preserve">been shown to be </w:t>
        </w:r>
      </w:ins>
      <w:ins w:id="1570" w:author="Reis-Filho, Jorge S./Pathology" w:date="2019-07-13T13:38:00Z">
        <w:del w:id="1571" w:author="David Brown" w:date="2019-07-18T03:15:00Z">
          <w:r w:rsidRPr="00E716BB" w:rsidDel="009E4045">
            <w:rPr>
              <w:rFonts w:ascii="Arial" w:eastAsia="Arial" w:hAnsi="Arial" w:cs="Arial"/>
              <w:color w:val="0033CC"/>
              <w:sz w:val="22"/>
              <w:szCs w:val="22"/>
              <w:rPrChange w:id="1572" w:author="Reis-Filho, Jorge S./Pathology" w:date="2019-07-13T23:17:00Z">
                <w:rPr>
                  <w:rFonts w:ascii="Arial" w:eastAsia="Arial" w:hAnsi="Arial" w:cs="Arial"/>
                  <w:color w:val="0033CC"/>
                </w:rPr>
              </w:rPrChange>
            </w:rPr>
            <w:delText xml:space="preserve">as </w:delText>
          </w:r>
        </w:del>
        <w:r w:rsidRPr="00E716BB">
          <w:rPr>
            <w:rFonts w:ascii="Arial" w:eastAsia="Arial" w:hAnsi="Arial" w:cs="Arial"/>
            <w:color w:val="0033CC"/>
            <w:sz w:val="22"/>
            <w:szCs w:val="22"/>
            <w:rPrChange w:id="1573" w:author="Reis-Filho, Jorge S./Pathology" w:date="2019-07-13T23:17:00Z">
              <w:rPr>
                <w:rFonts w:ascii="Arial" w:eastAsia="Arial" w:hAnsi="Arial" w:cs="Arial"/>
                <w:color w:val="0033CC"/>
              </w:rPr>
            </w:rPrChange>
          </w:rPr>
          <w:t xml:space="preserve">an objective measure of the quantitative change in disease burden bone scans and </w:t>
        </w:r>
        <w:del w:id="1574" w:author="David Brown" w:date="2019-07-18T03:16:00Z">
          <w:r w:rsidRPr="00E716BB" w:rsidDel="009E4045">
            <w:rPr>
              <w:rFonts w:ascii="Arial" w:eastAsia="Arial" w:hAnsi="Arial" w:cs="Arial"/>
              <w:color w:val="0033CC"/>
              <w:sz w:val="22"/>
              <w:szCs w:val="22"/>
              <w:rPrChange w:id="1575" w:author="Reis-Filho, Jorge S./Pathology" w:date="2019-07-13T23:17:00Z">
                <w:rPr>
                  <w:rFonts w:ascii="Arial" w:eastAsia="Arial" w:hAnsi="Arial" w:cs="Arial"/>
                  <w:color w:val="0033CC"/>
                </w:rPr>
              </w:rPrChange>
            </w:rPr>
            <w:delText xml:space="preserve">has been shown to be </w:delText>
          </w:r>
        </w:del>
        <w:r w:rsidRPr="00E716BB">
          <w:rPr>
            <w:rFonts w:ascii="Arial" w:eastAsia="Arial" w:hAnsi="Arial" w:cs="Arial"/>
            <w:color w:val="0033CC"/>
            <w:sz w:val="22"/>
            <w:szCs w:val="22"/>
            <w:rPrChange w:id="1576" w:author="Reis-Filho, Jorge S./Pathology" w:date="2019-07-13T23:17:00Z">
              <w:rPr>
                <w:rFonts w:ascii="Arial" w:eastAsia="Arial" w:hAnsi="Arial" w:cs="Arial"/>
                <w:color w:val="0033CC"/>
              </w:rPr>
            </w:rPrChange>
          </w:rPr>
          <w:t xml:space="preserve">a prognostic biomarker in patients with </w:t>
        </w:r>
      </w:ins>
      <w:ins w:id="1577" w:author="Reis-Filho, Jorge S./Pathology" w:date="2019-07-13T22:19:00Z">
        <w:r w:rsidR="00BE6275" w:rsidRPr="00E716BB">
          <w:rPr>
            <w:rFonts w:ascii="Arial" w:eastAsia="Arial" w:hAnsi="Arial" w:cs="Arial"/>
            <w:color w:val="0033CC"/>
            <w:sz w:val="22"/>
            <w:szCs w:val="22"/>
          </w:rPr>
          <w:t xml:space="preserve">CRPC </w:t>
        </w:r>
      </w:ins>
      <w:ins w:id="1578" w:author="Reis-Filho, Jorge S./Pathology" w:date="2019-07-13T13:38:00Z">
        <w:r w:rsidRPr="00E716BB">
          <w:rPr>
            <w:rFonts w:ascii="Arial" w:eastAsia="Arial" w:hAnsi="Arial" w:cs="Arial"/>
            <w:color w:val="0033CC"/>
            <w:sz w:val="22"/>
            <w:szCs w:val="22"/>
            <w:rPrChange w:id="1579" w:author="Reis-Filho, Jorge S./Pathology" w:date="2019-07-13T23:17:00Z">
              <w:rPr>
                <w:rFonts w:ascii="Arial" w:eastAsia="Arial" w:hAnsi="Arial" w:cs="Arial"/>
                <w:color w:val="0033CC"/>
              </w:rPr>
            </w:rPrChange>
          </w:rPr>
          <w:t>(PMID: 29799999).</w:t>
        </w:r>
      </w:ins>
      <w:ins w:id="1580" w:author="Reis-Filho, Jorge S./Pathology" w:date="2019-07-13T13:43:00Z">
        <w:r w:rsidR="009E2F97" w:rsidRPr="00E716BB">
          <w:rPr>
            <w:rFonts w:ascii="Arial" w:eastAsia="Arial" w:hAnsi="Arial" w:cs="Arial"/>
            <w:color w:val="0033CC"/>
            <w:sz w:val="22"/>
            <w:szCs w:val="22"/>
            <w:rPrChange w:id="1581" w:author="Reis-Filho, Jorge S./Pathology" w:date="2019-07-13T23:17:00Z">
              <w:rPr>
                <w:rFonts w:ascii="Arial" w:eastAsia="Arial" w:hAnsi="Arial" w:cs="Arial"/>
                <w:color w:val="0033CC"/>
              </w:rPr>
            </w:rPrChange>
          </w:rPr>
          <w:t xml:space="preserve"> </w:t>
        </w:r>
      </w:ins>
    </w:p>
    <w:p w14:paraId="59397CCC" w14:textId="77777777" w:rsidR="000B792C" w:rsidRPr="009E2F97" w:rsidRDefault="000B792C">
      <w:pPr>
        <w:spacing w:line="480" w:lineRule="auto"/>
        <w:rPr>
          <w:ins w:id="1582" w:author="Reis-Filho, Jorge S./Pathology" w:date="2019-07-13T13:34:00Z"/>
          <w:rFonts w:ascii="Arial" w:eastAsia="Arial" w:hAnsi="Arial" w:cs="Arial"/>
          <w:color w:val="0033CC"/>
          <w:sz w:val="22"/>
          <w:szCs w:val="22"/>
          <w:lang w:val="en"/>
          <w:rPrChange w:id="1583" w:author="Reis-Filho, Jorge S./Pathology" w:date="2019-07-13T13:50:00Z">
            <w:rPr>
              <w:ins w:id="1584" w:author="Reis-Filho, Jorge S./Pathology" w:date="2019-07-13T13:34:00Z"/>
              <w:rFonts w:ascii="Arial" w:eastAsia="Arial" w:hAnsi="Arial" w:cs="Arial"/>
              <w:color w:val="0033CC"/>
              <w:lang w:val="en"/>
            </w:rPr>
          </w:rPrChange>
        </w:rPr>
        <w:pPrChange w:id="1585" w:author="Reis-Filho, Jorge S./Pathology" w:date="2019-07-13T13:39:00Z">
          <w:pPr>
            <w:jc w:val="both"/>
          </w:pPr>
        </w:pPrChange>
      </w:pPr>
    </w:p>
    <w:p w14:paraId="63165791" w14:textId="5372449F" w:rsidR="00C23ACC" w:rsidDel="009E2F97" w:rsidRDefault="00C23ACC" w:rsidP="00AE24DE">
      <w:pPr>
        <w:pStyle w:val="Heading2"/>
        <w:jc w:val="left"/>
        <w:rPr>
          <w:del w:id="1586" w:author="Reis-Filho, Jorge S./Pathology" w:date="2019-07-13T13:40:00Z"/>
          <w:color w:val="000000" w:themeColor="text1"/>
        </w:rPr>
      </w:pPr>
    </w:p>
    <w:p w14:paraId="61BF6113" w14:textId="77777777" w:rsidR="009E2F97" w:rsidRPr="009E2F97" w:rsidRDefault="009E2F97">
      <w:pPr>
        <w:rPr>
          <w:ins w:id="1587" w:author="Reis-Filho, Jorge S./Pathology" w:date="2019-07-13T13:51:00Z"/>
          <w:rFonts w:eastAsia="Arial"/>
          <w:rPrChange w:id="1588" w:author="Reis-Filho, Jorge S./Pathology" w:date="2019-07-13T13:51:00Z">
            <w:rPr>
              <w:ins w:id="1589" w:author="Reis-Filho, Jorge S./Pathology" w:date="2019-07-13T13:51:00Z"/>
              <w:rFonts w:ascii="Arial" w:eastAsia="Arial" w:hAnsi="Arial" w:cs="Arial"/>
              <w:color w:val="000000" w:themeColor="text1"/>
              <w:sz w:val="22"/>
            </w:rPr>
          </w:rPrChange>
        </w:rPr>
        <w:pPrChange w:id="1590" w:author="Reis-Filho, Jorge S./Pathology" w:date="2019-07-13T13:51:00Z">
          <w:pPr>
            <w:spacing w:line="480" w:lineRule="auto"/>
          </w:pPr>
        </w:pPrChange>
      </w:pPr>
    </w:p>
    <w:p w14:paraId="5CC826F0" w14:textId="29ED1946" w:rsidR="004C10F5" w:rsidRPr="000D6494" w:rsidDel="00C23ACC" w:rsidRDefault="004C10F5" w:rsidP="00AE24DE">
      <w:pPr>
        <w:spacing w:line="480" w:lineRule="auto"/>
        <w:rPr>
          <w:del w:id="1591" w:author="Reis-Filho, Jorge S./Pathology" w:date="2019-07-13T13:40:00Z"/>
          <w:rFonts w:ascii="Arial" w:eastAsia="Arial" w:hAnsi="Arial" w:cs="Arial"/>
          <w:color w:val="000000" w:themeColor="text1"/>
          <w:sz w:val="22"/>
        </w:rPr>
      </w:pPr>
    </w:p>
    <w:p w14:paraId="058AAD0B" w14:textId="77777777" w:rsidR="004C10F5" w:rsidRPr="00CB7AF6" w:rsidRDefault="004C10F5" w:rsidP="00AE24DE">
      <w:pPr>
        <w:pStyle w:val="Heading2"/>
        <w:jc w:val="left"/>
        <w:rPr>
          <w:color w:val="000000" w:themeColor="text1"/>
        </w:rPr>
      </w:pPr>
      <w:bookmarkStart w:id="1592" w:name="_dmgjcgs9a3uc" w:colFirst="0" w:colLast="0"/>
      <w:bookmarkEnd w:id="1592"/>
      <w:r w:rsidRPr="00CB7AF6">
        <w:rPr>
          <w:color w:val="000000" w:themeColor="text1"/>
        </w:rPr>
        <w:t>Mutation burden and association with age at diagnosis</w:t>
      </w:r>
    </w:p>
    <w:p w14:paraId="341D2908" w14:textId="6F3CDBB3"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Mutation burden was calculated as the number of nonsynonymous mutations per megabase pair of </w:t>
      </w:r>
      <w:proofErr w:type="gramStart"/>
      <w:r w:rsidRPr="00CB7AF6">
        <w:rPr>
          <w:rFonts w:ascii="Arial" w:eastAsia="Arial" w:hAnsi="Arial" w:cs="Arial"/>
          <w:color w:val="000000" w:themeColor="text1"/>
          <w:sz w:val="22"/>
        </w:rPr>
        <w:t>genome</w:t>
      </w:r>
      <w:proofErr w:type="gramEnd"/>
      <w:r w:rsidRPr="00CB7AF6">
        <w:rPr>
          <w:rFonts w:ascii="Arial" w:eastAsia="Arial" w:hAnsi="Arial" w:cs="Arial"/>
          <w:color w:val="000000" w:themeColor="text1"/>
          <w:sz w:val="22"/>
        </w:rPr>
        <w:t xml:space="preserve"> sequenced. The relationship of mutation burden with age and cancer status was examined by fitting a zero-inflated Poisson regression with </w:t>
      </w:r>
      <w:del w:id="1593" w:author="David Brown" w:date="2019-07-18T03:17:00Z">
        <w:r w:rsidRPr="00CB7AF6" w:rsidDel="009E4045">
          <w:rPr>
            <w:rFonts w:ascii="Arial" w:eastAsia="Arial" w:hAnsi="Arial" w:cs="Arial"/>
            <w:color w:val="000000" w:themeColor="text1"/>
            <w:sz w:val="22"/>
          </w:rPr>
          <w:delText>an additional term for</w:delText>
        </w:r>
      </w:del>
      <w:ins w:id="1594" w:author="David Brown" w:date="2019-07-18T03:17:00Z">
        <w:r w:rsidR="009E4045">
          <w:rPr>
            <w:rFonts w:ascii="Arial" w:eastAsia="Arial" w:hAnsi="Arial" w:cs="Arial"/>
            <w:color w:val="000000" w:themeColor="text1"/>
            <w:sz w:val="22"/>
          </w:rPr>
          <w:t xml:space="preserve">the </w:t>
        </w:r>
      </w:ins>
      <w:del w:id="1595" w:author="David Brown" w:date="2019-07-18T03:17:00Z">
        <w:r w:rsidRPr="00CB7AF6" w:rsidDel="009E4045">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cancer status</w:t>
      </w:r>
      <w:ins w:id="1596" w:author="David Brown" w:date="2019-07-18T03:17:00Z">
        <w:r w:rsidR="009E4045">
          <w:rPr>
            <w:rFonts w:ascii="Arial" w:eastAsia="Arial" w:hAnsi="Arial" w:cs="Arial"/>
            <w:color w:val="000000" w:themeColor="text1"/>
            <w:sz w:val="22"/>
          </w:rPr>
          <w:t xml:space="preserve"> as covariate</w:t>
        </w:r>
      </w:ins>
      <w:r w:rsidRPr="00CB7AF6">
        <w:rPr>
          <w:rFonts w:ascii="Arial" w:eastAsia="Arial" w:hAnsi="Arial" w:cs="Arial"/>
          <w:color w:val="000000" w:themeColor="text1"/>
          <w:sz w:val="22"/>
        </w:rPr>
        <w:t>. To assess the age relationship with variant source, the analysis above was stratified by variant source of origin.</w:t>
      </w:r>
    </w:p>
    <w:p w14:paraId="5DBBEDEC" w14:textId="77777777" w:rsidR="004C10F5" w:rsidRPr="00CB7AF6" w:rsidRDefault="004C10F5" w:rsidP="00AE24DE">
      <w:pPr>
        <w:spacing w:line="480" w:lineRule="auto"/>
        <w:rPr>
          <w:rFonts w:ascii="Arial" w:eastAsia="Arial" w:hAnsi="Arial" w:cs="Arial"/>
          <w:color w:val="000000" w:themeColor="text1"/>
          <w:sz w:val="22"/>
        </w:rPr>
      </w:pPr>
    </w:p>
    <w:p w14:paraId="0DA364A8" w14:textId="77777777" w:rsidR="004C10F5" w:rsidRPr="00CB7AF6" w:rsidRDefault="004C10F5" w:rsidP="00AE24DE">
      <w:pPr>
        <w:pStyle w:val="Heading2"/>
        <w:jc w:val="left"/>
        <w:rPr>
          <w:color w:val="000000" w:themeColor="text1"/>
        </w:rPr>
      </w:pPr>
      <w:r w:rsidRPr="00CB7AF6">
        <w:rPr>
          <w:color w:val="000000" w:themeColor="text1"/>
        </w:rPr>
        <w:t>Mutational signatures from hypermutated patients</w:t>
      </w:r>
    </w:p>
    <w:p w14:paraId="5059466A" w14:textId="6FAFCC7D"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szCs w:val="22"/>
        </w:rPr>
        <w:t>threshold</w:t>
      </w:r>
      <w:r w:rsidRPr="00CB7AF6">
        <w:rPr>
          <w:rFonts w:ascii="Arial" w:eastAsia="Arial" w:hAnsi="Arial" w:cs="Arial"/>
          <w:color w:val="000000" w:themeColor="text1"/>
          <w:sz w:val="22"/>
        </w:rPr>
        <w:t xml:space="preserve"> of mutation burden used to define hypermutated patients was defined as 13.8 mutations/Mb </w:t>
      </w:r>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the tumor biopsy whilst the corresponding value for cfDNA was evaluated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from the samples of cancer patients as median (cfDNA mutation burden) + 2 × IQR (cfDNA mutation burden), where IQR is the interquartile range. The contributions of different mutation signatures were identified for each sample according to distribution of the six substitution classes (C&gt;A, C&gt;G, C&gt;T, T&gt;A, T&gt;C, T&gt;G) and the bases immediately 5′ and 3′ of the mutated base, producing 96 possible mutation subtypes using deconstructSigs</w:t>
      </w:r>
      <w:r w:rsidRPr="00CB7AF6">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55</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For analyses in the manuscript, we focused on six signatures: (1) aging (signature 1 and 5), (2) </w:t>
      </w:r>
      <w:r w:rsidRPr="00CB7AF6">
        <w:rPr>
          <w:rFonts w:ascii="Arial" w:eastAsia="Arial" w:hAnsi="Arial" w:cs="Arial"/>
          <w:color w:val="000000" w:themeColor="text1"/>
          <w:sz w:val="22"/>
        </w:rPr>
        <w:lastRenderedPageBreak/>
        <w:t>APOBEC (signatures 2 and 13), (3) homologous recombination repair deficiency (HRD, signature 3), (4) MMR (signatures 6, 15, 20 and 26), (5) smoking (signature 4), and (6) POLE (signature 10).</w:t>
      </w:r>
    </w:p>
    <w:p w14:paraId="0BEF31FE" w14:textId="77777777" w:rsidR="004C10F5" w:rsidRPr="00CB7AF6" w:rsidRDefault="004C10F5" w:rsidP="00AE24DE">
      <w:pPr>
        <w:spacing w:line="480" w:lineRule="auto"/>
        <w:rPr>
          <w:rFonts w:ascii="Arial" w:eastAsia="Arial" w:hAnsi="Arial" w:cs="Arial"/>
          <w:color w:val="000000" w:themeColor="text1"/>
          <w:sz w:val="22"/>
        </w:rPr>
      </w:pPr>
    </w:p>
    <w:p w14:paraId="725D9CCF" w14:textId="77777777" w:rsidR="004C10F5" w:rsidRPr="00CB7AF6" w:rsidRDefault="004C10F5" w:rsidP="00AE24DE">
      <w:pPr>
        <w:pStyle w:val="Heading2"/>
        <w:jc w:val="left"/>
        <w:rPr>
          <w:color w:val="000000" w:themeColor="text1"/>
        </w:rPr>
      </w:pPr>
      <w:bookmarkStart w:id="1597" w:name="_sx9cbybe0678" w:colFirst="0" w:colLast="0"/>
      <w:bookmarkStart w:id="1598" w:name="_1y810tw"/>
      <w:bookmarkEnd w:id="1597"/>
      <w:bookmarkEnd w:id="1598"/>
      <w:r w:rsidRPr="00CB7AF6">
        <w:rPr>
          <w:color w:val="000000" w:themeColor="text1"/>
        </w:rPr>
        <w:t>Prevalence of clonal hematopoiesis in cfDNA</w:t>
      </w:r>
    </w:p>
    <w:p w14:paraId="0C55B29B"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WBC-matched variant occurrence was measured at the gene level using the ratio between the number variants in a gene versus the total number of variants. The cumulative frequency was generated by first ranking the ratio by descending order and then recursively adding ratio together. Top mutated genes carrying WBC-matched variants were visualized by a heatmap. The top 20 genes were selected from each cohort and merged to form the final list of top genes. The number of patients carrying WBC-matched variants in each gene was used to measure the gene occurrence.</w:t>
      </w:r>
    </w:p>
    <w:p w14:paraId="4EB18C18" w14:textId="77777777" w:rsidR="004C10F5" w:rsidRPr="00CB7AF6" w:rsidRDefault="004C10F5" w:rsidP="00AE24DE">
      <w:pPr>
        <w:spacing w:line="480" w:lineRule="auto"/>
        <w:rPr>
          <w:rFonts w:ascii="Arial" w:eastAsia="Arial" w:hAnsi="Arial" w:cs="Arial"/>
          <w:color w:val="000000" w:themeColor="text1"/>
          <w:sz w:val="22"/>
        </w:rPr>
      </w:pPr>
    </w:p>
    <w:p w14:paraId="0C585FDF" w14:textId="77777777" w:rsidR="004C10F5" w:rsidRPr="00CB7AF6" w:rsidRDefault="004C10F5" w:rsidP="00AE24DE">
      <w:pPr>
        <w:pStyle w:val="Heading2"/>
        <w:jc w:val="left"/>
        <w:rPr>
          <w:color w:val="000000" w:themeColor="text1"/>
        </w:rPr>
      </w:pPr>
      <w:bookmarkStart w:id="1599" w:name="_4dj145inv5p9" w:colFirst="0" w:colLast="0"/>
      <w:bookmarkEnd w:id="1599"/>
      <w:r w:rsidRPr="00CB7AF6">
        <w:rPr>
          <w:color w:val="000000" w:themeColor="text1"/>
        </w:rPr>
        <w:t xml:space="preserve">Prevalence of clonal hematopoiesis in WBC </w:t>
      </w:r>
    </w:p>
    <w:p w14:paraId="356297BF" w14:textId="6412F77C"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Candidate variants in WBC were generated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of error corrected and stitched read pairs </w:t>
      </w:r>
      <w:del w:id="1600" w:author="David Brown" w:date="2019-07-18T03:19:00Z">
        <w:r w:rsidRPr="00CB7AF6" w:rsidDel="009E4045">
          <w:rPr>
            <w:rFonts w:ascii="Arial" w:eastAsia="Arial" w:hAnsi="Arial" w:cs="Arial"/>
            <w:color w:val="000000" w:themeColor="text1"/>
            <w:sz w:val="22"/>
          </w:rPr>
          <w:delText xml:space="preserve">using a de Bruijn graph </w:delText>
        </w:r>
      </w:del>
      <w:r w:rsidRPr="00CB7AF6">
        <w:rPr>
          <w:rFonts w:ascii="Arial" w:eastAsia="Arial" w:hAnsi="Arial" w:cs="Arial"/>
          <w:color w:val="000000" w:themeColor="text1"/>
          <w:sz w:val="22"/>
        </w:rPr>
        <w:t xml:space="preserve">and post-filtered as follows: (1) following quality score recalibration, variants with low quality (&lt;60) or low depth (&lt;500X) as well as </w:t>
      </w:r>
      <w:r w:rsidRPr="00CB7AF6">
        <w:rPr>
          <w:rFonts w:ascii="Arial" w:eastAsia="Arial" w:hAnsi="Arial" w:cs="Arial"/>
          <w:i/>
          <w:color w:val="000000" w:themeColor="text1"/>
          <w:sz w:val="22"/>
        </w:rPr>
        <w:t>bona fide</w:t>
      </w:r>
      <w:r w:rsidRPr="00CB7AF6">
        <w:rPr>
          <w:rFonts w:ascii="Arial" w:eastAsia="Arial" w:hAnsi="Arial" w:cs="Arial"/>
          <w:color w:val="000000" w:themeColor="text1"/>
          <w:sz w:val="22"/>
        </w:rPr>
        <w:t xml:space="preserve"> somatic variants found in the corresponding tumor biopsy were excluded from downstream analyses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(2) variants recurring at &gt;5% were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had previously been reported as somatic in any of COSMIC (v86), Kandoth </w:t>
      </w:r>
      <w:r w:rsidRPr="00CB7AF6">
        <w:rPr>
          <w:rFonts w:ascii="Arial" w:eastAsia="Arial" w:hAnsi="Arial" w:cs="Arial"/>
          <w:i/>
          <w:color w:val="000000" w:themeColor="text1"/>
          <w:sz w:val="22"/>
        </w:rPr>
        <w:t>et al.</w:t>
      </w:r>
      <w:del w:id="1601"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56</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or Chang </w:t>
      </w:r>
      <w:r w:rsidRPr="00CB7AF6">
        <w:rPr>
          <w:rFonts w:ascii="Arial" w:eastAsia="Arial" w:hAnsi="Arial" w:cs="Arial"/>
          <w:i/>
          <w:color w:val="000000" w:themeColor="text1"/>
          <w:sz w:val="22"/>
        </w:rPr>
        <w:t>et al.</w:t>
      </w:r>
      <w:del w:id="1602"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57</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(c)</w:t>
      </w:r>
      <w:r w:rsidRPr="00CB7AF6">
        <w:rPr>
          <w:rFonts w:ascii="Arial" w:eastAsia="Arial" w:hAnsi="Arial" w:cs="Arial"/>
          <w:color w:val="000000" w:themeColor="text1"/>
          <w:sz w:val="22"/>
        </w:rPr>
        <w:t xml:space="preserve"> they occurred in one of 15 canonical genes known to be associated with CH</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(3) variants with VAF &gt;30% were labelled germline and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occurred in one of the 15 canonical CH genes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(4) variants occurring at any allele frequency in </w:t>
      </w:r>
      <w:proofErr w:type="spellStart"/>
      <w:r w:rsidRPr="00CB7AF6">
        <w:rPr>
          <w:rFonts w:ascii="Arial" w:eastAsia="Arial" w:hAnsi="Arial" w:cs="Arial"/>
          <w:color w:val="000000" w:themeColor="text1"/>
          <w:sz w:val="22"/>
        </w:rPr>
        <w:t>ExAC</w:t>
      </w:r>
      <w:proofErr w:type="spellEnd"/>
      <w:r w:rsidRPr="00CB7AF6">
        <w:rPr>
          <w:rFonts w:ascii="Arial" w:eastAsia="Arial" w:hAnsi="Arial" w:cs="Arial"/>
          <w:color w:val="000000" w:themeColor="text1"/>
          <w:sz w:val="22"/>
        </w:rPr>
        <w:t xml:space="preserve"> or gnomAD</w:t>
      </w:r>
      <w:del w:id="1603"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58</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were labelled germline and filtered out</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(5) variants mapping to the HLA-A locus were excluded</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(6) only nonsynonymous exonic variants passing the above filters were considered further. The 15 </w:t>
      </w:r>
      <w:r w:rsidRPr="00CB7AF6">
        <w:rPr>
          <w:rFonts w:ascii="Arial" w:eastAsia="Arial" w:hAnsi="Arial" w:cs="Arial"/>
          <w:color w:val="000000" w:themeColor="text1"/>
          <w:sz w:val="22"/>
        </w:rPr>
        <w:lastRenderedPageBreak/>
        <w:t xml:space="preserve">canonical genes known to be associated with were </w:t>
      </w:r>
      <w:r w:rsidRPr="00CB7AF6">
        <w:rPr>
          <w:rFonts w:ascii="Arial" w:eastAsia="Arial" w:hAnsi="Arial" w:cs="Arial"/>
          <w:i/>
          <w:color w:val="000000" w:themeColor="text1"/>
          <w:sz w:val="22"/>
        </w:rPr>
        <w:t>DNMT3A,</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TET2, ASXL1, PPM1D, TP53, JAK2, RUNX1, SF3B1, SRSF2, IDH1, IDH2, U2AF1, CBL, ATM, CHEK2</w:t>
      </w:r>
      <w:r w:rsidRPr="00CB7AF6">
        <w:rPr>
          <w:rFonts w:ascii="Arial" w:eastAsia="Arial" w:hAnsi="Arial" w:cs="Arial"/>
          <w:color w:val="000000" w:themeColor="text1"/>
          <w:sz w:val="22"/>
        </w:rPr>
        <w:t>.</w:t>
      </w:r>
    </w:p>
    <w:p w14:paraId="22645AE6" w14:textId="77777777" w:rsidR="004C10F5" w:rsidRPr="00CB7AF6" w:rsidRDefault="004C10F5" w:rsidP="00AE24DE">
      <w:pPr>
        <w:spacing w:line="480" w:lineRule="auto"/>
        <w:rPr>
          <w:rFonts w:ascii="Arial" w:eastAsia="Arial" w:hAnsi="Arial" w:cs="Arial"/>
          <w:color w:val="000000" w:themeColor="text1"/>
          <w:sz w:val="22"/>
        </w:rPr>
      </w:pPr>
    </w:p>
    <w:p w14:paraId="7EFFDB3B" w14:textId="77777777" w:rsidR="004C10F5" w:rsidRPr="00CB7AF6" w:rsidRDefault="004C10F5" w:rsidP="00AE24DE">
      <w:pPr>
        <w:pStyle w:val="Heading2"/>
        <w:jc w:val="left"/>
        <w:rPr>
          <w:color w:val="000000" w:themeColor="text1"/>
        </w:rPr>
      </w:pPr>
      <w:bookmarkStart w:id="1604" w:name="_3j2qqm3" w:colFirst="0" w:colLast="0"/>
      <w:bookmarkEnd w:id="1604"/>
      <w:r w:rsidRPr="00CB7AF6">
        <w:rPr>
          <w:color w:val="000000" w:themeColor="text1"/>
        </w:rPr>
        <w:t xml:space="preserve">Statistical analyses </w:t>
      </w:r>
    </w:p>
    <w:p w14:paraId="388A50AF"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difference in detection rate between the three cohorts was assessed using two-by-two Fisher exact tests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 resulting p-values were adjusted using the Bonferroni correction for multiple testing. The association between the tumor cancer cell fraction and the cfDNA detection rate was assessed using stratified by cancer type. </w:t>
      </w:r>
      <w:r>
        <w:rPr>
          <w:rFonts w:ascii="Arial" w:eastAsia="Arial" w:hAnsi="Arial" w:cs="Arial"/>
          <w:color w:val="000000" w:themeColor="text1"/>
          <w:sz w:val="22"/>
        </w:rPr>
        <w:t>The e</w:t>
      </w:r>
      <w:r w:rsidRPr="00CB7AF6">
        <w:rPr>
          <w:rFonts w:ascii="Arial" w:eastAsia="Arial" w:hAnsi="Arial" w:cs="Arial"/>
          <w:color w:val="000000" w:themeColor="text1"/>
          <w:sz w:val="22"/>
        </w:rPr>
        <w:t xml:space="preserve">xact confidence intervals were calculated for the detection rates by cancer type, ctDNA fraction or tumor burden.  The difference in ctDNA fraction estimate and cancer types was assessed using exact Fisher test. The tests of trends were conducted using </w:t>
      </w:r>
      <w:proofErr w:type="spellStart"/>
      <w:r w:rsidRPr="00CB7AF6">
        <w:rPr>
          <w:rFonts w:ascii="Arial" w:eastAsia="Arial" w:hAnsi="Arial" w:cs="Arial"/>
          <w:color w:val="000000" w:themeColor="text1"/>
          <w:sz w:val="22"/>
        </w:rPr>
        <w:t>Jonckheere</w:t>
      </w:r>
      <w:proofErr w:type="spellEnd"/>
      <w:r w:rsidRPr="00CB7AF6">
        <w:rPr>
          <w:rFonts w:ascii="Arial" w:eastAsia="Arial" w:hAnsi="Arial" w:cs="Arial"/>
          <w:color w:val="000000" w:themeColor="text1"/>
          <w:sz w:val="22"/>
        </w:rPr>
        <w:t xml:space="preserve">-Terpstra test or Kendall correlation as appropriate. </w:t>
      </w:r>
    </w:p>
    <w:p w14:paraId="2D4612EE" w14:textId="77777777" w:rsidR="004C10F5" w:rsidRPr="00CB7AF6" w:rsidRDefault="004C10F5" w:rsidP="00AE24DE">
      <w:pPr>
        <w:spacing w:line="480" w:lineRule="auto"/>
        <w:rPr>
          <w:rFonts w:ascii="Arial" w:eastAsia="Arial" w:hAnsi="Arial" w:cs="Arial"/>
          <w:color w:val="000000" w:themeColor="text1"/>
          <w:sz w:val="22"/>
        </w:rPr>
      </w:pPr>
    </w:p>
    <w:p w14:paraId="745107A1"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WBC-matched variants, a two-sided Mann-Whitney U test was used to test whether the cancer cohort had a different mutation burden than the control cohort. For VUSo, a one-sided Mann-Whitney U test was used to test whether the cancer cohort had a greater mutation burden than the control cohort. We used zero-inflated Poisson regression to assess the association between the number of mutations in each category (biopsy-matched, biopsy-subthreshold, WBC-matched and VUSo) with age. </w:t>
      </w:r>
    </w:p>
    <w:p w14:paraId="639E9D27" w14:textId="77777777" w:rsidR="004C10F5" w:rsidRPr="00CB7AF6" w:rsidRDefault="004C10F5" w:rsidP="00AE24DE">
      <w:pPr>
        <w:spacing w:line="480" w:lineRule="auto"/>
        <w:rPr>
          <w:rFonts w:ascii="Arial" w:eastAsia="Arial" w:hAnsi="Arial" w:cs="Arial"/>
          <w:color w:val="000000" w:themeColor="text1"/>
          <w:sz w:val="22"/>
        </w:rPr>
      </w:pPr>
    </w:p>
    <w:p w14:paraId="56FFD023" w14:textId="078521A1" w:rsidR="004C10F5"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association of clonal hematopoiesis measured in WBC in each of the 15 canonical CH genes and cancer status and prior history of radio- or chemotherapy was assessed using exact Fisher test or Chi-Square test as appropriate. All statistical hypothesis tests were two-sided with </w:t>
      </w:r>
      <w:r>
        <w:rPr>
          <w:rFonts w:ascii="Arial" w:eastAsia="Symbol" w:hAnsi="Arial" w:cs="Arial"/>
          <w:color w:val="000000" w:themeColor="text1"/>
          <w:sz w:val="22"/>
          <w:szCs w:val="22"/>
        </w:rPr>
        <w:sym w:font="Symbol" w:char="F061"/>
      </w:r>
      <w:r w:rsidRPr="00CB7AF6">
        <w:rPr>
          <w:rFonts w:ascii="Arial" w:eastAsia="Arial" w:hAnsi="Arial" w:cs="Arial"/>
          <w:color w:val="000000" w:themeColor="text1"/>
          <w:sz w:val="22"/>
        </w:rPr>
        <w:t xml:space="preserve"> = 0.05 and carried out in R/Bioconductor.</w:t>
      </w:r>
    </w:p>
    <w:p w14:paraId="1967DB28" w14:textId="77777777" w:rsidR="008C2D31" w:rsidRPr="00CB7AF6" w:rsidRDefault="008C2D31" w:rsidP="00AE24DE">
      <w:pPr>
        <w:spacing w:line="480" w:lineRule="auto"/>
        <w:rPr>
          <w:rFonts w:ascii="Arial" w:eastAsia="Arial" w:hAnsi="Arial" w:cs="Arial"/>
          <w:color w:val="000000" w:themeColor="text1"/>
          <w:sz w:val="22"/>
        </w:rPr>
      </w:pPr>
    </w:p>
    <w:p w14:paraId="2EE0A8EE" w14:textId="77777777" w:rsidR="004C10F5" w:rsidRPr="00CB7AF6" w:rsidRDefault="004C10F5" w:rsidP="00AE24DE">
      <w:pPr>
        <w:pStyle w:val="Heading2"/>
        <w:jc w:val="left"/>
        <w:rPr>
          <w:color w:val="000000" w:themeColor="text1"/>
        </w:rPr>
      </w:pPr>
      <w:r w:rsidRPr="00CB7AF6">
        <w:rPr>
          <w:color w:val="000000" w:themeColor="text1"/>
        </w:rPr>
        <w:lastRenderedPageBreak/>
        <w:t>Summary of variants and variant allele fractions in cfDNA</w:t>
      </w:r>
    </w:p>
    <w:p w14:paraId="7BBD809C" w14:textId="66DC8D8B"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mean and median number of each type of identified variant in the samples, as well as the mean and median VAF in the samples, are described in </w:t>
      </w:r>
      <w:r w:rsidR="00303111" w:rsidRPr="009E4045">
        <w:rPr>
          <w:rFonts w:ascii="Arial" w:eastAsia="Arial" w:hAnsi="Arial" w:cs="Arial"/>
          <w:b/>
          <w:color w:val="000000" w:themeColor="text1"/>
          <w:sz w:val="22"/>
          <w:highlight w:val="yellow"/>
          <w:rPrChange w:id="1605" w:author="David Brown" w:date="2019-07-18T03:22:00Z">
            <w:rPr>
              <w:rFonts w:ascii="Arial" w:eastAsia="Arial" w:hAnsi="Arial" w:cs="Arial"/>
              <w:b/>
              <w:color w:val="000000" w:themeColor="text1"/>
              <w:sz w:val="22"/>
            </w:rPr>
          </w:rPrChange>
        </w:rPr>
        <w:t xml:space="preserve">Supplementary Table </w:t>
      </w:r>
      <w:del w:id="1606" w:author="David Brown" w:date="2019-07-18T03:22:00Z">
        <w:r w:rsidRPr="009E4045" w:rsidDel="009E4045">
          <w:rPr>
            <w:rFonts w:ascii="Arial" w:eastAsia="Arial" w:hAnsi="Arial" w:cs="Arial"/>
            <w:b/>
            <w:color w:val="000000" w:themeColor="text1"/>
            <w:sz w:val="22"/>
            <w:highlight w:val="yellow"/>
            <w:rPrChange w:id="1607" w:author="David Brown" w:date="2019-07-18T03:22:00Z">
              <w:rPr>
                <w:rFonts w:ascii="Arial" w:eastAsia="Arial" w:hAnsi="Arial" w:cs="Arial"/>
                <w:b/>
                <w:color w:val="000000" w:themeColor="text1"/>
                <w:sz w:val="22"/>
              </w:rPr>
            </w:rPrChange>
          </w:rPr>
          <w:delText>3</w:delText>
        </w:r>
      </w:del>
      <w:ins w:id="1608" w:author="David Brown" w:date="2019-07-18T03:22:00Z">
        <w:r w:rsidR="009E4045" w:rsidRPr="009E4045">
          <w:rPr>
            <w:rFonts w:ascii="Arial" w:eastAsia="Arial" w:hAnsi="Arial" w:cs="Arial"/>
            <w:b/>
            <w:color w:val="000000" w:themeColor="text1"/>
            <w:sz w:val="22"/>
            <w:highlight w:val="yellow"/>
            <w:rPrChange w:id="1609" w:author="David Brown" w:date="2019-07-18T03:22:00Z">
              <w:rPr>
                <w:rFonts w:ascii="Arial" w:eastAsia="Arial" w:hAnsi="Arial" w:cs="Arial"/>
                <w:b/>
                <w:color w:val="000000" w:themeColor="text1"/>
                <w:sz w:val="22"/>
              </w:rPr>
            </w:rPrChange>
          </w:rPr>
          <w:t>7</w:t>
        </w:r>
      </w:ins>
      <w:r w:rsidRPr="00CB7AF6">
        <w:rPr>
          <w:rFonts w:ascii="Arial" w:eastAsia="Arial" w:hAnsi="Arial" w:cs="Arial"/>
          <w:color w:val="000000" w:themeColor="text1"/>
          <w:sz w:val="22"/>
        </w:rPr>
        <w:t xml:space="preserve">. In cfDNA samples, more WBC-matched variants than biopsy-matched variants or VUSo were identified. Median VAF in cfDNA was higher for biopsy-matched variants than for WBC-matched variants or VUSo. </w:t>
      </w:r>
    </w:p>
    <w:p w14:paraId="2FFBCBD2" w14:textId="77777777" w:rsidR="004C10F5" w:rsidRPr="00CB7AF6" w:rsidRDefault="004C10F5" w:rsidP="00AE24DE">
      <w:pPr>
        <w:spacing w:line="480" w:lineRule="auto"/>
        <w:rPr>
          <w:rFonts w:ascii="Arial" w:eastAsia="Arial" w:hAnsi="Arial" w:cs="Arial"/>
          <w:color w:val="000000" w:themeColor="text1"/>
          <w:sz w:val="22"/>
        </w:rPr>
      </w:pPr>
    </w:p>
    <w:p w14:paraId="69C70789" w14:textId="77777777" w:rsidR="004C10F5" w:rsidRPr="00CB7AF6" w:rsidRDefault="004C10F5" w:rsidP="00AE24DE">
      <w:pPr>
        <w:pStyle w:val="Heading2"/>
        <w:jc w:val="left"/>
        <w:rPr>
          <w:color w:val="000000" w:themeColor="text1"/>
        </w:rPr>
      </w:pPr>
      <w:r w:rsidRPr="00CB7AF6">
        <w:rPr>
          <w:color w:val="000000" w:themeColor="text1"/>
        </w:rPr>
        <w:t>Sensitivity and specificity of the targeted DNA assay</w:t>
      </w:r>
    </w:p>
    <w:p w14:paraId="13790138" w14:textId="1C2A9A2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Prior to analysis of patient samples with the targeted DNA assay, analytical characterization was performed using titrations of DNA from cell lines. Genomic DNA extracted from EBV-</w:t>
      </w:r>
      <w:proofErr w:type="spellStart"/>
      <w:r w:rsidRPr="00CB7AF6">
        <w:rPr>
          <w:rFonts w:ascii="Arial" w:eastAsia="Arial" w:hAnsi="Arial" w:cs="Arial"/>
          <w:color w:val="000000" w:themeColor="text1"/>
          <w:sz w:val="22"/>
        </w:rPr>
        <w:t>immortalised</w:t>
      </w:r>
      <w:proofErr w:type="spellEnd"/>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lymphoblastoid</w:t>
      </w:r>
      <w:proofErr w:type="spellEnd"/>
      <w:r w:rsidRPr="00CB7AF6">
        <w:rPr>
          <w:rFonts w:ascii="Arial" w:eastAsia="Arial" w:hAnsi="Arial" w:cs="Arial"/>
          <w:color w:val="000000" w:themeColor="text1"/>
          <w:sz w:val="22"/>
        </w:rPr>
        <w:t xml:space="preserve"> cell line (NA12878) was purchased from </w:t>
      </w:r>
      <w:proofErr w:type="spellStart"/>
      <w:r w:rsidRPr="00CB7AF6">
        <w:rPr>
          <w:rFonts w:ascii="Arial" w:eastAsia="Arial" w:hAnsi="Arial" w:cs="Arial"/>
          <w:color w:val="000000" w:themeColor="text1"/>
          <w:sz w:val="22"/>
        </w:rPr>
        <w:t>Coriell</w:t>
      </w:r>
      <w:proofErr w:type="spellEnd"/>
      <w:r w:rsidRPr="00CB7AF6">
        <w:rPr>
          <w:rFonts w:ascii="Arial" w:eastAsia="Arial" w:hAnsi="Arial" w:cs="Arial"/>
          <w:color w:val="000000" w:themeColor="text1"/>
          <w:sz w:val="22"/>
        </w:rPr>
        <w:t xml:space="preserve"> Institute (Camden, NJ). The HD753 Structural Multiplex Reference Standard gDNA, which contains known SNVs, indels, fusions, and deletions, was purchased from Horizon Discovery (Cambridge, MA) (</w:t>
      </w:r>
      <w:r w:rsidR="00303111" w:rsidRPr="009E4045">
        <w:rPr>
          <w:rFonts w:ascii="Arial" w:eastAsia="Arial" w:hAnsi="Arial" w:cs="Arial"/>
          <w:b/>
          <w:color w:val="000000" w:themeColor="text1"/>
          <w:sz w:val="22"/>
          <w:highlight w:val="yellow"/>
          <w:rPrChange w:id="1610" w:author="David Brown" w:date="2019-07-18T03:22:00Z">
            <w:rPr>
              <w:rFonts w:ascii="Arial" w:eastAsia="Arial" w:hAnsi="Arial" w:cs="Arial"/>
              <w:b/>
              <w:color w:val="000000" w:themeColor="text1"/>
              <w:sz w:val="22"/>
            </w:rPr>
          </w:rPrChange>
        </w:rPr>
        <w:t xml:space="preserve">Supplementary Table </w:t>
      </w:r>
      <w:del w:id="1611" w:author="David Brown" w:date="2019-07-18T03:22:00Z">
        <w:r w:rsidRPr="009E4045" w:rsidDel="009E4045">
          <w:rPr>
            <w:rFonts w:ascii="Arial" w:eastAsia="Arial" w:hAnsi="Arial" w:cs="Arial"/>
            <w:b/>
            <w:color w:val="000000" w:themeColor="text1"/>
            <w:sz w:val="22"/>
            <w:highlight w:val="yellow"/>
            <w:rPrChange w:id="1612" w:author="David Brown" w:date="2019-07-18T03:22:00Z">
              <w:rPr>
                <w:rFonts w:ascii="Arial" w:eastAsia="Arial" w:hAnsi="Arial" w:cs="Arial"/>
                <w:b/>
                <w:color w:val="000000" w:themeColor="text1"/>
                <w:sz w:val="22"/>
              </w:rPr>
            </w:rPrChange>
          </w:rPr>
          <w:delText>4</w:delText>
        </w:r>
      </w:del>
      <w:ins w:id="1613" w:author="David Brown" w:date="2019-07-18T03:22:00Z">
        <w:r w:rsidR="009E4045" w:rsidRPr="009E4045">
          <w:rPr>
            <w:rFonts w:ascii="Arial" w:eastAsia="Arial" w:hAnsi="Arial" w:cs="Arial"/>
            <w:b/>
            <w:color w:val="000000" w:themeColor="text1"/>
            <w:sz w:val="22"/>
            <w:highlight w:val="yellow"/>
            <w:rPrChange w:id="1614" w:author="David Brown" w:date="2019-07-18T03:22:00Z">
              <w:rPr>
                <w:rFonts w:ascii="Arial" w:eastAsia="Arial" w:hAnsi="Arial" w:cs="Arial"/>
                <w:b/>
                <w:color w:val="000000" w:themeColor="text1"/>
                <w:sz w:val="22"/>
              </w:rPr>
            </w:rPrChange>
          </w:rPr>
          <w:t>8</w:t>
        </w:r>
      </w:ins>
      <w:r w:rsidRPr="00CB7AF6">
        <w:rPr>
          <w:rFonts w:ascii="Arial" w:eastAsia="Arial" w:hAnsi="Arial" w:cs="Arial"/>
          <w:color w:val="000000" w:themeColor="text1"/>
          <w:sz w:val="22"/>
        </w:rPr>
        <w:t>). Fifteen DNA titrations using the HD753 standard and the NA12878 gDNA were prepared in triplicate to have nominal expected VAFs of 0, 0.1, 0.25, 0.5, and 1% for a majority of variants. The gDNA titrations were verified using a droplet digital PCR (ddPCR; Bio-Rad; Hercules, CA) to ensure dilution accuracy (</w:t>
      </w:r>
      <w:r w:rsidR="00303111" w:rsidRPr="009E4045">
        <w:rPr>
          <w:rFonts w:ascii="Arial" w:eastAsia="Arial" w:hAnsi="Arial" w:cs="Arial"/>
          <w:b/>
          <w:color w:val="000000" w:themeColor="text1"/>
          <w:sz w:val="22"/>
          <w:highlight w:val="yellow"/>
          <w:rPrChange w:id="1615" w:author="David Brown" w:date="2019-07-18T03:22:00Z">
            <w:rPr>
              <w:rFonts w:ascii="Arial" w:eastAsia="Arial" w:hAnsi="Arial" w:cs="Arial"/>
              <w:b/>
              <w:color w:val="000000" w:themeColor="text1"/>
              <w:sz w:val="22"/>
            </w:rPr>
          </w:rPrChange>
        </w:rPr>
        <w:t xml:space="preserve">Supplementary Table </w:t>
      </w:r>
      <w:ins w:id="1616" w:author="David Brown" w:date="2019-07-18T03:22:00Z">
        <w:r w:rsidR="009E4045" w:rsidRPr="009E4045">
          <w:rPr>
            <w:rFonts w:ascii="Arial" w:eastAsia="Arial" w:hAnsi="Arial" w:cs="Arial"/>
            <w:b/>
            <w:color w:val="000000" w:themeColor="text1"/>
            <w:sz w:val="22"/>
            <w:highlight w:val="yellow"/>
            <w:rPrChange w:id="1617" w:author="David Brown" w:date="2019-07-18T03:22:00Z">
              <w:rPr>
                <w:rFonts w:ascii="Arial" w:eastAsia="Arial" w:hAnsi="Arial" w:cs="Arial"/>
                <w:b/>
                <w:color w:val="000000" w:themeColor="text1"/>
                <w:sz w:val="22"/>
              </w:rPr>
            </w:rPrChange>
          </w:rPr>
          <w:t>9</w:t>
        </w:r>
      </w:ins>
      <w:del w:id="1618" w:author="David Brown" w:date="2019-07-18T03:22:00Z">
        <w:r w:rsidRPr="00CB7AF6" w:rsidDel="009E4045">
          <w:rPr>
            <w:rFonts w:ascii="Arial" w:eastAsia="Arial" w:hAnsi="Arial" w:cs="Arial"/>
            <w:b/>
            <w:color w:val="000000" w:themeColor="text1"/>
            <w:sz w:val="22"/>
          </w:rPr>
          <w:delText>5</w:delText>
        </w:r>
      </w:del>
      <w:r w:rsidRPr="00CB7AF6">
        <w:rPr>
          <w:rFonts w:ascii="Arial" w:eastAsia="Arial" w:hAnsi="Arial" w:cs="Arial"/>
          <w:color w:val="000000" w:themeColor="text1"/>
          <w:sz w:val="22"/>
        </w:rPr>
        <w:t>). Following ddPCR verification, DNA mixtures were sheared and size-selected according to the targeted DNA assay protocol. 30 ng of sheared, size-selected gDNA was used for library construction, resulting in a mean collapsed target coverage of 2</w:t>
      </w:r>
      <w:ins w:id="1619" w:author="Reis-Filho, Jorge S./Pathology" w:date="2019-07-13T15:31:00Z">
        <w:r w:rsidR="00011B3F">
          <w:rPr>
            <w:rFonts w:ascii="Arial" w:eastAsia="Arial" w:hAnsi="Arial" w:cs="Arial"/>
            <w:color w:val="000000" w:themeColor="text1"/>
            <w:sz w:val="22"/>
          </w:rPr>
          <w:t>,</w:t>
        </w:r>
      </w:ins>
      <w:r w:rsidRPr="00CB7AF6">
        <w:rPr>
          <w:rFonts w:ascii="Arial" w:eastAsia="Arial" w:hAnsi="Arial" w:cs="Arial"/>
          <w:color w:val="000000" w:themeColor="text1"/>
          <w:sz w:val="22"/>
        </w:rPr>
        <w:t>430X.</w:t>
      </w:r>
    </w:p>
    <w:p w14:paraId="24306AC8" w14:textId="77777777" w:rsidR="004C10F5" w:rsidRPr="00CB7AF6" w:rsidRDefault="004C10F5" w:rsidP="00AE24DE">
      <w:pPr>
        <w:spacing w:line="480" w:lineRule="auto"/>
        <w:rPr>
          <w:rFonts w:ascii="Arial" w:eastAsia="Arial" w:hAnsi="Arial" w:cs="Arial"/>
          <w:color w:val="000000" w:themeColor="text1"/>
          <w:sz w:val="22"/>
        </w:rPr>
      </w:pPr>
    </w:p>
    <w:p w14:paraId="707D3F4A" w14:textId="3E4D55CF" w:rsidR="004C10F5" w:rsidRPr="00CB7AF6" w:rsidRDefault="00303111" w:rsidP="00AE24DE">
      <w:pPr>
        <w:spacing w:line="480" w:lineRule="auto"/>
        <w:rPr>
          <w:rFonts w:ascii="Arial" w:eastAsia="Arial" w:hAnsi="Arial" w:cs="Arial"/>
          <w:color w:val="000000" w:themeColor="text1"/>
          <w:sz w:val="22"/>
        </w:rPr>
      </w:pPr>
      <w:del w:id="1620" w:author="David Brown" w:date="2019-07-18T03:23:00Z">
        <w:r w:rsidRPr="00695EF0" w:rsidDel="00695EF0">
          <w:rPr>
            <w:rFonts w:ascii="Arial" w:eastAsia="Arial" w:hAnsi="Arial" w:cs="Arial"/>
            <w:b/>
            <w:color w:val="000000" w:themeColor="text1"/>
            <w:sz w:val="22"/>
            <w:highlight w:val="yellow"/>
            <w:rPrChange w:id="1621" w:author="David Brown" w:date="2019-07-18T03:23:00Z">
              <w:rPr>
                <w:rFonts w:ascii="Arial" w:eastAsia="Arial" w:hAnsi="Arial" w:cs="Arial"/>
                <w:b/>
                <w:color w:val="000000" w:themeColor="text1"/>
                <w:sz w:val="22"/>
              </w:rPr>
            </w:rPrChange>
          </w:rPr>
          <w:delText xml:space="preserve">Supplementary </w:delText>
        </w:r>
      </w:del>
      <w:r w:rsidRPr="00695EF0">
        <w:rPr>
          <w:rFonts w:ascii="Arial" w:eastAsia="Arial" w:hAnsi="Arial" w:cs="Arial"/>
          <w:b/>
          <w:color w:val="000000" w:themeColor="text1"/>
          <w:sz w:val="22"/>
          <w:highlight w:val="yellow"/>
          <w:rPrChange w:id="1622" w:author="David Brown" w:date="2019-07-18T03:23:00Z">
            <w:rPr>
              <w:rFonts w:ascii="Arial" w:eastAsia="Arial" w:hAnsi="Arial" w:cs="Arial"/>
              <w:b/>
              <w:color w:val="000000" w:themeColor="text1"/>
              <w:sz w:val="22"/>
            </w:rPr>
          </w:rPrChange>
        </w:rPr>
        <w:t xml:space="preserve">Fig. </w:t>
      </w:r>
      <w:del w:id="1623" w:author="David Brown" w:date="2019-07-18T03:23:00Z">
        <w:r w:rsidR="004C10F5" w:rsidRPr="00695EF0" w:rsidDel="00695EF0">
          <w:rPr>
            <w:rFonts w:ascii="Arial" w:eastAsia="Arial" w:hAnsi="Arial" w:cs="Arial"/>
            <w:b/>
            <w:color w:val="000000" w:themeColor="text1"/>
            <w:sz w:val="22"/>
            <w:highlight w:val="yellow"/>
            <w:rPrChange w:id="1624" w:author="David Brown" w:date="2019-07-18T03:23:00Z">
              <w:rPr>
                <w:rFonts w:ascii="Arial" w:eastAsia="Arial" w:hAnsi="Arial" w:cs="Arial"/>
                <w:b/>
                <w:color w:val="000000" w:themeColor="text1"/>
                <w:sz w:val="22"/>
              </w:rPr>
            </w:rPrChange>
          </w:rPr>
          <w:delText>2</w:delText>
        </w:r>
      </w:del>
      <w:ins w:id="1625" w:author="David Brown" w:date="2019-07-18T03:23:00Z">
        <w:r w:rsidR="00695EF0" w:rsidRPr="00695EF0">
          <w:rPr>
            <w:rFonts w:ascii="Arial" w:eastAsia="Arial" w:hAnsi="Arial" w:cs="Arial"/>
            <w:b/>
            <w:color w:val="000000" w:themeColor="text1"/>
            <w:sz w:val="22"/>
            <w:highlight w:val="yellow"/>
            <w:rPrChange w:id="1626" w:author="David Brown" w:date="2019-07-18T03:23:00Z">
              <w:rPr>
                <w:rFonts w:ascii="Arial" w:eastAsia="Arial" w:hAnsi="Arial" w:cs="Arial"/>
                <w:b/>
                <w:color w:val="000000" w:themeColor="text1"/>
                <w:sz w:val="22"/>
              </w:rPr>
            </w:rPrChange>
          </w:rPr>
          <w:t>1</w:t>
        </w:r>
      </w:ins>
      <w:del w:id="1627" w:author="David Brown" w:date="2019-07-18T03:23:00Z">
        <w:r w:rsidR="008C2D31" w:rsidRPr="00695EF0" w:rsidDel="00695EF0">
          <w:rPr>
            <w:rFonts w:ascii="Arial" w:eastAsia="Arial" w:hAnsi="Arial" w:cs="Arial"/>
            <w:b/>
            <w:color w:val="000000" w:themeColor="text1"/>
            <w:sz w:val="22"/>
            <w:highlight w:val="yellow"/>
            <w:rPrChange w:id="1628" w:author="David Brown" w:date="2019-07-18T03:23:00Z">
              <w:rPr>
                <w:rFonts w:ascii="Arial" w:eastAsia="Arial" w:hAnsi="Arial" w:cs="Arial"/>
                <w:b/>
                <w:color w:val="000000" w:themeColor="text1"/>
                <w:sz w:val="22"/>
              </w:rPr>
            </w:rPrChange>
          </w:rPr>
          <w:delText>a</w:delText>
        </w:r>
      </w:del>
      <w:ins w:id="1629" w:author="David Brown" w:date="2019-07-18T03:23:00Z">
        <w:r w:rsidR="00695EF0" w:rsidRPr="00695EF0">
          <w:rPr>
            <w:rFonts w:ascii="Arial" w:eastAsia="Arial" w:hAnsi="Arial" w:cs="Arial"/>
            <w:b/>
            <w:color w:val="000000" w:themeColor="text1"/>
            <w:sz w:val="22"/>
            <w:highlight w:val="yellow"/>
            <w:rPrChange w:id="1630" w:author="David Brown" w:date="2019-07-18T03:23:00Z">
              <w:rPr>
                <w:rFonts w:ascii="Arial" w:eastAsia="Arial" w:hAnsi="Arial" w:cs="Arial"/>
                <w:b/>
                <w:color w:val="000000" w:themeColor="text1"/>
                <w:sz w:val="22"/>
              </w:rPr>
            </w:rPrChange>
          </w:rPr>
          <w:t>b</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shows the estimated sensitivity of the targeted DNA assay at various VAFs, using a probit regression model of variant calling status of 14 known small variants in all HD753 gDNA titrations. Each half fastq of one replicate was also combined into the other two fastqs of replicates in the same titration</w:t>
      </w:r>
      <w:ins w:id="1631" w:author="Reis-Filho, Jorge S./Pathology" w:date="2019-07-13T15:35:00Z">
        <w:r w:rsidR="00C57B55">
          <w:rPr>
            <w:rFonts w:ascii="Arial" w:eastAsia="Arial" w:hAnsi="Arial" w:cs="Arial"/>
            <w:color w:val="000000" w:themeColor="text1"/>
            <w:sz w:val="22"/>
          </w:rPr>
          <w:t xml:space="preserve"> </w:t>
        </w:r>
        <w:r w:rsidR="00C57B55" w:rsidRPr="00E716BB">
          <w:rPr>
            <w:rFonts w:ascii="Arial" w:eastAsia="Arial" w:hAnsi="Arial" w:cs="Arial"/>
            <w:color w:val="0033CC"/>
            <w:sz w:val="22"/>
            <w:szCs w:val="22"/>
            <w:rPrChange w:id="1632" w:author="Reis-Filho, Jorge S./Pathology" w:date="2019-07-13T23:18:00Z">
              <w:rPr>
                <w:rFonts w:ascii="Arial" w:eastAsia="Arial" w:hAnsi="Arial" w:cs="Arial"/>
                <w:color w:val="0033CC"/>
              </w:rPr>
            </w:rPrChange>
          </w:rPr>
          <w:t xml:space="preserve">to create three additional FASTQ (i.e. if the triplicates are labelled A, B and C, the three simulated samples are AB = 0.5A+0.5B, AC = 0.5A+0.5C and BC = </w:t>
        </w:r>
        <w:r w:rsidR="00C57B55" w:rsidRPr="00E716BB">
          <w:rPr>
            <w:rFonts w:ascii="Arial" w:eastAsia="Arial" w:hAnsi="Arial" w:cs="Arial"/>
            <w:color w:val="0033CC"/>
            <w:sz w:val="22"/>
            <w:szCs w:val="22"/>
            <w:rPrChange w:id="1633" w:author="Reis-Filho, Jorge S./Pathology" w:date="2019-07-13T23:18:00Z">
              <w:rPr>
                <w:rFonts w:ascii="Arial" w:eastAsia="Arial" w:hAnsi="Arial" w:cs="Arial"/>
                <w:color w:val="0033CC"/>
              </w:rPr>
            </w:rPrChange>
          </w:rPr>
          <w:lastRenderedPageBreak/>
          <w:t>0.5B+0.5C)</w:t>
        </w:r>
      </w:ins>
      <w:r w:rsidR="004C10F5" w:rsidRPr="00E716BB">
        <w:rPr>
          <w:rFonts w:ascii="Arial" w:eastAsia="Arial" w:hAnsi="Arial" w:cs="Arial"/>
          <w:color w:val="0033CC"/>
          <w:sz w:val="22"/>
          <w:szCs w:val="22"/>
          <w:rPrChange w:id="1634" w:author="Reis-Filho, Jorge S./Pathology" w:date="2019-07-13T23:18:00Z">
            <w:rPr>
              <w:rFonts w:ascii="Arial" w:eastAsia="Arial" w:hAnsi="Arial" w:cs="Arial"/>
              <w:color w:val="000000" w:themeColor="text1"/>
              <w:sz w:val="22"/>
              <w:szCs w:val="22"/>
            </w:rPr>
          </w:rPrChange>
        </w:rPr>
        <w:t xml:space="preserve">, </w:t>
      </w:r>
      <w:del w:id="1635" w:author="Reis-Filho, Jorge S./Pathology" w:date="2019-07-13T15:35:00Z">
        <w:r w:rsidR="004C10F5" w:rsidRPr="00E716BB" w:rsidDel="00C57B55">
          <w:rPr>
            <w:rFonts w:ascii="Arial" w:eastAsia="Arial" w:hAnsi="Arial" w:cs="Arial"/>
            <w:color w:val="0033CC"/>
            <w:sz w:val="22"/>
            <w:szCs w:val="22"/>
            <w:rPrChange w:id="1636" w:author="Reis-Filho, Jorge S./Pathology" w:date="2019-07-13T23:18:00Z">
              <w:rPr>
                <w:rFonts w:ascii="Arial" w:eastAsia="Arial" w:hAnsi="Arial" w:cs="Arial"/>
                <w:color w:val="000000" w:themeColor="text1"/>
                <w:sz w:val="22"/>
                <w:szCs w:val="22"/>
              </w:rPr>
            </w:rPrChange>
          </w:rPr>
          <w:delText xml:space="preserve">to </w:delText>
        </w:r>
      </w:del>
      <w:r w:rsidR="004C10F5" w:rsidRPr="00E716BB">
        <w:rPr>
          <w:rFonts w:ascii="Arial" w:eastAsia="Arial" w:hAnsi="Arial" w:cs="Arial"/>
          <w:color w:val="0033CC"/>
          <w:sz w:val="22"/>
          <w:szCs w:val="22"/>
          <w:rPrChange w:id="1637" w:author="Reis-Filho, Jorge S./Pathology" w:date="2019-07-13T23:18:00Z">
            <w:rPr>
              <w:rFonts w:ascii="Arial" w:eastAsia="Arial" w:hAnsi="Arial" w:cs="Arial"/>
              <w:color w:val="000000" w:themeColor="text1"/>
              <w:sz w:val="22"/>
            </w:rPr>
          </w:rPrChange>
        </w:rPr>
        <w:t>simulat</w:t>
      </w:r>
      <w:ins w:id="1638" w:author="Reis-Filho, Jorge S./Pathology" w:date="2019-07-13T15:35:00Z">
        <w:r w:rsidR="00C57B55" w:rsidRPr="00E716BB">
          <w:rPr>
            <w:rFonts w:ascii="Arial" w:eastAsia="Arial" w:hAnsi="Arial" w:cs="Arial"/>
            <w:color w:val="0033CC"/>
            <w:sz w:val="22"/>
            <w:szCs w:val="22"/>
            <w:rPrChange w:id="1639" w:author="Reis-Filho, Jorge S./Pathology" w:date="2019-07-13T23:18:00Z">
              <w:rPr>
                <w:rFonts w:ascii="Arial" w:eastAsia="Arial" w:hAnsi="Arial" w:cs="Arial"/>
                <w:color w:val="000000" w:themeColor="text1"/>
                <w:sz w:val="22"/>
              </w:rPr>
            </w:rPrChange>
          </w:rPr>
          <w:t>ing</w:t>
        </w:r>
      </w:ins>
      <w:del w:id="1640" w:author="Reis-Filho, Jorge S./Pathology" w:date="2019-07-13T15:35:00Z">
        <w:r w:rsidR="004C10F5" w:rsidRPr="00E716BB" w:rsidDel="00C57B55">
          <w:rPr>
            <w:rFonts w:ascii="Arial" w:eastAsia="Arial" w:hAnsi="Arial" w:cs="Arial"/>
            <w:color w:val="0033CC"/>
            <w:sz w:val="22"/>
            <w:szCs w:val="22"/>
            <w:rPrChange w:id="1641" w:author="Reis-Filho, Jorge S./Pathology" w:date="2019-07-13T23:18:00Z">
              <w:rPr>
                <w:rFonts w:ascii="Arial" w:eastAsia="Arial" w:hAnsi="Arial" w:cs="Arial"/>
                <w:color w:val="000000" w:themeColor="text1"/>
                <w:sz w:val="22"/>
              </w:rPr>
            </w:rPrChange>
          </w:rPr>
          <w:delText>e</w:delText>
        </w:r>
      </w:del>
      <w:r w:rsidR="004C10F5" w:rsidRPr="00E716BB">
        <w:rPr>
          <w:rFonts w:ascii="Arial" w:eastAsia="Arial" w:hAnsi="Arial" w:cs="Arial"/>
          <w:color w:val="0033CC"/>
          <w:sz w:val="22"/>
          <w:szCs w:val="22"/>
          <w:rPrChange w:id="1642" w:author="Reis-Filho, Jorge S./Pathology" w:date="2019-07-13T23:18:00Z">
            <w:rPr>
              <w:rFonts w:ascii="Arial" w:eastAsia="Arial" w:hAnsi="Arial" w:cs="Arial"/>
              <w:color w:val="000000" w:themeColor="text1"/>
              <w:sz w:val="22"/>
            </w:rPr>
          </w:rPrChange>
        </w:rPr>
        <w:t xml:space="preserve"> higher input sample cases. </w:t>
      </w:r>
      <w:ins w:id="1643" w:author="Reis-Filho, Jorge S./Pathology" w:date="2019-07-13T15:35:00Z">
        <w:r w:rsidR="00C57B55" w:rsidRPr="00E716BB">
          <w:rPr>
            <w:rFonts w:ascii="Arial" w:eastAsia="Arial" w:hAnsi="Arial" w:cs="Arial"/>
            <w:color w:val="0033CC"/>
            <w:sz w:val="22"/>
            <w:szCs w:val="22"/>
            <w:rPrChange w:id="1644" w:author="Reis-Filho, Jorge S./Pathology" w:date="2019-07-13T23:18:00Z">
              <w:rPr>
                <w:rFonts w:ascii="Arial" w:eastAsia="Arial" w:hAnsi="Arial" w:cs="Arial"/>
                <w:color w:val="0033CC"/>
              </w:rPr>
            </w:rPrChange>
          </w:rPr>
          <w:t xml:space="preserve">Therefore, the mean target collapsed depth of these three simulated samples was </w:t>
        </w:r>
      </w:ins>
      <w:ins w:id="1645" w:author="Reis-Filho, Jorge S./Pathology" w:date="2019-07-13T15:36:00Z">
        <w:r w:rsidR="00C57B55" w:rsidRPr="00E716BB">
          <w:rPr>
            <w:rFonts w:ascii="Arial" w:eastAsia="Arial" w:hAnsi="Arial" w:cs="Arial"/>
            <w:color w:val="0033CC"/>
            <w:sz w:val="22"/>
            <w:szCs w:val="22"/>
          </w:rPr>
          <w:t xml:space="preserve">theoretically </w:t>
        </w:r>
      </w:ins>
      <w:ins w:id="1646" w:author="Reis-Filho, Jorge S./Pathology" w:date="2019-07-13T15:35:00Z">
        <w:r w:rsidR="00C57B55" w:rsidRPr="00E716BB">
          <w:rPr>
            <w:rFonts w:ascii="Arial" w:eastAsia="Arial" w:hAnsi="Arial" w:cs="Arial"/>
            <w:color w:val="0033CC"/>
            <w:sz w:val="22"/>
            <w:szCs w:val="22"/>
            <w:rPrChange w:id="1647" w:author="Reis-Filho, Jorge S./Pathology" w:date="2019-07-13T23:18:00Z">
              <w:rPr>
                <w:rFonts w:ascii="Arial" w:eastAsia="Arial" w:hAnsi="Arial" w:cs="Arial"/>
                <w:color w:val="0033CC"/>
              </w:rPr>
            </w:rPrChange>
          </w:rPr>
          <w:t>twice rather than three times that of a single replicate at any given titration.</w:t>
        </w:r>
        <w:r w:rsidR="00C57B55" w:rsidRPr="00E716BB">
          <w:rPr>
            <w:rFonts w:ascii="Arial" w:eastAsia="Arial" w:hAnsi="Arial" w:cs="Arial"/>
            <w:color w:val="0033CC"/>
            <w:sz w:val="22"/>
            <w:rPrChange w:id="1648" w:author="Reis-Filho, Jorge S./Pathology" w:date="2019-07-13T23:18:00Z">
              <w:rPr>
                <w:rFonts w:ascii="Arial" w:eastAsia="Arial" w:hAnsi="Arial" w:cs="Arial"/>
                <w:color w:val="000000" w:themeColor="text1"/>
                <w:sz w:val="22"/>
              </w:rPr>
            </w:rPrChange>
          </w:rPr>
          <w:t xml:space="preserve"> </w:t>
        </w:r>
      </w:ins>
      <w:ins w:id="1649" w:author="Reis-Filho, Jorge S./Pathology" w:date="2019-07-13T15:36:00Z">
        <w:r w:rsidR="00C57B55" w:rsidRPr="00E716BB">
          <w:rPr>
            <w:rFonts w:ascii="Arial" w:eastAsia="Arial" w:hAnsi="Arial" w:cs="Arial"/>
            <w:color w:val="0033CC"/>
            <w:sz w:val="22"/>
          </w:rPr>
          <w:t xml:space="preserve">In fact, </w:t>
        </w:r>
      </w:ins>
      <w:del w:id="1650" w:author="Reis-Filho, Jorge S./Pathology" w:date="2019-07-13T15:36:00Z">
        <w:r w:rsidR="004C10F5" w:rsidRPr="00E716BB" w:rsidDel="00C57B55">
          <w:rPr>
            <w:rFonts w:ascii="Arial" w:eastAsia="Arial" w:hAnsi="Arial" w:cs="Arial"/>
            <w:color w:val="0033CC"/>
            <w:sz w:val="22"/>
            <w:rPrChange w:id="1651" w:author="Reis-Filho, Jorge S./Pathology" w:date="2019-07-13T23:18:00Z">
              <w:rPr>
                <w:rFonts w:ascii="Arial" w:eastAsia="Arial" w:hAnsi="Arial" w:cs="Arial"/>
                <w:color w:val="000000" w:themeColor="text1"/>
                <w:sz w:val="22"/>
              </w:rPr>
            </w:rPrChange>
          </w:rPr>
          <w:delText>T</w:delText>
        </w:r>
      </w:del>
      <w:ins w:id="1652" w:author="Reis-Filho, Jorge S./Pathology" w:date="2019-07-13T15:36:00Z">
        <w:r w:rsidR="00C57B55" w:rsidRPr="00E716BB">
          <w:rPr>
            <w:rFonts w:ascii="Arial" w:eastAsia="Arial" w:hAnsi="Arial" w:cs="Arial"/>
            <w:color w:val="0033CC"/>
            <w:sz w:val="22"/>
            <w:rPrChange w:id="1653" w:author="Reis-Filho, Jorge S./Pathology" w:date="2019-07-13T23:18:00Z">
              <w:rPr>
                <w:rFonts w:ascii="Arial" w:eastAsia="Arial" w:hAnsi="Arial" w:cs="Arial"/>
                <w:color w:val="000000" w:themeColor="text1"/>
                <w:sz w:val="22"/>
              </w:rPr>
            </w:rPrChange>
          </w:rPr>
          <w:t>t</w:t>
        </w:r>
      </w:ins>
      <w:r w:rsidR="004C10F5" w:rsidRPr="00CB7AF6">
        <w:rPr>
          <w:rFonts w:ascii="Arial" w:eastAsia="Arial" w:hAnsi="Arial" w:cs="Arial"/>
          <w:color w:val="000000" w:themeColor="text1"/>
          <w:sz w:val="22"/>
        </w:rPr>
        <w:t xml:space="preserve">he mean collapsed target coverage of simulated samples (n=10) at the </w:t>
      </w:r>
      <w:proofErr w:type="spellStart"/>
      <w:r w:rsidR="004C10F5" w:rsidRPr="00CB7AF6">
        <w:rPr>
          <w:rFonts w:ascii="Arial" w:eastAsia="Arial" w:hAnsi="Arial" w:cs="Arial"/>
          <w:color w:val="000000" w:themeColor="text1"/>
          <w:sz w:val="22"/>
        </w:rPr>
        <w:t>fastq</w:t>
      </w:r>
      <w:proofErr w:type="spellEnd"/>
      <w:r w:rsidR="004C10F5" w:rsidRPr="00CB7AF6">
        <w:rPr>
          <w:rFonts w:ascii="Arial" w:eastAsia="Arial" w:hAnsi="Arial" w:cs="Arial"/>
          <w:color w:val="000000" w:themeColor="text1"/>
          <w:sz w:val="22"/>
        </w:rPr>
        <w:t xml:space="preserve"> level was 4</w:t>
      </w:r>
      <w:ins w:id="1654" w:author="David Brown" w:date="2019-07-18T03:24:00Z">
        <w:r w:rsidR="00695EF0">
          <w:rPr>
            <w:rFonts w:ascii="Arial" w:eastAsia="Arial" w:hAnsi="Arial" w:cs="Arial"/>
            <w:color w:val="000000" w:themeColor="text1"/>
            <w:sz w:val="22"/>
          </w:rPr>
          <w:t>,</w:t>
        </w:r>
      </w:ins>
      <w:r w:rsidR="004C10F5" w:rsidRPr="00CB7AF6">
        <w:rPr>
          <w:rFonts w:ascii="Arial" w:eastAsia="Arial" w:hAnsi="Arial" w:cs="Arial"/>
          <w:color w:val="000000" w:themeColor="text1"/>
          <w:sz w:val="22"/>
        </w:rPr>
        <w:t>5</w:t>
      </w:r>
      <w:ins w:id="1655" w:author="Reis-Filho, Jorge S./Pathology" w:date="2019-07-13T15:33:00Z">
        <w:del w:id="1656" w:author="David Brown" w:date="2019-07-18T03:24:00Z">
          <w:r w:rsidR="00C57B55" w:rsidDel="00695EF0">
            <w:rPr>
              <w:rFonts w:ascii="Arial" w:eastAsia="Arial" w:hAnsi="Arial" w:cs="Arial"/>
              <w:color w:val="000000" w:themeColor="text1"/>
              <w:sz w:val="22"/>
            </w:rPr>
            <w:delText>,</w:delText>
          </w:r>
        </w:del>
      </w:ins>
      <w:r w:rsidR="004C10F5" w:rsidRPr="00CB7AF6">
        <w:rPr>
          <w:rFonts w:ascii="Arial" w:eastAsia="Arial" w:hAnsi="Arial" w:cs="Arial"/>
          <w:color w:val="000000" w:themeColor="text1"/>
          <w:sz w:val="22"/>
        </w:rPr>
        <w:t>77X, which is similar to the median of mean collapsed target coverages for all cancer patient samples reported here (4</w:t>
      </w:r>
      <w:ins w:id="1657"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408X). The estimated 95% limit of detection was 0.36% for 30 ng of input DNA (mean collapsed target coverage of 2</w:t>
      </w:r>
      <w:ins w:id="1658"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430X), and 0.16% for simulated cases (mean collapsed target coverage of 4</w:t>
      </w:r>
      <w:ins w:id="1659"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577X).</w:t>
      </w:r>
    </w:p>
    <w:p w14:paraId="0FF1E269" w14:textId="77777777" w:rsidR="004C10F5" w:rsidRPr="00CB7AF6" w:rsidRDefault="004C10F5" w:rsidP="00AE24DE">
      <w:pPr>
        <w:spacing w:line="480" w:lineRule="auto"/>
        <w:rPr>
          <w:rFonts w:ascii="Arial" w:eastAsia="Arial" w:hAnsi="Arial" w:cs="Arial"/>
          <w:color w:val="000000" w:themeColor="text1"/>
          <w:sz w:val="22"/>
        </w:rPr>
      </w:pPr>
    </w:p>
    <w:p w14:paraId="4D87989B" w14:textId="070783DF" w:rsidR="004C10F5" w:rsidRPr="00CB7AF6" w:rsidRDefault="00303111" w:rsidP="00AE24DE">
      <w:pPr>
        <w:spacing w:line="480" w:lineRule="auto"/>
        <w:rPr>
          <w:rFonts w:ascii="Arial" w:eastAsia="Arial" w:hAnsi="Arial" w:cs="Arial"/>
          <w:color w:val="000000" w:themeColor="text1"/>
          <w:sz w:val="22"/>
        </w:rPr>
      </w:pPr>
      <w:del w:id="1660" w:author="David Brown" w:date="2019-07-18T03:25:00Z">
        <w:r w:rsidRPr="00695EF0" w:rsidDel="00695EF0">
          <w:rPr>
            <w:rFonts w:ascii="Arial" w:eastAsia="Arial" w:hAnsi="Arial" w:cs="Arial"/>
            <w:b/>
            <w:color w:val="000000" w:themeColor="text1"/>
            <w:sz w:val="22"/>
            <w:highlight w:val="yellow"/>
            <w:rPrChange w:id="1661" w:author="David Brown" w:date="2019-07-18T03:25:00Z">
              <w:rPr>
                <w:rFonts w:ascii="Arial" w:eastAsia="Arial" w:hAnsi="Arial" w:cs="Arial"/>
                <w:b/>
                <w:color w:val="000000" w:themeColor="text1"/>
                <w:sz w:val="22"/>
              </w:rPr>
            </w:rPrChange>
          </w:rPr>
          <w:delText xml:space="preserve">Supplementary </w:delText>
        </w:r>
      </w:del>
      <w:r w:rsidRPr="00695EF0">
        <w:rPr>
          <w:rFonts w:ascii="Arial" w:eastAsia="Arial" w:hAnsi="Arial" w:cs="Arial"/>
          <w:b/>
          <w:color w:val="000000" w:themeColor="text1"/>
          <w:sz w:val="22"/>
          <w:highlight w:val="yellow"/>
          <w:rPrChange w:id="1662" w:author="David Brown" w:date="2019-07-18T03:25:00Z">
            <w:rPr>
              <w:rFonts w:ascii="Arial" w:eastAsia="Arial" w:hAnsi="Arial" w:cs="Arial"/>
              <w:b/>
              <w:color w:val="000000" w:themeColor="text1"/>
              <w:sz w:val="22"/>
            </w:rPr>
          </w:rPrChange>
        </w:rPr>
        <w:t xml:space="preserve">Fig. </w:t>
      </w:r>
      <w:del w:id="1663" w:author="David Brown" w:date="2019-07-18T03:25:00Z">
        <w:r w:rsidR="004C10F5" w:rsidRPr="00695EF0" w:rsidDel="00695EF0">
          <w:rPr>
            <w:rFonts w:ascii="Arial" w:eastAsia="Arial" w:hAnsi="Arial" w:cs="Arial"/>
            <w:b/>
            <w:color w:val="000000" w:themeColor="text1"/>
            <w:sz w:val="22"/>
            <w:highlight w:val="yellow"/>
            <w:rPrChange w:id="1664" w:author="David Brown" w:date="2019-07-18T03:25:00Z">
              <w:rPr>
                <w:rFonts w:ascii="Arial" w:eastAsia="Arial" w:hAnsi="Arial" w:cs="Arial"/>
                <w:b/>
                <w:color w:val="000000" w:themeColor="text1"/>
                <w:sz w:val="22"/>
              </w:rPr>
            </w:rPrChange>
          </w:rPr>
          <w:delText>2</w:delText>
        </w:r>
      </w:del>
      <w:ins w:id="1665" w:author="David Brown" w:date="2019-07-18T03:25:00Z">
        <w:r w:rsidR="00695EF0" w:rsidRPr="00695EF0">
          <w:rPr>
            <w:rFonts w:ascii="Arial" w:eastAsia="Arial" w:hAnsi="Arial" w:cs="Arial"/>
            <w:b/>
            <w:color w:val="000000" w:themeColor="text1"/>
            <w:sz w:val="22"/>
            <w:highlight w:val="yellow"/>
            <w:rPrChange w:id="1666" w:author="David Brown" w:date="2019-07-18T03:25:00Z">
              <w:rPr>
                <w:rFonts w:ascii="Arial" w:eastAsia="Arial" w:hAnsi="Arial" w:cs="Arial"/>
                <w:b/>
                <w:color w:val="000000" w:themeColor="text1"/>
                <w:sz w:val="22"/>
              </w:rPr>
            </w:rPrChange>
          </w:rPr>
          <w:t>1</w:t>
        </w:r>
      </w:ins>
      <w:del w:id="1667" w:author="David Brown" w:date="2019-07-18T03:25:00Z">
        <w:r w:rsidR="008C2D31" w:rsidRPr="00695EF0" w:rsidDel="00695EF0">
          <w:rPr>
            <w:rFonts w:ascii="Arial" w:eastAsia="Arial" w:hAnsi="Arial" w:cs="Arial"/>
            <w:b/>
            <w:color w:val="000000" w:themeColor="text1"/>
            <w:sz w:val="22"/>
            <w:highlight w:val="yellow"/>
            <w:rPrChange w:id="1668" w:author="David Brown" w:date="2019-07-18T03:25:00Z">
              <w:rPr>
                <w:rFonts w:ascii="Arial" w:eastAsia="Arial" w:hAnsi="Arial" w:cs="Arial"/>
                <w:b/>
                <w:color w:val="000000" w:themeColor="text1"/>
                <w:sz w:val="22"/>
              </w:rPr>
            </w:rPrChange>
          </w:rPr>
          <w:delText>b</w:delText>
        </w:r>
      </w:del>
      <w:ins w:id="1669" w:author="David Brown" w:date="2019-07-18T03:25:00Z">
        <w:r w:rsidR="00695EF0" w:rsidRPr="00695EF0">
          <w:rPr>
            <w:rFonts w:ascii="Arial" w:eastAsia="Arial" w:hAnsi="Arial" w:cs="Arial"/>
            <w:b/>
            <w:color w:val="000000" w:themeColor="text1"/>
            <w:sz w:val="22"/>
            <w:highlight w:val="yellow"/>
            <w:rPrChange w:id="1670" w:author="David Brown" w:date="2019-07-18T03:25:00Z">
              <w:rPr>
                <w:rFonts w:ascii="Arial" w:eastAsia="Arial" w:hAnsi="Arial" w:cs="Arial"/>
                <w:b/>
                <w:color w:val="000000" w:themeColor="text1"/>
                <w:sz w:val="22"/>
              </w:rPr>
            </w:rPrChange>
          </w:rPr>
          <w:t>c</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 xml:space="preserve">summarizes the specificity of the targeted DNA assay using non-cancer control samples (n=47). After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 xml:space="preserve">variant calling and WBC variant filtering, the mean number of called variants was 120.8, corresponding to a specificity of 99.9891%. After the machine learning-based joint variant calling and filtering, the mean number of called variants was reduced to 2.3, corresponding to a specificity of 99.9998%. While this drastically improved the specificity, the decrease of variant calling sensitivity was marginal. Using the same variant calling settings, the estimated sensitivity using the HD753 titrations were comparable between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variant calling and joint variant calling.</w:t>
      </w:r>
    </w:p>
    <w:p w14:paraId="65F65091" w14:textId="68E33EE8" w:rsidR="004C10F5" w:rsidRDefault="004C10F5" w:rsidP="00AE24DE">
      <w:pPr>
        <w:spacing w:line="480" w:lineRule="auto"/>
        <w:rPr>
          <w:ins w:id="1671" w:author="Reis-Filho, Jorge S./Pathology" w:date="2019-07-13T15:43:00Z"/>
          <w:rFonts w:ascii="Arial" w:eastAsia="Arial" w:hAnsi="Arial" w:cs="Arial"/>
          <w:color w:val="000000" w:themeColor="text1"/>
          <w:sz w:val="22"/>
        </w:rPr>
      </w:pPr>
    </w:p>
    <w:p w14:paraId="07473720" w14:textId="3B35E795" w:rsidR="0016036D" w:rsidRPr="003A2DB5" w:rsidDel="0016036D" w:rsidRDefault="0016036D" w:rsidP="00AE24DE">
      <w:pPr>
        <w:spacing w:line="480" w:lineRule="auto"/>
        <w:rPr>
          <w:del w:id="1672" w:author="Reis-Filho, Jorge S./Pathology" w:date="2019-07-13T15:44:00Z"/>
          <w:rFonts w:ascii="Arial" w:eastAsia="Arial" w:hAnsi="Arial" w:cs="Arial"/>
          <w:color w:val="000000" w:themeColor="text1"/>
          <w:sz w:val="22"/>
          <w:szCs w:val="22"/>
        </w:rPr>
      </w:pPr>
    </w:p>
    <w:p w14:paraId="357DB7D9" w14:textId="5C548C86" w:rsidR="004C10F5" w:rsidRPr="003A2DB5" w:rsidRDefault="004C10F5" w:rsidP="00AE24DE">
      <w:pPr>
        <w:pStyle w:val="Heading2"/>
        <w:jc w:val="left"/>
        <w:rPr>
          <w:color w:val="000000" w:themeColor="text1"/>
        </w:rPr>
      </w:pPr>
      <w:bookmarkStart w:id="1673" w:name="_Hlk13951600"/>
      <w:r w:rsidRPr="003A2DB5">
        <w:rPr>
          <w:color w:val="000000" w:themeColor="text1"/>
        </w:rPr>
        <w:t>Reproducibility of the targeted DNA assay</w:t>
      </w:r>
    </w:p>
    <w:p w14:paraId="7ED49669" w14:textId="3F226A92" w:rsidR="003A2DB5" w:rsidRPr="00E716BB" w:rsidRDefault="003A2DB5" w:rsidP="0051758F">
      <w:pPr>
        <w:spacing w:line="480" w:lineRule="auto"/>
        <w:rPr>
          <w:ins w:id="1674" w:author="Reis-Filho, Jorge S./Pathology" w:date="2019-07-13T23:10:00Z"/>
          <w:rFonts w:ascii="Arial" w:eastAsia="Arial" w:hAnsi="Arial" w:cs="Arial"/>
          <w:color w:val="0033CC"/>
          <w:sz w:val="22"/>
          <w:szCs w:val="22"/>
        </w:rPr>
      </w:pPr>
      <w:ins w:id="1675" w:author="Reis-Filho, Jorge S./Pathology" w:date="2019-07-13T23:04:00Z">
        <w:r w:rsidRPr="00E716BB">
          <w:rPr>
            <w:rFonts w:ascii="Arial" w:eastAsia="Arial" w:hAnsi="Arial" w:cs="Arial"/>
            <w:color w:val="0033CC"/>
            <w:sz w:val="22"/>
            <w:szCs w:val="22"/>
            <w:rPrChange w:id="1676" w:author="Reis-Filho, Jorge S./Pathology" w:date="2019-07-13T23:18:00Z">
              <w:rPr>
                <w:rFonts w:ascii="Arial" w:eastAsia="Arial" w:hAnsi="Arial" w:cs="Arial"/>
                <w:color w:val="000000" w:themeColor="text1"/>
                <w:sz w:val="22"/>
                <w:szCs w:val="22"/>
              </w:rPr>
            </w:rPrChange>
          </w:rPr>
          <w:t xml:space="preserve">The high-intensity sequencing assay was validated using two distinct approaches, namely </w:t>
        </w:r>
      </w:ins>
      <w:ins w:id="1677" w:author="David Brown" w:date="2019-07-18T03:26:00Z">
        <w:r w:rsidR="00695EF0">
          <w:rPr>
            <w:rFonts w:ascii="Arial" w:eastAsia="Arial" w:hAnsi="Arial" w:cs="Arial"/>
            <w:color w:val="0033CC"/>
            <w:sz w:val="22"/>
            <w:szCs w:val="22"/>
          </w:rPr>
          <w:t>(</w:t>
        </w:r>
      </w:ins>
      <w:ins w:id="1678" w:author="Reis-Filho, Jorge S./Pathology" w:date="2019-07-13T23:04:00Z">
        <w:del w:id="1679" w:author="David Brown" w:date="2019-07-18T03:26:00Z">
          <w:r w:rsidRPr="00E716BB" w:rsidDel="00695EF0">
            <w:rPr>
              <w:rFonts w:ascii="Arial" w:eastAsia="Arial" w:hAnsi="Arial" w:cs="Arial"/>
              <w:color w:val="0033CC"/>
              <w:sz w:val="22"/>
              <w:szCs w:val="22"/>
              <w:rPrChange w:id="1680" w:author="Reis-Filho, Jorge S./Pathology" w:date="2019-07-13T23:18:00Z">
                <w:rPr>
                  <w:rFonts w:ascii="Arial" w:eastAsia="Arial" w:hAnsi="Arial" w:cs="Arial"/>
                  <w:color w:val="000000" w:themeColor="text1"/>
                  <w:sz w:val="22"/>
                  <w:szCs w:val="22"/>
                </w:rPr>
              </w:rPrChange>
            </w:rPr>
            <w:delText>i</w:delText>
          </w:r>
        </w:del>
      </w:ins>
      <w:ins w:id="1681" w:author="David Brown" w:date="2019-07-18T03:26:00Z">
        <w:r w:rsidR="00695EF0">
          <w:rPr>
            <w:rFonts w:ascii="Arial" w:eastAsia="Arial" w:hAnsi="Arial" w:cs="Arial"/>
            <w:color w:val="0033CC"/>
            <w:sz w:val="22"/>
            <w:szCs w:val="22"/>
          </w:rPr>
          <w:t>1</w:t>
        </w:r>
      </w:ins>
      <w:ins w:id="1682" w:author="Reis-Filho, Jorge S./Pathology" w:date="2019-07-13T23:04:00Z">
        <w:r w:rsidRPr="00E716BB">
          <w:rPr>
            <w:rFonts w:ascii="Arial" w:eastAsia="Arial" w:hAnsi="Arial" w:cs="Arial"/>
            <w:color w:val="0033CC"/>
            <w:sz w:val="22"/>
            <w:szCs w:val="22"/>
            <w:rPrChange w:id="1683" w:author="Reis-Filho, Jorge S./Pathology" w:date="2019-07-13T23:18:00Z">
              <w:rPr>
                <w:rFonts w:ascii="Arial" w:eastAsia="Arial" w:hAnsi="Arial" w:cs="Arial"/>
                <w:color w:val="000000" w:themeColor="text1"/>
                <w:sz w:val="22"/>
                <w:szCs w:val="22"/>
              </w:rPr>
            </w:rPrChange>
          </w:rPr>
          <w:t>) rep</w:t>
        </w:r>
        <w:del w:id="1684" w:author="David Brown" w:date="2019-07-18T03:25:00Z">
          <w:r w:rsidRPr="00E716BB" w:rsidDel="00695EF0">
            <w:rPr>
              <w:rFonts w:ascii="Arial" w:eastAsia="Arial" w:hAnsi="Arial" w:cs="Arial"/>
              <w:color w:val="0033CC"/>
              <w:sz w:val="22"/>
              <w:szCs w:val="22"/>
              <w:rPrChange w:id="1685" w:author="Reis-Filho, Jorge S./Pathology" w:date="2019-07-13T23:18:00Z">
                <w:rPr>
                  <w:rFonts w:ascii="Arial" w:eastAsia="Arial" w:hAnsi="Arial" w:cs="Arial"/>
                  <w:color w:val="000000" w:themeColor="text1"/>
                  <w:sz w:val="22"/>
                  <w:szCs w:val="22"/>
                </w:rPr>
              </w:rPrChange>
            </w:rPr>
            <w:delText>r</w:delText>
          </w:r>
        </w:del>
        <w:r w:rsidRPr="00E716BB">
          <w:rPr>
            <w:rFonts w:ascii="Arial" w:eastAsia="Arial" w:hAnsi="Arial" w:cs="Arial"/>
            <w:color w:val="0033CC"/>
            <w:sz w:val="22"/>
            <w:szCs w:val="22"/>
            <w:rPrChange w:id="1686" w:author="Reis-Filho, Jorge S./Pathology" w:date="2019-07-13T23:18:00Z">
              <w:rPr>
                <w:rFonts w:ascii="Arial" w:eastAsia="Arial" w:hAnsi="Arial" w:cs="Arial"/>
                <w:color w:val="000000" w:themeColor="text1"/>
                <w:sz w:val="22"/>
                <w:szCs w:val="22"/>
              </w:rPr>
            </w:rPrChange>
          </w:rPr>
          <w:t xml:space="preserve">eated sequencing of the same sample using two versions of the </w:t>
        </w:r>
        <w:del w:id="1687" w:author="David Brown" w:date="2019-07-18T03:26:00Z">
          <w:r w:rsidRPr="00E716BB" w:rsidDel="00695EF0">
            <w:rPr>
              <w:rFonts w:ascii="Arial" w:eastAsia="Arial" w:hAnsi="Arial" w:cs="Arial"/>
              <w:color w:val="0033CC"/>
              <w:sz w:val="22"/>
              <w:szCs w:val="22"/>
              <w:rPrChange w:id="1688" w:author="Reis-Filho, Jorge S./Pathology" w:date="2019-07-13T23:18:00Z">
                <w:rPr>
                  <w:rFonts w:ascii="Arial" w:eastAsia="Arial" w:hAnsi="Arial" w:cs="Arial"/>
                  <w:color w:val="000000" w:themeColor="text1"/>
                  <w:sz w:val="22"/>
                  <w:szCs w:val="22"/>
                </w:rPr>
              </w:rPrChange>
            </w:rPr>
            <w:delText xml:space="preserve">high-intensity </w:delText>
          </w:r>
        </w:del>
        <w:r w:rsidRPr="00E716BB">
          <w:rPr>
            <w:rFonts w:ascii="Arial" w:eastAsia="Arial" w:hAnsi="Arial" w:cs="Arial"/>
            <w:color w:val="0033CC"/>
            <w:sz w:val="22"/>
            <w:szCs w:val="22"/>
            <w:rPrChange w:id="1689" w:author="Reis-Filho, Jorge S./Pathology" w:date="2019-07-13T23:18:00Z">
              <w:rPr>
                <w:rFonts w:ascii="Arial" w:eastAsia="Arial" w:hAnsi="Arial" w:cs="Arial"/>
                <w:color w:val="000000" w:themeColor="text1"/>
                <w:sz w:val="22"/>
                <w:szCs w:val="22"/>
              </w:rPr>
            </w:rPrChange>
          </w:rPr>
          <w:t>assay (V1 and V2), an</w:t>
        </w:r>
      </w:ins>
      <w:ins w:id="1690" w:author="Reis-Filho, Jorge S./Pathology" w:date="2019-07-13T23:05:00Z">
        <w:r w:rsidRPr="00E716BB">
          <w:rPr>
            <w:rFonts w:ascii="Arial" w:eastAsia="Arial" w:hAnsi="Arial" w:cs="Arial"/>
            <w:color w:val="0033CC"/>
            <w:sz w:val="22"/>
            <w:szCs w:val="22"/>
            <w:rPrChange w:id="1691" w:author="Reis-Filho, Jorge S./Pathology" w:date="2019-07-13T23:18:00Z">
              <w:rPr>
                <w:rFonts w:ascii="Arial" w:eastAsia="Arial" w:hAnsi="Arial" w:cs="Arial"/>
                <w:color w:val="000000" w:themeColor="text1"/>
                <w:sz w:val="22"/>
                <w:szCs w:val="22"/>
              </w:rPr>
            </w:rPrChange>
          </w:rPr>
          <w:t xml:space="preserve">d </w:t>
        </w:r>
        <w:del w:id="1692" w:author="David Brown" w:date="2019-07-18T03:26:00Z">
          <w:r w:rsidRPr="00E716BB" w:rsidDel="00695EF0">
            <w:rPr>
              <w:rFonts w:ascii="Arial" w:eastAsia="Arial" w:hAnsi="Arial" w:cs="Arial"/>
              <w:color w:val="0033CC"/>
              <w:sz w:val="22"/>
              <w:szCs w:val="22"/>
              <w:rPrChange w:id="1693" w:author="Reis-Filho, Jorge S./Pathology" w:date="2019-07-13T23:18:00Z">
                <w:rPr>
                  <w:rFonts w:ascii="Arial" w:eastAsia="Arial" w:hAnsi="Arial" w:cs="Arial"/>
                  <w:color w:val="000000" w:themeColor="text1"/>
                  <w:sz w:val="22"/>
                  <w:szCs w:val="22"/>
                </w:rPr>
              </w:rPrChange>
            </w:rPr>
            <w:delText>ii</w:delText>
          </w:r>
        </w:del>
      </w:ins>
      <w:ins w:id="1694" w:author="David Brown" w:date="2019-07-18T03:26:00Z">
        <w:r w:rsidR="00695EF0">
          <w:rPr>
            <w:rFonts w:ascii="Arial" w:eastAsia="Arial" w:hAnsi="Arial" w:cs="Arial"/>
            <w:color w:val="0033CC"/>
            <w:sz w:val="22"/>
            <w:szCs w:val="22"/>
          </w:rPr>
          <w:t>(2</w:t>
        </w:r>
      </w:ins>
      <w:ins w:id="1695" w:author="Reis-Filho, Jorge S./Pathology" w:date="2019-07-13T23:05:00Z">
        <w:r w:rsidRPr="00E716BB">
          <w:rPr>
            <w:rFonts w:ascii="Arial" w:eastAsia="Arial" w:hAnsi="Arial" w:cs="Arial"/>
            <w:color w:val="0033CC"/>
            <w:sz w:val="22"/>
            <w:szCs w:val="22"/>
            <w:rPrChange w:id="1696" w:author="Reis-Filho, Jorge S./Pathology" w:date="2019-07-13T23:18:00Z">
              <w:rPr>
                <w:rFonts w:ascii="Arial" w:eastAsia="Arial" w:hAnsi="Arial" w:cs="Arial"/>
                <w:color w:val="000000" w:themeColor="text1"/>
                <w:sz w:val="22"/>
                <w:szCs w:val="22"/>
              </w:rPr>
            </w:rPrChange>
          </w:rPr>
          <w:t xml:space="preserve">) </w:t>
        </w:r>
        <w:proofErr w:type="spellStart"/>
        <w:r w:rsidRPr="00E716BB">
          <w:rPr>
            <w:rFonts w:ascii="Arial" w:eastAsia="Arial" w:hAnsi="Arial" w:cs="Arial"/>
            <w:color w:val="0033CC"/>
            <w:sz w:val="22"/>
            <w:szCs w:val="22"/>
            <w:rPrChange w:id="1697" w:author="Reis-Filho, Jorge S./Pathology" w:date="2019-07-13T23:18:00Z">
              <w:rPr>
                <w:rFonts w:ascii="Arial" w:eastAsia="Arial" w:hAnsi="Arial" w:cs="Arial"/>
                <w:color w:val="000000" w:themeColor="text1"/>
                <w:sz w:val="22"/>
                <w:szCs w:val="22"/>
              </w:rPr>
            </w:rPrChange>
          </w:rPr>
          <w:t>ddPCR</w:t>
        </w:r>
        <w:proofErr w:type="spellEnd"/>
        <w:r w:rsidRPr="00E716BB">
          <w:rPr>
            <w:rFonts w:ascii="Arial" w:eastAsia="Arial" w:hAnsi="Arial" w:cs="Arial"/>
            <w:color w:val="0033CC"/>
            <w:sz w:val="22"/>
            <w:szCs w:val="22"/>
            <w:rPrChange w:id="1698" w:author="Reis-Filho, Jorge S./Pathology" w:date="2019-07-13T23:18:00Z">
              <w:rPr>
                <w:rFonts w:ascii="Arial" w:eastAsia="Arial" w:hAnsi="Arial" w:cs="Arial"/>
                <w:color w:val="000000" w:themeColor="text1"/>
                <w:sz w:val="22"/>
                <w:szCs w:val="22"/>
              </w:rPr>
            </w:rPrChange>
          </w:rPr>
          <w:t xml:space="preserve"> </w:t>
        </w:r>
        <w:r w:rsidRPr="00E716BB">
          <w:rPr>
            <w:rFonts w:ascii="Arial" w:eastAsia="Arial" w:hAnsi="Arial" w:cs="Arial"/>
            <w:color w:val="0033CC"/>
            <w:sz w:val="22"/>
            <w:szCs w:val="22"/>
            <w:rPrChange w:id="1699" w:author="Reis-Filho, Jorge S./Pathology" w:date="2019-07-13T23:18:00Z">
              <w:rPr>
                <w:rFonts w:ascii="Arial" w:eastAsia="Arial" w:hAnsi="Arial" w:cs="Arial"/>
                <w:color w:val="000000" w:themeColor="text1"/>
                <w:sz w:val="22"/>
              </w:rPr>
            </w:rPrChange>
          </w:rPr>
          <w:t xml:space="preserve">analysis of biopsy-matched mutations and </w:t>
        </w:r>
        <w:proofErr w:type="spellStart"/>
        <w:r w:rsidRPr="00E716BB">
          <w:rPr>
            <w:rFonts w:ascii="Arial" w:eastAsia="Arial" w:hAnsi="Arial" w:cs="Arial"/>
            <w:color w:val="0033CC"/>
            <w:sz w:val="22"/>
            <w:szCs w:val="22"/>
            <w:rPrChange w:id="1700" w:author="Reis-Filho, Jorge S./Pathology" w:date="2019-07-13T23:18:00Z">
              <w:rPr>
                <w:rFonts w:ascii="Arial" w:eastAsia="Arial" w:hAnsi="Arial" w:cs="Arial"/>
                <w:color w:val="000000" w:themeColor="text1"/>
                <w:sz w:val="22"/>
              </w:rPr>
            </w:rPrChange>
          </w:rPr>
          <w:t>VUSo</w:t>
        </w:r>
        <w:proofErr w:type="spellEnd"/>
        <w:r w:rsidRPr="00E716BB">
          <w:rPr>
            <w:rFonts w:ascii="Arial" w:eastAsia="Arial" w:hAnsi="Arial" w:cs="Arial"/>
            <w:color w:val="0033CC"/>
            <w:sz w:val="22"/>
            <w:szCs w:val="22"/>
            <w:rPrChange w:id="1701" w:author="Reis-Filho, Jorge S./Pathology" w:date="2019-07-13T23:18:00Z">
              <w:rPr>
                <w:rFonts w:ascii="Arial" w:eastAsia="Arial" w:hAnsi="Arial" w:cs="Arial"/>
                <w:color w:val="000000" w:themeColor="text1"/>
                <w:sz w:val="22"/>
              </w:rPr>
            </w:rPrChange>
          </w:rPr>
          <w:t>. For detai</w:t>
        </w:r>
        <w:del w:id="1702" w:author="David Brown" w:date="2019-07-18T03:26:00Z">
          <w:r w:rsidRPr="00E716BB" w:rsidDel="00695EF0">
            <w:rPr>
              <w:rFonts w:ascii="Arial" w:eastAsia="Arial" w:hAnsi="Arial" w:cs="Arial"/>
              <w:color w:val="0033CC"/>
              <w:sz w:val="22"/>
              <w:szCs w:val="22"/>
              <w:rPrChange w:id="1703" w:author="Reis-Filho, Jorge S./Pathology" w:date="2019-07-13T23:18:00Z">
                <w:rPr>
                  <w:rFonts w:ascii="Arial" w:eastAsia="Arial" w:hAnsi="Arial" w:cs="Arial"/>
                  <w:color w:val="000000" w:themeColor="text1"/>
                  <w:sz w:val="22"/>
                </w:rPr>
              </w:rPrChange>
            </w:rPr>
            <w:delText>le</w:delText>
          </w:r>
        </w:del>
      </w:ins>
      <w:ins w:id="1704" w:author="David Brown" w:date="2019-07-18T03:26:00Z">
        <w:r w:rsidR="00695EF0">
          <w:rPr>
            <w:rFonts w:ascii="Arial" w:eastAsia="Arial" w:hAnsi="Arial" w:cs="Arial"/>
            <w:color w:val="0033CC"/>
            <w:sz w:val="22"/>
            <w:szCs w:val="22"/>
          </w:rPr>
          <w:t>l</w:t>
        </w:r>
      </w:ins>
      <w:ins w:id="1705" w:author="Reis-Filho, Jorge S./Pathology" w:date="2019-07-13T23:05:00Z">
        <w:r w:rsidRPr="00E716BB">
          <w:rPr>
            <w:rFonts w:ascii="Arial" w:eastAsia="Arial" w:hAnsi="Arial" w:cs="Arial"/>
            <w:color w:val="0033CC"/>
            <w:sz w:val="22"/>
            <w:szCs w:val="22"/>
            <w:rPrChange w:id="1706" w:author="Reis-Filho, Jorge S./Pathology" w:date="2019-07-13T23:18:00Z">
              <w:rPr>
                <w:rFonts w:ascii="Arial" w:eastAsia="Arial" w:hAnsi="Arial" w:cs="Arial"/>
                <w:color w:val="000000" w:themeColor="text1"/>
                <w:sz w:val="22"/>
              </w:rPr>
            </w:rPrChange>
          </w:rPr>
          <w:t xml:space="preserve">s, please see the </w:t>
        </w:r>
        <w:r w:rsidRPr="00695EF0">
          <w:rPr>
            <w:rFonts w:ascii="Arial" w:eastAsia="Arial" w:hAnsi="Arial" w:cs="Arial"/>
            <w:b/>
            <w:color w:val="0033CC"/>
            <w:sz w:val="22"/>
            <w:szCs w:val="22"/>
            <w:highlight w:val="yellow"/>
            <w:rPrChange w:id="1707" w:author="David Brown" w:date="2019-07-18T03:28:00Z">
              <w:rPr>
                <w:rFonts w:ascii="Arial" w:eastAsia="Arial" w:hAnsi="Arial" w:cs="Arial"/>
                <w:b/>
                <w:color w:val="000000" w:themeColor="text1"/>
                <w:sz w:val="22"/>
              </w:rPr>
            </w:rPrChange>
          </w:rPr>
          <w:t>Supplementary Methods</w:t>
        </w:r>
      </w:ins>
      <w:ins w:id="1708" w:author="Reis-Filho, Jorge S./Pathology" w:date="2019-07-13T23:08:00Z">
        <w:r w:rsidRPr="00695EF0">
          <w:rPr>
            <w:rFonts w:ascii="Arial" w:eastAsia="Arial" w:hAnsi="Arial" w:cs="Arial"/>
            <w:b/>
            <w:color w:val="0033CC"/>
            <w:sz w:val="22"/>
            <w:szCs w:val="22"/>
            <w:highlight w:val="yellow"/>
            <w:rPrChange w:id="1709" w:author="David Brown" w:date="2019-07-18T03:28:00Z">
              <w:rPr>
                <w:rFonts w:ascii="Arial" w:eastAsia="Arial" w:hAnsi="Arial" w:cs="Arial"/>
                <w:b/>
                <w:color w:val="000000" w:themeColor="text1"/>
                <w:sz w:val="22"/>
                <w:szCs w:val="22"/>
              </w:rPr>
            </w:rPrChange>
          </w:rPr>
          <w:t>, Fig</w:t>
        </w:r>
      </w:ins>
      <w:ins w:id="1710" w:author="Reis-Filho, Jorge S./Pathology" w:date="2019-07-13T23:10:00Z">
        <w:r w:rsidRPr="00695EF0">
          <w:rPr>
            <w:rFonts w:ascii="Arial" w:eastAsia="Arial" w:hAnsi="Arial" w:cs="Arial"/>
            <w:b/>
            <w:color w:val="0033CC"/>
            <w:sz w:val="22"/>
            <w:szCs w:val="22"/>
            <w:highlight w:val="yellow"/>
            <w:rPrChange w:id="1711" w:author="David Brown" w:date="2019-07-18T03:28:00Z">
              <w:rPr>
                <w:rFonts w:ascii="Arial" w:eastAsia="Arial" w:hAnsi="Arial" w:cs="Arial"/>
                <w:b/>
                <w:color w:val="000000" w:themeColor="text1"/>
                <w:sz w:val="22"/>
                <w:szCs w:val="22"/>
              </w:rPr>
            </w:rPrChange>
          </w:rPr>
          <w:t>s.</w:t>
        </w:r>
      </w:ins>
      <w:ins w:id="1712" w:author="Reis-Filho, Jorge S./Pathology" w:date="2019-07-13T23:08:00Z">
        <w:r w:rsidRPr="00695EF0">
          <w:rPr>
            <w:rFonts w:ascii="Arial" w:eastAsia="Arial" w:hAnsi="Arial" w:cs="Arial"/>
            <w:b/>
            <w:color w:val="0033CC"/>
            <w:sz w:val="22"/>
            <w:szCs w:val="22"/>
            <w:highlight w:val="yellow"/>
            <w:rPrChange w:id="1713" w:author="David Brown" w:date="2019-07-18T03:28:00Z">
              <w:rPr>
                <w:rFonts w:ascii="Arial" w:eastAsia="Arial" w:hAnsi="Arial" w:cs="Arial"/>
                <w:b/>
                <w:color w:val="000000" w:themeColor="text1"/>
                <w:sz w:val="22"/>
                <w:szCs w:val="22"/>
              </w:rPr>
            </w:rPrChange>
          </w:rPr>
          <w:t xml:space="preserve"> </w:t>
        </w:r>
      </w:ins>
      <w:ins w:id="1714" w:author="Reis-Filho, Jorge S./Pathology" w:date="2019-07-13T23:10:00Z">
        <w:r w:rsidRPr="00695EF0">
          <w:rPr>
            <w:rFonts w:ascii="Arial" w:eastAsia="Arial" w:hAnsi="Arial" w:cs="Arial"/>
            <w:b/>
            <w:color w:val="0033CC"/>
            <w:sz w:val="22"/>
            <w:szCs w:val="22"/>
            <w:highlight w:val="yellow"/>
            <w:rPrChange w:id="1715" w:author="David Brown" w:date="2019-07-18T03:28:00Z">
              <w:rPr>
                <w:rFonts w:ascii="Arial" w:eastAsia="Arial" w:hAnsi="Arial" w:cs="Arial"/>
                <w:b/>
                <w:color w:val="000000" w:themeColor="text1"/>
                <w:sz w:val="22"/>
                <w:szCs w:val="22"/>
              </w:rPr>
            </w:rPrChange>
          </w:rPr>
          <w:t>1</w:t>
        </w:r>
        <w:del w:id="1716" w:author="David Brown" w:date="2019-07-18T03:27:00Z">
          <w:r w:rsidRPr="00695EF0" w:rsidDel="00695EF0">
            <w:rPr>
              <w:rFonts w:ascii="Arial" w:eastAsia="Arial" w:hAnsi="Arial" w:cs="Arial"/>
              <w:b/>
              <w:color w:val="0033CC"/>
              <w:sz w:val="22"/>
              <w:szCs w:val="22"/>
              <w:highlight w:val="yellow"/>
              <w:rPrChange w:id="1717" w:author="David Brown" w:date="2019-07-18T03:28:00Z">
                <w:rPr>
                  <w:rFonts w:ascii="Arial" w:eastAsia="Arial" w:hAnsi="Arial" w:cs="Arial"/>
                  <w:b/>
                  <w:color w:val="000000" w:themeColor="text1"/>
                  <w:sz w:val="22"/>
                  <w:szCs w:val="22"/>
                </w:rPr>
              </w:rPrChange>
            </w:rPr>
            <w:delText>b</w:delText>
          </w:r>
        </w:del>
      </w:ins>
      <w:ins w:id="1718" w:author="David Brown" w:date="2019-07-18T03:27:00Z">
        <w:r w:rsidR="00695EF0" w:rsidRPr="00695EF0">
          <w:rPr>
            <w:rFonts w:ascii="Arial" w:eastAsia="Arial" w:hAnsi="Arial" w:cs="Arial"/>
            <w:b/>
            <w:color w:val="0033CC"/>
            <w:sz w:val="22"/>
            <w:szCs w:val="22"/>
            <w:highlight w:val="yellow"/>
            <w:rPrChange w:id="1719" w:author="David Brown" w:date="2019-07-18T03:28:00Z">
              <w:rPr>
                <w:rFonts w:ascii="Arial" w:eastAsia="Arial" w:hAnsi="Arial" w:cs="Arial"/>
                <w:b/>
                <w:color w:val="0033CC"/>
                <w:sz w:val="22"/>
                <w:szCs w:val="22"/>
              </w:rPr>
            </w:rPrChange>
          </w:rPr>
          <w:t xml:space="preserve">d-f, </w:t>
        </w:r>
      </w:ins>
      <w:ins w:id="1720" w:author="Reis-Filho, Jorge S./Pathology" w:date="2019-07-13T23:10:00Z">
        <w:del w:id="1721" w:author="David Brown" w:date="2019-07-18T03:27:00Z">
          <w:r w:rsidRPr="00695EF0" w:rsidDel="00695EF0">
            <w:rPr>
              <w:rFonts w:ascii="Arial" w:eastAsia="Arial" w:hAnsi="Arial" w:cs="Arial"/>
              <w:b/>
              <w:color w:val="0033CC"/>
              <w:sz w:val="22"/>
              <w:szCs w:val="22"/>
              <w:highlight w:val="yellow"/>
              <w:rPrChange w:id="1722" w:author="David Brown" w:date="2019-07-18T03:28:00Z">
                <w:rPr>
                  <w:rFonts w:ascii="Arial" w:eastAsia="Arial" w:hAnsi="Arial" w:cs="Arial"/>
                  <w:b/>
                  <w:color w:val="000000" w:themeColor="text1"/>
                  <w:sz w:val="22"/>
                  <w:szCs w:val="22"/>
                </w:rPr>
              </w:rPrChange>
            </w:rPr>
            <w:delText xml:space="preserve"> and </w:delText>
          </w:r>
        </w:del>
      </w:ins>
      <w:ins w:id="1723" w:author="Reis-Filho, Jorge S./Pathology" w:date="2019-07-13T23:08:00Z">
        <w:del w:id="1724" w:author="David Brown" w:date="2019-07-18T03:27:00Z">
          <w:r w:rsidRPr="00695EF0" w:rsidDel="00695EF0">
            <w:rPr>
              <w:rFonts w:ascii="Arial" w:eastAsia="Arial" w:hAnsi="Arial" w:cs="Arial"/>
              <w:b/>
              <w:color w:val="0033CC"/>
              <w:sz w:val="22"/>
              <w:szCs w:val="22"/>
              <w:highlight w:val="yellow"/>
              <w:rPrChange w:id="1725" w:author="David Brown" w:date="2019-07-18T03:28:00Z">
                <w:rPr>
                  <w:rFonts w:ascii="Arial" w:eastAsia="Arial" w:hAnsi="Arial" w:cs="Arial"/>
                  <w:b/>
                  <w:color w:val="000000" w:themeColor="text1"/>
                  <w:sz w:val="22"/>
                  <w:szCs w:val="22"/>
                </w:rPr>
              </w:rPrChange>
            </w:rPr>
            <w:delText>4</w:delText>
          </w:r>
        </w:del>
      </w:ins>
      <w:ins w:id="1726" w:author="Reis-Filho, Jorge S./Pathology" w:date="2019-07-13T23:10:00Z">
        <w:del w:id="1727" w:author="David Brown" w:date="2019-07-18T03:27:00Z">
          <w:r w:rsidRPr="00695EF0" w:rsidDel="00695EF0">
            <w:rPr>
              <w:rFonts w:ascii="Arial" w:eastAsia="Arial" w:hAnsi="Arial" w:cs="Arial"/>
              <w:b/>
              <w:color w:val="0033CC"/>
              <w:sz w:val="22"/>
              <w:szCs w:val="22"/>
              <w:highlight w:val="yellow"/>
              <w:rPrChange w:id="1728" w:author="David Brown" w:date="2019-07-18T03:28:00Z">
                <w:rPr>
                  <w:rFonts w:ascii="Arial" w:eastAsia="Arial" w:hAnsi="Arial" w:cs="Arial"/>
                  <w:b/>
                  <w:color w:val="000000" w:themeColor="text1"/>
                  <w:sz w:val="22"/>
                  <w:szCs w:val="22"/>
                </w:rPr>
              </w:rPrChange>
            </w:rPr>
            <w:delText>xx</w:delText>
          </w:r>
        </w:del>
      </w:ins>
      <w:ins w:id="1729" w:author="Reis-Filho, Jorge S./Pathology" w:date="2019-07-13T23:08:00Z">
        <w:del w:id="1730" w:author="David Brown" w:date="2019-07-18T03:27:00Z">
          <w:r w:rsidRPr="00695EF0" w:rsidDel="00695EF0">
            <w:rPr>
              <w:rFonts w:ascii="Arial" w:eastAsia="Arial" w:hAnsi="Arial" w:cs="Arial"/>
              <w:b/>
              <w:color w:val="0033CC"/>
              <w:sz w:val="22"/>
              <w:szCs w:val="22"/>
              <w:highlight w:val="yellow"/>
              <w:rPrChange w:id="1731" w:author="David Brown" w:date="2019-07-18T03:28:00Z">
                <w:rPr>
                  <w:rFonts w:ascii="Arial" w:eastAsia="Arial" w:hAnsi="Arial" w:cs="Arial"/>
                  <w:b/>
                  <w:color w:val="000000" w:themeColor="text1"/>
                  <w:sz w:val="22"/>
                  <w:szCs w:val="22"/>
                </w:rPr>
              </w:rPrChange>
            </w:rPr>
            <w:delText xml:space="preserve">, </w:delText>
          </w:r>
        </w:del>
        <w:r w:rsidRPr="00695EF0">
          <w:rPr>
            <w:rFonts w:ascii="Arial" w:eastAsia="Arial" w:hAnsi="Arial" w:cs="Arial"/>
            <w:b/>
            <w:color w:val="0033CC"/>
            <w:sz w:val="22"/>
            <w:szCs w:val="22"/>
            <w:highlight w:val="yellow"/>
            <w:rPrChange w:id="1732" w:author="David Brown" w:date="2019-07-18T03:28:00Z">
              <w:rPr>
                <w:rFonts w:ascii="Arial" w:eastAsia="Arial" w:hAnsi="Arial" w:cs="Arial"/>
                <w:b/>
                <w:color w:val="000000" w:themeColor="text1"/>
                <w:sz w:val="22"/>
                <w:szCs w:val="22"/>
              </w:rPr>
            </w:rPrChange>
          </w:rPr>
          <w:t xml:space="preserve">Supplementary Figs. </w:t>
        </w:r>
        <w:del w:id="1733" w:author="David Brown" w:date="2019-07-18T03:27:00Z">
          <w:r w:rsidRPr="00695EF0" w:rsidDel="00695EF0">
            <w:rPr>
              <w:rFonts w:ascii="Arial" w:eastAsia="Arial" w:hAnsi="Arial" w:cs="Arial"/>
              <w:b/>
              <w:color w:val="0033CC"/>
              <w:sz w:val="22"/>
              <w:szCs w:val="22"/>
              <w:highlight w:val="yellow"/>
              <w:rPrChange w:id="1734" w:author="David Brown" w:date="2019-07-18T03:28:00Z">
                <w:rPr>
                  <w:rFonts w:ascii="Arial" w:eastAsia="Arial" w:hAnsi="Arial" w:cs="Arial"/>
                  <w:b/>
                  <w:color w:val="000000" w:themeColor="text1"/>
                  <w:sz w:val="22"/>
                  <w:szCs w:val="22"/>
                </w:rPr>
              </w:rPrChange>
            </w:rPr>
            <w:delText>3</w:delText>
          </w:r>
        </w:del>
      </w:ins>
      <w:ins w:id="1735" w:author="David Brown" w:date="2019-07-18T03:27:00Z">
        <w:r w:rsidR="00695EF0" w:rsidRPr="00695EF0">
          <w:rPr>
            <w:rFonts w:ascii="Arial" w:eastAsia="Arial" w:hAnsi="Arial" w:cs="Arial"/>
            <w:b/>
            <w:color w:val="0033CC"/>
            <w:sz w:val="22"/>
            <w:szCs w:val="22"/>
            <w:highlight w:val="yellow"/>
            <w:rPrChange w:id="1736" w:author="David Brown" w:date="2019-07-18T03:28:00Z">
              <w:rPr>
                <w:rFonts w:ascii="Arial" w:eastAsia="Arial" w:hAnsi="Arial" w:cs="Arial"/>
                <w:b/>
                <w:color w:val="0033CC"/>
                <w:sz w:val="22"/>
                <w:szCs w:val="22"/>
              </w:rPr>
            </w:rPrChange>
          </w:rPr>
          <w:t>4</w:t>
        </w:r>
      </w:ins>
      <w:ins w:id="1737" w:author="Reis-Filho, Jorge S./Pathology" w:date="2019-07-13T23:08:00Z">
        <w:r w:rsidRPr="00695EF0">
          <w:rPr>
            <w:rFonts w:ascii="Arial" w:eastAsia="Arial" w:hAnsi="Arial" w:cs="Arial"/>
            <w:b/>
            <w:color w:val="0033CC"/>
            <w:sz w:val="22"/>
            <w:szCs w:val="22"/>
            <w:highlight w:val="yellow"/>
            <w:rPrChange w:id="1738" w:author="David Brown" w:date="2019-07-18T03:28:00Z">
              <w:rPr>
                <w:rFonts w:ascii="Arial" w:eastAsia="Arial" w:hAnsi="Arial" w:cs="Arial"/>
                <w:b/>
                <w:color w:val="000000" w:themeColor="text1"/>
                <w:sz w:val="22"/>
                <w:szCs w:val="22"/>
              </w:rPr>
            </w:rPrChange>
          </w:rPr>
          <w:t>, RR8, RR14 and RR15, Supplementary Table 6</w:t>
        </w:r>
        <w:r w:rsidRPr="00695EF0">
          <w:rPr>
            <w:rFonts w:ascii="Arial" w:eastAsia="Arial" w:hAnsi="Arial" w:cs="Arial"/>
            <w:color w:val="0033CC"/>
            <w:sz w:val="22"/>
            <w:szCs w:val="22"/>
            <w:highlight w:val="yellow"/>
            <w:rPrChange w:id="1739" w:author="David Brown" w:date="2019-07-18T03:28:00Z">
              <w:rPr>
                <w:rFonts w:ascii="Arial" w:eastAsia="Arial" w:hAnsi="Arial" w:cs="Arial"/>
                <w:color w:val="000000" w:themeColor="text1"/>
                <w:sz w:val="22"/>
                <w:szCs w:val="22"/>
              </w:rPr>
            </w:rPrChange>
          </w:rPr>
          <w:t>).</w:t>
        </w:r>
      </w:ins>
      <w:ins w:id="1740" w:author="Reis-Filho, Jorge S./Pathology" w:date="2019-07-13T23:05:00Z">
        <w:r w:rsidRPr="00E716BB">
          <w:rPr>
            <w:rFonts w:ascii="Arial" w:eastAsia="Arial" w:hAnsi="Arial" w:cs="Arial"/>
            <w:b/>
            <w:color w:val="0033CC"/>
            <w:sz w:val="22"/>
            <w:szCs w:val="22"/>
            <w:rPrChange w:id="1741" w:author="Reis-Filho, Jorge S./Pathology" w:date="2019-07-13T23:18:00Z">
              <w:rPr>
                <w:rFonts w:ascii="Arial" w:eastAsia="Arial" w:hAnsi="Arial" w:cs="Arial"/>
                <w:b/>
                <w:color w:val="000000" w:themeColor="text1"/>
                <w:sz w:val="22"/>
                <w:szCs w:val="22"/>
              </w:rPr>
            </w:rPrChange>
          </w:rPr>
          <w:t xml:space="preserve"> </w:t>
        </w:r>
      </w:ins>
      <w:del w:id="1742" w:author="Reis-Filho, Jorge S./Pathology" w:date="2019-07-13T23:11:00Z">
        <w:r w:rsidR="004C10F5" w:rsidRPr="00E716BB" w:rsidDel="0051758F">
          <w:rPr>
            <w:rFonts w:ascii="Arial" w:eastAsia="Arial" w:hAnsi="Arial" w:cs="Arial"/>
            <w:color w:val="0033CC"/>
            <w:sz w:val="22"/>
            <w:szCs w:val="22"/>
            <w:rPrChange w:id="1743" w:author="Reis-Filho, Jorge S./Pathology" w:date="2019-07-13T23:18:00Z">
              <w:rPr>
                <w:rFonts w:ascii="Arial" w:eastAsia="Arial" w:hAnsi="Arial" w:cs="Arial"/>
                <w:color w:val="000000" w:themeColor="text1"/>
                <w:sz w:val="22"/>
                <w:szCs w:val="22"/>
              </w:rPr>
            </w:rPrChange>
          </w:rPr>
          <w:delText>Two similar targeted DNA assay protocols (V1 and V2) for plasma cfDNA and matching WBC gDNA samples were employed in this study. The main differences were the UMI sequences in the library adapters and the reaction volumes in hybridization enrichment process, neither of which would be expected to influence results. To ensure assay performance equivalence, six patient samples with a large cfDNA yield were selected (</w:delText>
        </w:r>
        <w:r w:rsidR="00303111" w:rsidRPr="00E716BB" w:rsidDel="0051758F">
          <w:rPr>
            <w:rFonts w:ascii="Arial" w:eastAsia="Arial" w:hAnsi="Arial" w:cs="Arial"/>
            <w:b/>
            <w:color w:val="0033CC"/>
            <w:sz w:val="22"/>
            <w:szCs w:val="22"/>
            <w:rPrChange w:id="1744" w:author="Reis-Filho, Jorge S./Pathology" w:date="2019-07-13T23:18:00Z">
              <w:rPr>
                <w:rFonts w:ascii="Arial" w:eastAsia="Arial" w:hAnsi="Arial" w:cs="Arial"/>
                <w:b/>
                <w:color w:val="000000" w:themeColor="text1"/>
                <w:sz w:val="22"/>
                <w:szCs w:val="22"/>
              </w:rPr>
            </w:rPrChange>
          </w:rPr>
          <w:delText xml:space="preserve">Supplementary Table </w:delText>
        </w:r>
        <w:r w:rsidR="004C10F5" w:rsidRPr="00E716BB" w:rsidDel="0051758F">
          <w:rPr>
            <w:rFonts w:ascii="Arial" w:eastAsia="Arial" w:hAnsi="Arial" w:cs="Arial"/>
            <w:b/>
            <w:color w:val="0033CC"/>
            <w:sz w:val="22"/>
            <w:szCs w:val="22"/>
            <w:rPrChange w:id="1745" w:author="Reis-Filho, Jorge S./Pathology" w:date="2019-07-13T23:18:00Z">
              <w:rPr>
                <w:rFonts w:ascii="Arial" w:eastAsia="Arial" w:hAnsi="Arial" w:cs="Arial"/>
                <w:b/>
                <w:color w:val="000000" w:themeColor="text1"/>
                <w:sz w:val="22"/>
                <w:szCs w:val="22"/>
              </w:rPr>
            </w:rPrChange>
          </w:rPr>
          <w:delText>6</w:delText>
        </w:r>
        <w:r w:rsidR="004C10F5" w:rsidRPr="00E716BB" w:rsidDel="0051758F">
          <w:rPr>
            <w:rFonts w:ascii="Arial" w:eastAsia="Arial" w:hAnsi="Arial" w:cs="Arial"/>
            <w:color w:val="0033CC"/>
            <w:sz w:val="22"/>
            <w:szCs w:val="22"/>
            <w:rPrChange w:id="1746" w:author="Reis-Filho, Jorge S./Pathology" w:date="2019-07-13T23:18:00Z">
              <w:rPr>
                <w:rFonts w:ascii="Arial" w:eastAsia="Arial" w:hAnsi="Arial" w:cs="Arial"/>
                <w:color w:val="000000" w:themeColor="text1"/>
                <w:sz w:val="22"/>
                <w:szCs w:val="22"/>
              </w:rPr>
            </w:rPrChange>
          </w:rPr>
          <w:delText xml:space="preserve">), allowing for reprocessing with both assay protocols, as well as droplet digital PCR (ddPCR). Bio-Rad ddPCR was used to measure </w:delText>
        </w:r>
        <w:r w:rsidR="004C10F5" w:rsidRPr="00E716BB" w:rsidDel="0051758F">
          <w:rPr>
            <w:rFonts w:ascii="Arial" w:eastAsia="Arial" w:hAnsi="Arial" w:cs="Arial"/>
            <w:color w:val="0033CC"/>
            <w:sz w:val="22"/>
            <w:szCs w:val="22"/>
            <w:rPrChange w:id="1747" w:author="Reis-Filho, Jorge S./Pathology" w:date="2019-07-13T23:18:00Z">
              <w:rPr>
                <w:rFonts w:ascii="Arial" w:eastAsia="Arial" w:hAnsi="Arial" w:cs="Arial"/>
                <w:color w:val="000000" w:themeColor="text1"/>
                <w:sz w:val="22"/>
              </w:rPr>
            </w:rPrChange>
          </w:rPr>
          <w:delText>canonical hotspot variants</w:delText>
        </w:r>
      </w:del>
      <w:del w:id="1748" w:author="Reis-Filho, Jorge S./Pathology" w:date="2019-07-13T14:33:00Z">
        <w:r w:rsidR="004C10F5" w:rsidRPr="00E716BB" w:rsidDel="001847CB">
          <w:rPr>
            <w:rFonts w:ascii="Arial" w:eastAsia="Arial" w:hAnsi="Arial" w:cs="Arial"/>
            <w:color w:val="0033CC"/>
            <w:sz w:val="22"/>
            <w:szCs w:val="22"/>
            <w:rPrChange w:id="1749" w:author="Reis-Filho, Jorge S./Pathology" w:date="2019-07-13T23:18:00Z">
              <w:rPr>
                <w:rFonts w:ascii="Arial" w:eastAsia="Arial" w:hAnsi="Arial" w:cs="Arial"/>
                <w:color w:val="000000" w:themeColor="text1"/>
                <w:sz w:val="22"/>
                <w:szCs w:val="22"/>
              </w:rPr>
            </w:rPrChange>
          </w:rPr>
          <w:delText xml:space="preserve"> </w:delText>
        </w:r>
      </w:del>
      <w:del w:id="1750" w:author="Reis-Filho, Jorge S./Pathology" w:date="2019-07-13T23:11:00Z">
        <w:r w:rsidR="004C10F5" w:rsidRPr="00E716BB" w:rsidDel="0051758F">
          <w:rPr>
            <w:rFonts w:ascii="Arial" w:eastAsia="Arial" w:hAnsi="Arial" w:cs="Arial"/>
            <w:color w:val="0033CC"/>
            <w:sz w:val="22"/>
            <w:szCs w:val="22"/>
            <w:rPrChange w:id="1751" w:author="Reis-Filho, Jorge S./Pathology" w:date="2019-07-13T23:18:00Z">
              <w:rPr>
                <w:rFonts w:ascii="Arial" w:eastAsia="Arial" w:hAnsi="Arial" w:cs="Arial"/>
                <w:color w:val="000000" w:themeColor="text1"/>
                <w:sz w:val="22"/>
                <w:szCs w:val="22"/>
              </w:rPr>
            </w:rPrChange>
          </w:rPr>
          <w:delText xml:space="preserve">in five of the six patient samples, revealing </w:delText>
        </w:r>
      </w:del>
      <w:del w:id="1752" w:author="Reis-Filho, Jorge S./Pathology" w:date="2019-07-13T14:34:00Z">
        <w:r w:rsidR="004C10F5" w:rsidRPr="00E716BB" w:rsidDel="001847CB">
          <w:rPr>
            <w:rFonts w:ascii="Arial" w:eastAsia="Arial" w:hAnsi="Arial" w:cs="Arial"/>
            <w:color w:val="0033CC"/>
            <w:sz w:val="22"/>
            <w:szCs w:val="22"/>
            <w:rPrChange w:id="1753" w:author="Reis-Filho, Jorge S./Pathology" w:date="2019-07-13T23:18:00Z">
              <w:rPr>
                <w:rFonts w:ascii="Arial" w:eastAsia="Arial" w:hAnsi="Arial" w:cs="Arial"/>
                <w:color w:val="000000" w:themeColor="text1"/>
                <w:sz w:val="22"/>
                <w:szCs w:val="22"/>
              </w:rPr>
            </w:rPrChange>
          </w:rPr>
          <w:delText>good agreement with measurements using the targeted DNA assays</w:delText>
        </w:r>
      </w:del>
      <w:del w:id="1754" w:author="Reis-Filho, Jorge S./Pathology" w:date="2019-07-13T23:11:00Z">
        <w:r w:rsidR="004C10F5" w:rsidRPr="00E716BB" w:rsidDel="0051758F">
          <w:rPr>
            <w:rFonts w:ascii="Arial" w:eastAsia="Arial" w:hAnsi="Arial" w:cs="Arial"/>
            <w:color w:val="0033CC"/>
            <w:sz w:val="22"/>
            <w:szCs w:val="22"/>
            <w:rPrChange w:id="1755" w:author="Reis-Filho, Jorge S./Pathology" w:date="2019-07-13T23:18:00Z">
              <w:rPr>
                <w:rFonts w:ascii="Arial" w:eastAsia="Arial" w:hAnsi="Arial" w:cs="Arial"/>
                <w:color w:val="000000" w:themeColor="text1"/>
                <w:sz w:val="22"/>
                <w:szCs w:val="22"/>
              </w:rPr>
            </w:rPrChange>
          </w:rPr>
          <w:delText xml:space="preserve"> (</w:delText>
        </w:r>
        <w:r w:rsidR="00E669C5" w:rsidRPr="00E716BB" w:rsidDel="0051758F">
          <w:rPr>
            <w:rFonts w:ascii="Arial" w:eastAsia="Arial" w:hAnsi="Arial" w:cs="Arial"/>
            <w:b/>
            <w:color w:val="0033CC"/>
            <w:sz w:val="22"/>
            <w:szCs w:val="22"/>
            <w:rPrChange w:id="1756" w:author="Reis-Filho, Jorge S./Pathology" w:date="2019-07-13T23:18:00Z">
              <w:rPr>
                <w:rFonts w:ascii="Arial" w:eastAsia="Arial" w:hAnsi="Arial" w:cs="Arial"/>
                <w:b/>
                <w:color w:val="000000" w:themeColor="text1"/>
                <w:sz w:val="22"/>
                <w:szCs w:val="22"/>
              </w:rPr>
            </w:rPrChange>
          </w:rPr>
          <w:delText xml:space="preserve">Fig. </w:delText>
        </w:r>
        <w:r w:rsidR="004C10F5" w:rsidRPr="00E716BB" w:rsidDel="0051758F">
          <w:rPr>
            <w:rFonts w:ascii="Arial" w:eastAsia="Arial" w:hAnsi="Arial" w:cs="Arial"/>
            <w:b/>
            <w:color w:val="0033CC"/>
            <w:sz w:val="22"/>
            <w:szCs w:val="22"/>
            <w:rPrChange w:id="1757" w:author="Reis-Filho, Jorge S./Pathology" w:date="2019-07-13T23:18:00Z">
              <w:rPr>
                <w:rFonts w:ascii="Arial" w:eastAsia="Arial" w:hAnsi="Arial" w:cs="Arial"/>
                <w:b/>
                <w:color w:val="000000" w:themeColor="text1"/>
                <w:sz w:val="22"/>
                <w:szCs w:val="22"/>
              </w:rPr>
            </w:rPrChange>
          </w:rPr>
          <w:delText>1</w:delText>
        </w:r>
        <w:r w:rsidR="008C2D31" w:rsidRPr="00E716BB" w:rsidDel="0051758F">
          <w:rPr>
            <w:rFonts w:ascii="Arial" w:eastAsia="Arial" w:hAnsi="Arial" w:cs="Arial"/>
            <w:b/>
            <w:color w:val="0033CC"/>
            <w:sz w:val="22"/>
            <w:szCs w:val="22"/>
            <w:rPrChange w:id="1758" w:author="Reis-Filho, Jorge S./Pathology" w:date="2019-07-13T23:18:00Z">
              <w:rPr>
                <w:rFonts w:ascii="Arial" w:eastAsia="Arial" w:hAnsi="Arial" w:cs="Arial"/>
                <w:b/>
                <w:color w:val="000000" w:themeColor="text1"/>
                <w:sz w:val="22"/>
                <w:szCs w:val="22"/>
              </w:rPr>
            </w:rPrChange>
          </w:rPr>
          <w:delText>b</w:delText>
        </w:r>
        <w:r w:rsidR="004C10F5" w:rsidRPr="00E716BB" w:rsidDel="0051758F">
          <w:rPr>
            <w:rFonts w:ascii="Arial" w:eastAsia="Arial" w:hAnsi="Arial" w:cs="Arial"/>
            <w:color w:val="0033CC"/>
            <w:sz w:val="22"/>
            <w:szCs w:val="22"/>
            <w:rPrChange w:id="1759" w:author="Reis-Filho, Jorge S./Pathology" w:date="2019-07-13T23:18:00Z">
              <w:rPr>
                <w:rFonts w:ascii="Arial" w:eastAsia="Arial" w:hAnsi="Arial" w:cs="Arial"/>
                <w:color w:val="000000" w:themeColor="text1"/>
                <w:sz w:val="22"/>
                <w:szCs w:val="22"/>
              </w:rPr>
            </w:rPrChange>
          </w:rPr>
          <w:delText xml:space="preserve">). </w:delText>
        </w:r>
      </w:del>
    </w:p>
    <w:p w14:paraId="1A8E502B" w14:textId="54766DEC" w:rsidR="0016036D" w:rsidRPr="003A2DB5" w:rsidDel="0016036D" w:rsidRDefault="00E669C5" w:rsidP="00AE24DE">
      <w:pPr>
        <w:spacing w:line="480" w:lineRule="auto"/>
        <w:rPr>
          <w:del w:id="1760" w:author="Reis-Filho, Jorge S./Pathology" w:date="2019-07-13T15:44:00Z"/>
          <w:rFonts w:ascii="Arial" w:eastAsia="Arial" w:hAnsi="Arial" w:cs="Arial"/>
          <w:color w:val="0033CC"/>
          <w:sz w:val="22"/>
          <w:szCs w:val="22"/>
          <w:rPrChange w:id="1761" w:author="Reis-Filho, Jorge S./Pathology" w:date="2019-07-13T23:05:00Z">
            <w:rPr>
              <w:del w:id="1762" w:author="Reis-Filho, Jorge S./Pathology" w:date="2019-07-13T15:44:00Z"/>
              <w:rFonts w:ascii="Arial" w:eastAsia="Arial" w:hAnsi="Arial" w:cs="Arial"/>
              <w:color w:val="000000" w:themeColor="text1"/>
              <w:sz w:val="22"/>
            </w:rPr>
          </w:rPrChange>
        </w:rPr>
      </w:pPr>
      <w:del w:id="1763" w:author="Reis-Filho, Jorge S./Pathology" w:date="2019-07-13T23:11:00Z">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b/>
            <w:color w:val="000000" w:themeColor="text1"/>
            <w:sz w:val="22"/>
            <w:szCs w:val="22"/>
          </w:rPr>
          <w:delText xml:space="preserve"> </w:delText>
        </w:r>
        <w:r w:rsidR="004C10F5" w:rsidRPr="003A2DB5" w:rsidDel="00EE639F">
          <w:rPr>
            <w:rFonts w:ascii="Arial" w:eastAsia="Arial" w:hAnsi="Arial" w:cs="Arial"/>
            <w:color w:val="000000" w:themeColor="text1"/>
            <w:sz w:val="22"/>
            <w:szCs w:val="22"/>
          </w:rPr>
          <w:delText>and</w:delText>
        </w:r>
        <w:r w:rsidR="004C10F5" w:rsidRPr="003A2DB5" w:rsidDel="00EE639F">
          <w:rPr>
            <w:rFonts w:ascii="Arial" w:eastAsia="Arial" w:hAnsi="Arial" w:cs="Arial"/>
            <w:b/>
            <w:color w:val="000000" w:themeColor="text1"/>
            <w:sz w:val="22"/>
            <w:szCs w:val="22"/>
          </w:rPr>
          <w:delText xml:space="preserve"> </w:delText>
        </w:r>
        <w:r w:rsidR="00AE24DE"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color w:val="000000" w:themeColor="text1"/>
            <w:sz w:val="22"/>
            <w:szCs w:val="22"/>
          </w:rPr>
          <w:delText xml:space="preserve">show the measured allele fraction of variants called either using the V1 or V2 targeted DNA assay protocol. Measured VAFs between the two technical replicates for samples from </w:delText>
        </w:r>
      </w:del>
      <w:del w:id="1764" w:author="Reis-Filho, Jorge S./Pathology" w:date="2019-07-13T14:48:00Z">
        <w:r w:rsidR="004C10F5" w:rsidRPr="003A2DB5" w:rsidDel="00BE2454">
          <w:rPr>
            <w:rFonts w:ascii="Arial" w:eastAsia="Arial" w:hAnsi="Arial" w:cs="Arial"/>
            <w:color w:val="000000" w:themeColor="text1"/>
            <w:sz w:val="22"/>
            <w:szCs w:val="22"/>
          </w:rPr>
          <w:delText xml:space="preserve">five </w:delText>
        </w:r>
      </w:del>
      <w:del w:id="1765" w:author="Reis-Filho, Jorge S./Pathology" w:date="2019-07-13T23:11:00Z">
        <w:r w:rsidR="004C10F5" w:rsidRPr="003A2DB5" w:rsidDel="00EE639F">
          <w:rPr>
            <w:rFonts w:ascii="Arial" w:eastAsia="Arial" w:hAnsi="Arial" w:cs="Arial"/>
            <w:color w:val="000000" w:themeColor="text1"/>
            <w:sz w:val="22"/>
            <w:szCs w:val="22"/>
          </w:rPr>
          <w:delText>patients (</w:delText>
        </w:r>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color w:val="000000" w:themeColor="text1"/>
            <w:sz w:val="22"/>
            <w:szCs w:val="22"/>
          </w:rPr>
          <w:delText>) showed a strong agreement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0.9997) as well as for one sample from a hypermutated case (</w:delText>
        </w:r>
        <w:r w:rsidR="00303111"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0.9972).</w:delText>
        </w:r>
      </w:del>
    </w:p>
    <w:bookmarkEnd w:id="1673"/>
    <w:p w14:paraId="20243238" w14:textId="77777777" w:rsidR="001026D2" w:rsidRPr="00CB7AF6" w:rsidRDefault="001026D2" w:rsidP="001026D2">
      <w:pPr>
        <w:spacing w:line="480" w:lineRule="auto"/>
        <w:rPr>
          <w:rFonts w:ascii="Arial" w:eastAsia="Arial" w:hAnsi="Arial" w:cs="Arial"/>
          <w:color w:val="000000" w:themeColor="text1"/>
          <w:sz w:val="22"/>
        </w:rPr>
      </w:pPr>
    </w:p>
    <w:p w14:paraId="2CAD211C" w14:textId="77777777" w:rsidR="004C10F5" w:rsidRPr="00CB7AF6" w:rsidRDefault="004C10F5" w:rsidP="00AE24DE">
      <w:pPr>
        <w:spacing w:line="480" w:lineRule="auto"/>
        <w:rPr>
          <w:rFonts w:ascii="Arial" w:eastAsia="Arial" w:hAnsi="Arial" w:cs="Arial"/>
          <w:b/>
          <w:i/>
          <w:color w:val="000000" w:themeColor="text1"/>
          <w:sz w:val="22"/>
        </w:rPr>
      </w:pPr>
      <w:bookmarkStart w:id="1766" w:name="_Hlk13951947"/>
      <w:r w:rsidRPr="00CB7AF6">
        <w:rPr>
          <w:rFonts w:ascii="Arial" w:eastAsia="Arial" w:hAnsi="Arial" w:cs="Arial"/>
          <w:b/>
          <w:i/>
          <w:color w:val="000000" w:themeColor="text1"/>
          <w:sz w:val="22"/>
        </w:rPr>
        <w:t>Microsatellite instability detection in high depth-of-read cfDNA assays</w:t>
      </w:r>
      <w:r w:rsidRPr="00CB7AF6">
        <w:rPr>
          <w:rFonts w:ascii="Arial" w:eastAsia="Arial" w:hAnsi="Arial" w:cs="Arial"/>
          <w:b/>
          <w:i/>
          <w:color w:val="000000" w:themeColor="text1"/>
          <w:sz w:val="22"/>
          <w:szCs w:val="22"/>
        </w:rPr>
        <w:t xml:space="preserve"> </w:t>
      </w:r>
    </w:p>
    <w:p w14:paraId="08DC0318" w14:textId="04C400FA" w:rsidR="004C10F5" w:rsidRPr="00E716BB" w:rsidDel="00606070" w:rsidRDefault="00695EF0">
      <w:pPr>
        <w:spacing w:line="480" w:lineRule="auto"/>
        <w:rPr>
          <w:del w:id="1767" w:author="Reis-Filho, Jorge S./Pathology" w:date="2019-07-13T23:13:00Z"/>
          <w:rFonts w:ascii="Arial" w:eastAsia="Arial" w:hAnsi="Arial" w:cs="Arial"/>
          <w:color w:val="0033CC"/>
          <w:sz w:val="22"/>
          <w:rPrChange w:id="1768" w:author="Reis-Filho, Jorge S./Pathology" w:date="2019-07-13T23:18:00Z">
            <w:rPr>
              <w:del w:id="1769" w:author="Reis-Filho, Jorge S./Pathology" w:date="2019-07-13T23:13:00Z"/>
              <w:rFonts w:ascii="Arial" w:eastAsia="Arial" w:hAnsi="Arial" w:cs="Arial"/>
              <w:color w:val="000000" w:themeColor="text1"/>
              <w:sz w:val="22"/>
            </w:rPr>
          </w:rPrChange>
        </w:rPr>
      </w:pPr>
      <w:ins w:id="1770" w:author="David Brown" w:date="2019-07-18T03:29:00Z">
        <w:r>
          <w:rPr>
            <w:rFonts w:ascii="Arial" w:eastAsia="Arial" w:hAnsi="Arial" w:cs="Arial"/>
            <w:color w:val="000000" w:themeColor="text1"/>
            <w:sz w:val="22"/>
          </w:rPr>
          <w:lastRenderedPageBreak/>
          <w:t xml:space="preserve">An adjusted version of </w:t>
        </w:r>
      </w:ins>
      <w:del w:id="1771" w:author="David Brown" w:date="2019-07-18T03:29:00Z">
        <w:r w:rsidR="004C10F5" w:rsidRPr="00CB7AF6" w:rsidDel="00695EF0">
          <w:rPr>
            <w:rFonts w:ascii="Arial" w:eastAsia="Arial" w:hAnsi="Arial" w:cs="Arial"/>
            <w:color w:val="000000" w:themeColor="text1"/>
            <w:sz w:val="22"/>
          </w:rPr>
          <w:delText xml:space="preserve">The standard </w:delText>
        </w:r>
      </w:del>
      <w:del w:id="1772" w:author="David Brown" w:date="2019-07-18T03:28:00Z">
        <w:r w:rsidR="004C10F5" w:rsidRPr="00CB7AF6" w:rsidDel="00695EF0">
          <w:rPr>
            <w:rFonts w:ascii="Arial" w:eastAsia="Arial" w:hAnsi="Arial" w:cs="Arial"/>
            <w:color w:val="000000" w:themeColor="text1"/>
            <w:sz w:val="22"/>
          </w:rPr>
          <w:delText xml:space="preserve">program </w:delText>
        </w:r>
      </w:del>
      <w:r w:rsidR="004C10F5" w:rsidRPr="00CB7AF6">
        <w:rPr>
          <w:rFonts w:ascii="Arial" w:eastAsia="Arial" w:hAnsi="Arial" w:cs="Arial"/>
          <w:color w:val="000000" w:themeColor="text1"/>
          <w:sz w:val="22"/>
        </w:rPr>
        <w:t>MSIsensor</w:t>
      </w:r>
      <w:del w:id="1773" w:author="Reis-Filho, Jorge S./Pathology" w:date="2019-07-13T23:15:00Z">
        <w:r w:rsidR="004C10F5" w:rsidRPr="00CB7AF6" w:rsidDel="00606070">
          <w:rPr>
            <w:rFonts w:ascii="Arial" w:eastAsia="Arial" w:hAnsi="Arial" w:cs="Arial"/>
            <w:color w:val="000000" w:themeColor="text1"/>
            <w:sz w:val="22"/>
          </w:rPr>
          <w:delText xml:space="preserve"> </w:delText>
        </w:r>
      </w:del>
      <w:r w:rsidR="004C10F5" w:rsidRPr="00CB7AF6">
        <w:rPr>
          <w:rFonts w:ascii="Arial" w:eastAsia="Arial" w:hAnsi="Arial" w:cs="Arial"/>
          <w:color w:val="000000" w:themeColor="text1"/>
          <w:sz w:val="22"/>
          <w:szCs w:val="22"/>
        </w:rPr>
        <w:fldChar w:fldCharType="begin"/>
      </w:r>
      <w:r w:rsidR="004C10F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4C10F5" w:rsidRPr="00CB7AF6">
        <w:rPr>
          <w:rFonts w:ascii="Arial" w:eastAsia="Arial" w:hAnsi="Arial" w:cs="Arial"/>
          <w:color w:val="000000" w:themeColor="text1"/>
          <w:sz w:val="22"/>
          <w:szCs w:val="22"/>
        </w:rPr>
        <w:fldChar w:fldCharType="separate"/>
      </w:r>
      <w:r w:rsidR="004C10F5" w:rsidRPr="006E2475">
        <w:rPr>
          <w:rFonts w:ascii="Arial" w:eastAsia="Arial" w:hAnsi="Arial" w:cs="Arial"/>
          <w:noProof/>
          <w:color w:val="000000" w:themeColor="text1"/>
          <w:sz w:val="22"/>
          <w:szCs w:val="22"/>
          <w:vertAlign w:val="superscript"/>
        </w:rPr>
        <w:t>39</w:t>
      </w:r>
      <w:r w:rsidR="004C10F5" w:rsidRPr="00CB7AF6">
        <w:rPr>
          <w:rFonts w:ascii="Arial" w:eastAsia="Arial" w:hAnsi="Arial" w:cs="Arial"/>
          <w:color w:val="000000" w:themeColor="text1"/>
          <w:sz w:val="22"/>
          <w:szCs w:val="22"/>
        </w:rPr>
        <w:fldChar w:fldCharType="end"/>
      </w:r>
      <w:r w:rsidR="004C10F5" w:rsidRPr="00CB7AF6">
        <w:rPr>
          <w:rFonts w:ascii="Arial" w:eastAsia="Arial" w:hAnsi="Arial" w:cs="Arial"/>
          <w:color w:val="000000" w:themeColor="text1"/>
          <w:sz w:val="22"/>
        </w:rPr>
        <w:t xml:space="preserve"> </w:t>
      </w:r>
      <w:ins w:id="1774" w:author="Reis-Filho, Jorge S./Pathology" w:date="2019-07-13T23:12:00Z">
        <w:del w:id="1775" w:author="David Brown" w:date="2019-07-18T03:29:00Z">
          <w:r w:rsidR="00606070" w:rsidRPr="00E716BB" w:rsidDel="00695EF0">
            <w:rPr>
              <w:rFonts w:ascii="Arial" w:eastAsia="Arial" w:hAnsi="Arial" w:cs="Arial"/>
              <w:color w:val="0033CC"/>
              <w:sz w:val="22"/>
              <w:rPrChange w:id="1776" w:author="Reis-Filho, Jorge S./Pathology" w:date="2019-07-13T23:18:00Z">
                <w:rPr>
                  <w:rFonts w:ascii="Arial" w:eastAsia="Arial" w:hAnsi="Arial" w:cs="Arial"/>
                  <w:color w:val="000000" w:themeColor="text1"/>
                  <w:sz w:val="22"/>
                </w:rPr>
              </w:rPrChange>
            </w:rPr>
            <w:delText xml:space="preserve">with modifications, </w:delText>
          </w:r>
        </w:del>
        <w:r w:rsidR="00606070" w:rsidRPr="00E716BB">
          <w:rPr>
            <w:rFonts w:ascii="Arial" w:eastAsia="Arial" w:hAnsi="Arial" w:cs="Arial"/>
            <w:color w:val="0033CC"/>
            <w:sz w:val="22"/>
            <w:rPrChange w:id="1777" w:author="Reis-Filho, Jorge S./Pathology" w:date="2019-07-13T23:18:00Z">
              <w:rPr>
                <w:rFonts w:ascii="Arial" w:eastAsia="Arial" w:hAnsi="Arial" w:cs="Arial"/>
                <w:color w:val="000000" w:themeColor="text1"/>
                <w:sz w:val="22"/>
              </w:rPr>
            </w:rPrChange>
          </w:rPr>
          <w:t xml:space="preserve">described in the </w:t>
        </w:r>
        <w:r w:rsidR="00606070" w:rsidRPr="00E716BB">
          <w:rPr>
            <w:rFonts w:ascii="Arial" w:eastAsia="Arial" w:hAnsi="Arial" w:cs="Arial"/>
            <w:b/>
            <w:color w:val="0033CC"/>
            <w:sz w:val="22"/>
            <w:rPrChange w:id="1778" w:author="Reis-Filho, Jorge S./Pathology" w:date="2019-07-13T23:18:00Z">
              <w:rPr>
                <w:rFonts w:ascii="Arial" w:eastAsia="Arial" w:hAnsi="Arial" w:cs="Arial"/>
                <w:b/>
                <w:color w:val="000000" w:themeColor="text1"/>
                <w:sz w:val="22"/>
              </w:rPr>
            </w:rPrChange>
          </w:rPr>
          <w:t>Supplementary Methods</w:t>
        </w:r>
        <w:r w:rsidR="00606070" w:rsidRPr="00E716BB">
          <w:rPr>
            <w:rFonts w:ascii="Arial" w:eastAsia="Arial" w:hAnsi="Arial" w:cs="Arial"/>
            <w:color w:val="0033CC"/>
            <w:sz w:val="22"/>
            <w:rPrChange w:id="1779" w:author="Reis-Filho, Jorge S./Pathology" w:date="2019-07-13T23:18:00Z">
              <w:rPr>
                <w:rFonts w:ascii="Arial" w:eastAsia="Arial" w:hAnsi="Arial" w:cs="Arial"/>
                <w:color w:val="000000" w:themeColor="text1"/>
                <w:sz w:val="22"/>
              </w:rPr>
            </w:rPrChange>
          </w:rPr>
          <w:t>, was employed</w:t>
        </w:r>
      </w:ins>
      <w:del w:id="1780" w:author="Reis-Filho, Jorge S./Pathology" w:date="2019-07-13T23:13:00Z">
        <w:r w:rsidR="004C10F5" w:rsidRPr="00E716BB" w:rsidDel="00606070">
          <w:rPr>
            <w:rFonts w:ascii="Arial" w:eastAsia="Arial" w:hAnsi="Arial" w:cs="Arial"/>
            <w:color w:val="0033CC"/>
            <w:sz w:val="22"/>
            <w:rPrChange w:id="1781" w:author="Reis-Filho, Jorge S./Pathology" w:date="2019-07-13T23:18:00Z">
              <w:rPr>
                <w:rFonts w:ascii="Arial" w:eastAsia="Arial" w:hAnsi="Arial" w:cs="Arial"/>
                <w:color w:val="000000" w:themeColor="text1"/>
                <w:sz w:val="22"/>
              </w:rPr>
            </w:rPrChange>
          </w:rPr>
          <w:delText xml:space="preserve">detects microsatellite instability by the following steps: (1) using a catalogue of sites built from the human reference genome, all read pairs with at least one read mapping within 2 kb of the sites are retrieved from the tumor and normal samples, (2) at candidate sites, a histogram of k-mer alleles with different repeat lengths is constructed by enumerating observed instances of the k-mer in the tumor and normal samples separately, and (3) finally, the difference in the distribution of counts is used to define a candidate site with ≥20 reads in the tumor and normal as being unstable using a standard </w:delText>
        </w:r>
        <w:r w:rsidR="004C10F5" w:rsidRPr="00E716BB" w:rsidDel="00606070">
          <w:rPr>
            <w:rFonts w:ascii="Cambria Math" w:eastAsia="Arial" w:hAnsi="Cambria Math" w:cs="Cambria Math"/>
            <w:color w:val="0033CC"/>
            <w:sz w:val="22"/>
            <w:rPrChange w:id="1782" w:author="Reis-Filho, Jorge S./Pathology" w:date="2019-07-13T23:18:00Z">
              <w:rPr>
                <w:rFonts w:ascii="Cambria Math" w:eastAsia="Arial" w:hAnsi="Cambria Math" w:cs="Cambria Math"/>
                <w:color w:val="000000" w:themeColor="text1"/>
                <w:sz w:val="22"/>
              </w:rPr>
            </w:rPrChange>
          </w:rPr>
          <w:delText>𝝌</w:delText>
        </w:r>
        <w:r w:rsidR="004C10F5" w:rsidRPr="00E716BB" w:rsidDel="00606070">
          <w:rPr>
            <w:rFonts w:ascii="Arial" w:eastAsia="Arial" w:hAnsi="Arial" w:cs="Arial"/>
            <w:color w:val="0033CC"/>
            <w:sz w:val="22"/>
            <w:rPrChange w:id="1783" w:author="Reis-Filho, Jorge S./Pathology" w:date="2019-07-13T23:18:00Z">
              <w:rPr>
                <w:rFonts w:ascii="Arial" w:eastAsia="Arial" w:hAnsi="Arial" w:cs="Arial"/>
                <w:color w:val="000000" w:themeColor="text1"/>
                <w:sz w:val="22"/>
              </w:rPr>
            </w:rPrChange>
          </w:rPr>
          <w:delText>2 goodness-of-fit test. MSIsensor reports the percentage of sites classified unstable as the MSI score.</w:delText>
        </w:r>
        <w:r w:rsidR="004C10F5" w:rsidRPr="00E716BB" w:rsidDel="00606070">
          <w:rPr>
            <w:rFonts w:ascii="Arial" w:eastAsia="Arial" w:hAnsi="Arial" w:cs="Arial"/>
            <w:color w:val="0033CC"/>
            <w:sz w:val="22"/>
            <w:szCs w:val="22"/>
            <w:rPrChange w:id="1784" w:author="Reis-Filho, Jorge S./Pathology" w:date="2019-07-13T23:18:00Z">
              <w:rPr>
                <w:rFonts w:ascii="Arial" w:eastAsia="Arial" w:hAnsi="Arial" w:cs="Arial"/>
                <w:color w:val="000000" w:themeColor="text1"/>
                <w:sz w:val="22"/>
                <w:szCs w:val="22"/>
              </w:rPr>
            </w:rPrChange>
          </w:rPr>
          <w:delText xml:space="preserve">  </w:delText>
        </w:r>
      </w:del>
    </w:p>
    <w:p w14:paraId="7B6F73FA" w14:textId="77D25341" w:rsidR="004C10F5" w:rsidRPr="00E716BB" w:rsidDel="00606070" w:rsidRDefault="004C10F5">
      <w:pPr>
        <w:spacing w:line="480" w:lineRule="auto"/>
        <w:rPr>
          <w:del w:id="1785" w:author="Reis-Filho, Jorge S./Pathology" w:date="2019-07-13T23:13:00Z"/>
          <w:rFonts w:ascii="Arial" w:eastAsia="Arial" w:hAnsi="Arial" w:cs="Arial"/>
          <w:color w:val="0033CC"/>
          <w:sz w:val="22"/>
          <w:rPrChange w:id="1786" w:author="Reis-Filho, Jorge S./Pathology" w:date="2019-07-13T23:18:00Z">
            <w:rPr>
              <w:del w:id="1787" w:author="Reis-Filho, Jorge S./Pathology" w:date="2019-07-13T23:13:00Z"/>
              <w:rFonts w:ascii="Arial" w:eastAsia="Arial" w:hAnsi="Arial" w:cs="Arial"/>
              <w:color w:val="000000" w:themeColor="text1"/>
              <w:sz w:val="22"/>
            </w:rPr>
          </w:rPrChange>
        </w:rPr>
      </w:pPr>
    </w:p>
    <w:p w14:paraId="7DC129DD" w14:textId="4AA318DD" w:rsidR="004C10F5" w:rsidRPr="00E716BB" w:rsidDel="00606070" w:rsidRDefault="004C10F5">
      <w:pPr>
        <w:spacing w:line="480" w:lineRule="auto"/>
        <w:rPr>
          <w:del w:id="1788" w:author="Reis-Filho, Jorge S./Pathology" w:date="2019-07-13T23:13:00Z"/>
          <w:rFonts w:ascii="Arial" w:eastAsia="Arial" w:hAnsi="Arial" w:cs="Arial"/>
          <w:color w:val="0033CC"/>
          <w:sz w:val="22"/>
          <w:rPrChange w:id="1789" w:author="Reis-Filho, Jorge S./Pathology" w:date="2019-07-13T23:18:00Z">
            <w:rPr>
              <w:del w:id="1790" w:author="Reis-Filho, Jorge S./Pathology" w:date="2019-07-13T23:13:00Z"/>
              <w:rFonts w:ascii="Arial" w:eastAsia="Arial" w:hAnsi="Arial" w:cs="Arial"/>
              <w:color w:val="000000" w:themeColor="text1"/>
              <w:sz w:val="22"/>
            </w:rPr>
          </w:rPrChange>
        </w:rPr>
      </w:pPr>
      <w:del w:id="1791" w:author="Reis-Filho, Jorge S./Pathology" w:date="2019-07-13T23:13:00Z">
        <w:r w:rsidRPr="00E716BB" w:rsidDel="00606070">
          <w:rPr>
            <w:rFonts w:ascii="Arial" w:eastAsia="Arial" w:hAnsi="Arial" w:cs="Arial"/>
            <w:color w:val="0033CC"/>
            <w:sz w:val="22"/>
            <w:rPrChange w:id="1792" w:author="Reis-Filho, Jorge S./Pathology" w:date="2019-07-13T23:18:00Z">
              <w:rPr>
                <w:rFonts w:ascii="Arial" w:eastAsia="Arial" w:hAnsi="Arial" w:cs="Arial"/>
                <w:color w:val="000000" w:themeColor="text1"/>
                <w:sz w:val="22"/>
              </w:rPr>
            </w:rPrChange>
          </w:rPr>
          <w:delText>However, the default settings of MSIsensor when applied to cfDNA data generated in this study led to suboptimal performance, producing inappropriately elevated MSI scores across samples (</w:delText>
        </w:r>
        <w:r w:rsidR="00303111" w:rsidRPr="00E716BB" w:rsidDel="00606070">
          <w:rPr>
            <w:rFonts w:ascii="Arial" w:eastAsia="Arial" w:hAnsi="Arial" w:cs="Arial"/>
            <w:b/>
            <w:color w:val="0033CC"/>
            <w:sz w:val="22"/>
            <w:rPrChange w:id="1793" w:author="Reis-Filho, Jorge S./Pathology" w:date="2019-07-13T23:18:00Z">
              <w:rPr>
                <w:rFonts w:ascii="Arial" w:eastAsia="Arial" w:hAnsi="Arial" w:cs="Arial"/>
                <w:b/>
                <w:color w:val="000000" w:themeColor="text1"/>
                <w:sz w:val="22"/>
              </w:rPr>
            </w:rPrChange>
          </w:rPr>
          <w:delText xml:space="preserve">Supplementary Fig. </w:delText>
        </w:r>
        <w:r w:rsidRPr="00E716BB" w:rsidDel="00606070">
          <w:rPr>
            <w:rFonts w:ascii="Arial" w:eastAsia="Arial" w:hAnsi="Arial" w:cs="Arial"/>
            <w:b/>
            <w:color w:val="0033CC"/>
            <w:sz w:val="22"/>
            <w:rPrChange w:id="1794" w:author="Reis-Filho, Jorge S./Pathology" w:date="2019-07-13T23:18:00Z">
              <w:rPr>
                <w:rFonts w:ascii="Arial" w:eastAsia="Arial" w:hAnsi="Arial" w:cs="Arial"/>
                <w:b/>
                <w:color w:val="000000" w:themeColor="text1"/>
                <w:sz w:val="22"/>
              </w:rPr>
            </w:rPrChange>
          </w:rPr>
          <w:delText>1</w:delText>
        </w:r>
        <w:r w:rsidR="00755A8A" w:rsidRPr="00E716BB" w:rsidDel="00606070">
          <w:rPr>
            <w:rFonts w:ascii="Arial" w:eastAsia="Arial" w:hAnsi="Arial" w:cs="Arial"/>
            <w:b/>
            <w:color w:val="0033CC"/>
            <w:sz w:val="22"/>
            <w:rPrChange w:id="1795" w:author="Reis-Filho, Jorge S./Pathology" w:date="2019-07-13T23:18:00Z">
              <w:rPr>
                <w:rFonts w:ascii="Arial" w:eastAsia="Arial" w:hAnsi="Arial" w:cs="Arial"/>
                <w:b/>
                <w:color w:val="000000" w:themeColor="text1"/>
                <w:sz w:val="22"/>
              </w:rPr>
            </w:rPrChange>
          </w:rPr>
          <w:delText>1a</w:delText>
        </w:r>
        <w:r w:rsidRPr="00E716BB" w:rsidDel="00606070">
          <w:rPr>
            <w:rFonts w:ascii="Arial" w:eastAsia="Arial" w:hAnsi="Arial" w:cs="Arial"/>
            <w:color w:val="0033CC"/>
            <w:sz w:val="22"/>
            <w:rPrChange w:id="1796" w:author="Reis-Filho, Jorge S./Pathology" w:date="2019-07-13T23:18:00Z">
              <w:rPr>
                <w:rFonts w:ascii="Arial" w:eastAsia="Arial" w:hAnsi="Arial" w:cs="Arial"/>
                <w:color w:val="000000" w:themeColor="text1"/>
                <w:sz w:val="22"/>
              </w:rPr>
            </w:rPrChange>
          </w:rPr>
          <w:delText>). This required reexamining the assumptions of the MSIsensor algorithm to optimize MSI detection in high depth-of-read, error-corrected, cfDNA data.</w:delText>
        </w:r>
      </w:del>
    </w:p>
    <w:p w14:paraId="767000C9" w14:textId="6DFDC3AE" w:rsidR="004C10F5" w:rsidRPr="00E716BB" w:rsidDel="00606070" w:rsidRDefault="004C10F5">
      <w:pPr>
        <w:spacing w:line="480" w:lineRule="auto"/>
        <w:rPr>
          <w:del w:id="1797" w:author="Reis-Filho, Jorge S./Pathology" w:date="2019-07-13T23:13:00Z"/>
          <w:rFonts w:ascii="Arial" w:eastAsia="Arial" w:hAnsi="Arial" w:cs="Arial"/>
          <w:color w:val="0033CC"/>
          <w:sz w:val="22"/>
          <w:rPrChange w:id="1798" w:author="Reis-Filho, Jorge S./Pathology" w:date="2019-07-13T23:18:00Z">
            <w:rPr>
              <w:del w:id="1799" w:author="Reis-Filho, Jorge S./Pathology" w:date="2019-07-13T23:13:00Z"/>
              <w:rFonts w:ascii="Arial" w:eastAsia="Arial" w:hAnsi="Arial" w:cs="Arial"/>
              <w:color w:val="000000" w:themeColor="text1"/>
              <w:sz w:val="22"/>
            </w:rPr>
          </w:rPrChange>
        </w:rPr>
      </w:pPr>
    </w:p>
    <w:p w14:paraId="41DB28D0" w14:textId="40BF0CAC" w:rsidR="004C10F5" w:rsidRPr="00E716BB" w:rsidDel="00606070" w:rsidRDefault="004C10F5">
      <w:pPr>
        <w:spacing w:line="480" w:lineRule="auto"/>
        <w:rPr>
          <w:del w:id="1800" w:author="Reis-Filho, Jorge S./Pathology" w:date="2019-07-13T23:13:00Z"/>
          <w:rFonts w:ascii="Arial" w:eastAsia="Arial" w:hAnsi="Arial" w:cs="Arial"/>
          <w:color w:val="0033CC"/>
          <w:sz w:val="22"/>
          <w:rPrChange w:id="1801" w:author="Reis-Filho, Jorge S./Pathology" w:date="2019-07-13T23:18:00Z">
            <w:rPr>
              <w:del w:id="1802" w:author="Reis-Filho, Jorge S./Pathology" w:date="2019-07-13T23:13:00Z"/>
              <w:rFonts w:ascii="Arial" w:eastAsia="Arial" w:hAnsi="Arial" w:cs="Arial"/>
              <w:color w:val="000000" w:themeColor="text1"/>
              <w:sz w:val="22"/>
            </w:rPr>
          </w:rPrChange>
        </w:rPr>
      </w:pPr>
      <w:del w:id="1803" w:author="Reis-Filho, Jorge S./Pathology" w:date="2019-07-13T23:13:00Z">
        <w:r w:rsidRPr="00E716BB" w:rsidDel="00606070">
          <w:rPr>
            <w:rFonts w:ascii="Arial" w:eastAsia="Arial" w:hAnsi="Arial" w:cs="Arial"/>
            <w:color w:val="0033CC"/>
            <w:sz w:val="22"/>
            <w:rPrChange w:id="1804" w:author="Reis-Filho, Jorge S./Pathology" w:date="2019-07-13T23:18:00Z">
              <w:rPr>
                <w:rFonts w:ascii="Arial" w:eastAsia="Arial" w:hAnsi="Arial" w:cs="Arial"/>
                <w:color w:val="000000" w:themeColor="text1"/>
                <w:sz w:val="22"/>
              </w:rPr>
            </w:rPrChange>
          </w:rPr>
          <w:delText xml:space="preserve">The classification of a candidate site as unstable was designed for relatively shallow depth of sequencing and uses a standard </w:delText>
        </w:r>
        <w:r w:rsidRPr="00E716BB" w:rsidDel="00606070">
          <w:rPr>
            <w:rFonts w:ascii="Cambria Math" w:eastAsia="Arial" w:hAnsi="Cambria Math" w:cs="Cambria Math"/>
            <w:color w:val="0033CC"/>
            <w:sz w:val="22"/>
            <w:rPrChange w:id="1805"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1806"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1807" w:author="Reis-Filho, Jorge S./Pathology" w:date="2019-07-13T23:18:00Z">
              <w:rPr>
                <w:rFonts w:ascii="Arial" w:eastAsia="Arial" w:hAnsi="Arial" w:cs="Arial"/>
                <w:color w:val="000000" w:themeColor="text1"/>
                <w:sz w:val="22"/>
              </w:rPr>
            </w:rPrChange>
          </w:rPr>
          <w:delText xml:space="preserve"> statistic to determine if the distribution of counts between the tumor and normal sample is different. At high read depths, even small differences in the distribution of k-mer counts between experiments will be detected as statistically significant in the absence of a biologically significant event. Additionally, if at a candidate site, the </w:delText>
        </w:r>
        <w:r w:rsidRPr="00E716BB" w:rsidDel="00606070">
          <w:rPr>
            <w:rFonts w:ascii="Cambria Math" w:eastAsia="Arial" w:hAnsi="Cambria Math" w:cs="Cambria Math"/>
            <w:color w:val="0033CC"/>
            <w:sz w:val="22"/>
            <w:rPrChange w:id="1808"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1809"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1810" w:author="Reis-Filho, Jorge S./Pathology" w:date="2019-07-13T23:18:00Z">
              <w:rPr>
                <w:rFonts w:ascii="Arial" w:eastAsia="Arial" w:hAnsi="Arial" w:cs="Arial"/>
                <w:color w:val="000000" w:themeColor="text1"/>
                <w:sz w:val="22"/>
              </w:rPr>
            </w:rPrChange>
          </w:rPr>
          <w:delText xml:space="preserve"> test is positive, MSIsensor classifies the site as unstable without determination of the direction of the effect (i.e., normal tissue apparently unstable with respect to tumor).</w:delText>
        </w:r>
      </w:del>
    </w:p>
    <w:p w14:paraId="0FB98EE7" w14:textId="7C55F61A" w:rsidR="004C10F5" w:rsidRPr="00E716BB" w:rsidDel="00606070" w:rsidRDefault="004C10F5">
      <w:pPr>
        <w:spacing w:line="480" w:lineRule="auto"/>
        <w:rPr>
          <w:del w:id="1811" w:author="Reis-Filho, Jorge S./Pathology" w:date="2019-07-13T23:13:00Z"/>
          <w:rFonts w:ascii="Arial" w:eastAsia="Arial" w:hAnsi="Arial" w:cs="Arial"/>
          <w:color w:val="0033CC"/>
          <w:sz w:val="22"/>
          <w:rPrChange w:id="1812" w:author="Reis-Filho, Jorge S./Pathology" w:date="2019-07-13T23:18:00Z">
            <w:rPr>
              <w:del w:id="1813" w:author="Reis-Filho, Jorge S./Pathology" w:date="2019-07-13T23:13:00Z"/>
              <w:rFonts w:ascii="Arial" w:eastAsia="Arial" w:hAnsi="Arial" w:cs="Arial"/>
              <w:color w:val="000000" w:themeColor="text1"/>
              <w:sz w:val="22"/>
            </w:rPr>
          </w:rPrChange>
        </w:rPr>
      </w:pPr>
    </w:p>
    <w:p w14:paraId="5CABF780" w14:textId="1C807A89" w:rsidR="004C10F5" w:rsidRPr="00E716BB" w:rsidDel="00606070" w:rsidRDefault="004C10F5" w:rsidP="00606070">
      <w:pPr>
        <w:spacing w:line="480" w:lineRule="auto"/>
        <w:rPr>
          <w:del w:id="1814" w:author="Reis-Filho, Jorge S./Pathology" w:date="2019-07-13T23:13:00Z"/>
          <w:rFonts w:ascii="Arial" w:eastAsia="Arial" w:hAnsi="Arial" w:cs="Arial"/>
          <w:color w:val="0033CC"/>
          <w:sz w:val="22"/>
          <w:rPrChange w:id="1815" w:author="Reis-Filho, Jorge S./Pathology" w:date="2019-07-13T23:18:00Z">
            <w:rPr>
              <w:del w:id="1816" w:author="Reis-Filho, Jorge S./Pathology" w:date="2019-07-13T23:13:00Z"/>
              <w:rFonts w:ascii="Arial" w:eastAsia="Arial" w:hAnsi="Arial" w:cs="Arial"/>
              <w:color w:val="000000" w:themeColor="text1"/>
              <w:sz w:val="22"/>
            </w:rPr>
          </w:rPrChange>
        </w:rPr>
      </w:pPr>
      <w:del w:id="1817" w:author="Reis-Filho, Jorge S./Pathology" w:date="2019-07-13T23:13:00Z">
        <w:r w:rsidRPr="00E716BB" w:rsidDel="00606070">
          <w:rPr>
            <w:rFonts w:ascii="Arial" w:eastAsia="Arial" w:hAnsi="Arial" w:cs="Arial"/>
            <w:color w:val="0033CC"/>
            <w:sz w:val="22"/>
            <w:rPrChange w:id="1818" w:author="Reis-Filho, Jorge S./Pathology" w:date="2019-07-13T23:18:00Z">
              <w:rPr>
                <w:rFonts w:ascii="Arial" w:eastAsia="Arial" w:hAnsi="Arial" w:cs="Arial"/>
                <w:color w:val="000000" w:themeColor="text1"/>
                <w:sz w:val="22"/>
              </w:rPr>
            </w:rPrChange>
          </w:rPr>
          <w:delText xml:space="preserve">Therefore, a set of filters was used to correct the MSIsensor analysis for the high depth-of-read cfDNA data as follows: (1) at candidate sites, the direction of instability as measured by the difference in entropy between the distributions of k-mers </w:delText>
        </w:r>
        <w:r w:rsidRPr="00E716BB" w:rsidDel="00606070">
          <w:rPr>
            <w:rFonts w:ascii="Arial" w:eastAsia="Arial" w:hAnsi="Arial" w:cs="Arial"/>
            <w:color w:val="0033CC"/>
            <w:sz w:val="22"/>
            <w:szCs w:val="22"/>
            <w:rPrChange w:id="1819"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1820" w:author="Reis-Filho, Jorge S./Pathology" w:date="2019-07-13T23:18:00Z">
              <w:rPr>
                <w:rFonts w:ascii="Arial" w:eastAsia="Arial" w:hAnsi="Arial" w:cs="Arial"/>
                <w:color w:val="000000" w:themeColor="text1"/>
                <w:sz w:val="22"/>
              </w:rPr>
            </w:rPrChange>
          </w:rPr>
          <w:delText xml:space="preserve"> to indicate tumor as the more unstable of the pair with respect to normal tissue, (2) the absolute magnitude of the instability as measured by the square root of the Jensen-Shannon divergence (information radius) </w:delText>
        </w:r>
        <w:r w:rsidRPr="00E716BB" w:rsidDel="00606070">
          <w:rPr>
            <w:rFonts w:ascii="Arial" w:eastAsia="Arial" w:hAnsi="Arial" w:cs="Arial"/>
            <w:color w:val="0033CC"/>
            <w:sz w:val="22"/>
            <w:szCs w:val="22"/>
            <w:rPrChange w:id="1821"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1822" w:author="Reis-Filho, Jorge S./Pathology" w:date="2019-07-13T23:18:00Z">
              <w:rPr>
                <w:rFonts w:ascii="Arial" w:eastAsia="Arial" w:hAnsi="Arial" w:cs="Arial"/>
                <w:color w:val="000000" w:themeColor="text1"/>
                <w:sz w:val="22"/>
              </w:rPr>
            </w:rPrChange>
          </w:rPr>
          <w:delText xml:space="preserve"> to exceed a cutoff chosen to remove spurious variation, (3) heterozygous variants in normal tissue were excluded, as copy number variations could render them apparently MSI unstable, and (4) the standard Benjamini-Hochberg multiple testing correction was applied where the documented version of MSIsensor uses a minor variation thereof.</w:delText>
        </w:r>
      </w:del>
      <w:ins w:id="1823" w:author="Reis-Filho, Jorge S./Pathology" w:date="2019-07-13T23:13:00Z">
        <w:r w:rsidR="00606070" w:rsidRPr="00E716BB">
          <w:rPr>
            <w:rFonts w:ascii="Arial" w:eastAsia="Arial" w:hAnsi="Arial" w:cs="Arial"/>
            <w:color w:val="0033CC"/>
            <w:sz w:val="22"/>
            <w:rPrChange w:id="1824" w:author="Reis-Filho, Jorge S./Pathology" w:date="2019-07-13T23:18:00Z">
              <w:rPr>
                <w:rFonts w:ascii="Arial" w:eastAsia="Arial" w:hAnsi="Arial" w:cs="Arial"/>
                <w:color w:val="000000" w:themeColor="text1"/>
                <w:sz w:val="22"/>
              </w:rPr>
            </w:rPrChange>
          </w:rPr>
          <w:t xml:space="preserve">. </w:t>
        </w:r>
      </w:ins>
    </w:p>
    <w:p w14:paraId="4C42E38F" w14:textId="29FB2AF0" w:rsidR="004C10F5" w:rsidRPr="00E716BB" w:rsidDel="00606070" w:rsidRDefault="004C10F5" w:rsidP="00AE24DE">
      <w:pPr>
        <w:spacing w:line="480" w:lineRule="auto"/>
        <w:rPr>
          <w:del w:id="1825" w:author="Reis-Filho, Jorge S./Pathology" w:date="2019-07-13T23:13:00Z"/>
          <w:rFonts w:ascii="Arial" w:eastAsia="Arial" w:hAnsi="Arial" w:cs="Arial"/>
          <w:color w:val="0033CC"/>
          <w:sz w:val="22"/>
          <w:rPrChange w:id="1826" w:author="Reis-Filho, Jorge S./Pathology" w:date="2019-07-13T23:18:00Z">
            <w:rPr>
              <w:del w:id="1827" w:author="Reis-Filho, Jorge S./Pathology" w:date="2019-07-13T23:13:00Z"/>
              <w:rFonts w:ascii="Arial" w:eastAsia="Arial" w:hAnsi="Arial" w:cs="Arial"/>
              <w:color w:val="000000" w:themeColor="text1"/>
              <w:sz w:val="22"/>
            </w:rPr>
          </w:rPrChange>
        </w:rPr>
      </w:pPr>
    </w:p>
    <w:p w14:paraId="3D20BAAB" w14:textId="3AE05BE9" w:rsidR="004C10F5" w:rsidRDefault="004C10F5" w:rsidP="00AE24DE">
      <w:pPr>
        <w:spacing w:line="480" w:lineRule="auto"/>
        <w:rPr>
          <w:rFonts w:ascii="Arial" w:eastAsia="Arial" w:hAnsi="Arial" w:cs="Arial"/>
          <w:color w:val="000000" w:themeColor="text1"/>
          <w:sz w:val="22"/>
        </w:rPr>
      </w:pPr>
      <w:r w:rsidRPr="00E716BB">
        <w:rPr>
          <w:rFonts w:ascii="Arial" w:eastAsia="Arial" w:hAnsi="Arial" w:cs="Arial"/>
          <w:color w:val="0033CC"/>
          <w:sz w:val="22"/>
          <w:rPrChange w:id="1828" w:author="Reis-Filho, Jorge S./Pathology" w:date="2019-07-13T23:18:00Z">
            <w:rPr>
              <w:rFonts w:ascii="Arial" w:eastAsia="Arial" w:hAnsi="Arial" w:cs="Arial"/>
              <w:color w:val="000000" w:themeColor="text1"/>
              <w:sz w:val="22"/>
            </w:rPr>
          </w:rPrChange>
        </w:rPr>
        <w:t xml:space="preserve">Using the distributions obtained from </w:t>
      </w:r>
      <w:proofErr w:type="spellStart"/>
      <w:r w:rsidRPr="00E716BB">
        <w:rPr>
          <w:rFonts w:ascii="Arial" w:eastAsia="Arial" w:hAnsi="Arial" w:cs="Arial"/>
          <w:color w:val="0033CC"/>
          <w:sz w:val="22"/>
          <w:rPrChange w:id="1829" w:author="Reis-Filho, Jorge S./Pathology" w:date="2019-07-13T23:18:00Z">
            <w:rPr>
              <w:rFonts w:ascii="Arial" w:eastAsia="Arial" w:hAnsi="Arial" w:cs="Arial"/>
              <w:color w:val="000000" w:themeColor="text1"/>
              <w:sz w:val="22"/>
            </w:rPr>
          </w:rPrChange>
        </w:rPr>
        <w:t>MSIsensor</w:t>
      </w:r>
      <w:proofErr w:type="spellEnd"/>
      <w:r w:rsidRPr="00E716BB">
        <w:rPr>
          <w:rFonts w:ascii="Arial" w:eastAsia="Arial" w:hAnsi="Arial" w:cs="Arial"/>
          <w:color w:val="0033CC"/>
          <w:sz w:val="22"/>
          <w:rPrChange w:id="1830" w:author="Reis-Filho, Jorge S./Pathology" w:date="2019-07-13T23:18:00Z">
            <w:rPr>
              <w:rFonts w:ascii="Arial" w:eastAsia="Arial" w:hAnsi="Arial" w:cs="Arial"/>
              <w:color w:val="000000" w:themeColor="text1"/>
              <w:sz w:val="22"/>
            </w:rPr>
          </w:rPrChange>
        </w:rPr>
        <w:t xml:space="preserve"> and applying</w:t>
      </w:r>
      <w:del w:id="1831" w:author="David Brown" w:date="2019-07-18T03:29:00Z">
        <w:r w:rsidRPr="00E716BB" w:rsidDel="00695EF0">
          <w:rPr>
            <w:rFonts w:ascii="Arial" w:eastAsia="Arial" w:hAnsi="Arial" w:cs="Arial"/>
            <w:color w:val="0033CC"/>
            <w:sz w:val="22"/>
            <w:rPrChange w:id="1832" w:author="Reis-Filho, Jorge S./Pathology" w:date="2019-07-13T23:18:00Z">
              <w:rPr>
                <w:rFonts w:ascii="Arial" w:eastAsia="Arial" w:hAnsi="Arial" w:cs="Arial"/>
                <w:color w:val="000000" w:themeColor="text1"/>
                <w:sz w:val="22"/>
              </w:rPr>
            </w:rPrChange>
          </w:rPr>
          <w:delText xml:space="preserve"> the</w:delText>
        </w:r>
      </w:del>
      <w:r w:rsidRPr="00E716BB">
        <w:rPr>
          <w:rFonts w:ascii="Arial" w:eastAsia="Arial" w:hAnsi="Arial" w:cs="Arial"/>
          <w:color w:val="0033CC"/>
          <w:sz w:val="22"/>
          <w:rPrChange w:id="1833" w:author="Reis-Filho, Jorge S./Pathology" w:date="2019-07-13T23:18:00Z">
            <w:rPr>
              <w:rFonts w:ascii="Arial" w:eastAsia="Arial" w:hAnsi="Arial" w:cs="Arial"/>
              <w:color w:val="000000" w:themeColor="text1"/>
              <w:sz w:val="22"/>
            </w:rPr>
          </w:rPrChange>
        </w:rPr>
        <w:t xml:space="preserve"> updated </w:t>
      </w:r>
      <w:ins w:id="1834" w:author="Reis-Filho, Jorge S./Pathology" w:date="2019-07-13T23:13:00Z">
        <w:r w:rsidR="00606070" w:rsidRPr="00E716BB">
          <w:rPr>
            <w:rFonts w:ascii="Arial" w:eastAsia="Arial" w:hAnsi="Arial" w:cs="Arial"/>
            <w:color w:val="0033CC"/>
            <w:sz w:val="22"/>
            <w:rPrChange w:id="1835" w:author="Reis-Filho, Jorge S./Pathology" w:date="2019-07-13T23:18:00Z">
              <w:rPr>
                <w:rFonts w:ascii="Arial" w:eastAsia="Arial" w:hAnsi="Arial" w:cs="Arial"/>
                <w:color w:val="000000" w:themeColor="text1"/>
                <w:sz w:val="22"/>
              </w:rPr>
            </w:rPrChange>
          </w:rPr>
          <w:t>parameters and</w:t>
        </w:r>
        <w:r w:rsidR="00606070">
          <w:rPr>
            <w:rFonts w:ascii="Arial" w:eastAsia="Arial" w:hAnsi="Arial" w:cs="Arial"/>
            <w:color w:val="000000" w:themeColor="text1"/>
            <w:sz w:val="22"/>
          </w:rPr>
          <w:t xml:space="preserve"> </w:t>
        </w:r>
      </w:ins>
      <w:r w:rsidRPr="00CB7AF6">
        <w:rPr>
          <w:rFonts w:ascii="Arial" w:eastAsia="Arial" w:hAnsi="Arial" w:cs="Arial"/>
          <w:color w:val="000000" w:themeColor="text1"/>
          <w:sz w:val="22"/>
        </w:rPr>
        <w:t>filters, more robust results were obtained in both tumor-normal utilizing MSK-IMPACT and the higher depth-of-read cfDNA-WBC samples (</w:t>
      </w:r>
      <w:r w:rsidR="00303111" w:rsidRPr="00695EF0">
        <w:rPr>
          <w:rFonts w:ascii="Arial" w:eastAsia="Arial" w:hAnsi="Arial" w:cs="Arial"/>
          <w:b/>
          <w:color w:val="000000" w:themeColor="text1"/>
          <w:sz w:val="22"/>
          <w:highlight w:val="yellow"/>
          <w:rPrChange w:id="1836" w:author="David Brown" w:date="2019-07-18T03:29:00Z">
            <w:rPr>
              <w:rFonts w:ascii="Arial" w:eastAsia="Arial" w:hAnsi="Arial" w:cs="Arial"/>
              <w:b/>
              <w:color w:val="000000" w:themeColor="text1"/>
              <w:sz w:val="22"/>
            </w:rPr>
          </w:rPrChange>
        </w:rPr>
        <w:t xml:space="preserve">Supplementary Fig. </w:t>
      </w:r>
      <w:ins w:id="1837" w:author="David Brown" w:date="2019-07-18T03:29:00Z">
        <w:r w:rsidR="00695EF0" w:rsidRPr="00695EF0">
          <w:rPr>
            <w:rFonts w:ascii="Arial" w:eastAsia="Arial" w:hAnsi="Arial" w:cs="Arial"/>
            <w:b/>
            <w:color w:val="000000" w:themeColor="text1"/>
            <w:sz w:val="22"/>
            <w:highlight w:val="yellow"/>
            <w:rPrChange w:id="1838" w:author="David Brown" w:date="2019-07-18T03:29:00Z">
              <w:rPr>
                <w:rFonts w:ascii="Arial" w:eastAsia="Arial" w:hAnsi="Arial" w:cs="Arial"/>
                <w:b/>
                <w:color w:val="000000" w:themeColor="text1"/>
                <w:sz w:val="22"/>
              </w:rPr>
            </w:rPrChange>
          </w:rPr>
          <w:t>7</w:t>
        </w:r>
      </w:ins>
      <w:del w:id="1839" w:author="David Brown" w:date="2019-07-18T03:29:00Z">
        <w:r w:rsidRPr="00CB7AF6" w:rsidDel="00695EF0">
          <w:rPr>
            <w:rFonts w:ascii="Arial" w:eastAsia="Arial" w:hAnsi="Arial" w:cs="Arial"/>
            <w:b/>
            <w:color w:val="000000" w:themeColor="text1"/>
            <w:sz w:val="22"/>
          </w:rPr>
          <w:delText>11</w:delText>
        </w:r>
      </w:del>
      <w:del w:id="1840" w:author="Reis-Filho, Jorge S./Pathology" w:date="2019-07-13T23:13:00Z">
        <w:r w:rsidR="008C2D31" w:rsidDel="00606070">
          <w:rPr>
            <w:rFonts w:ascii="Arial" w:eastAsia="Arial" w:hAnsi="Arial" w:cs="Arial"/>
            <w:b/>
            <w:color w:val="000000" w:themeColor="text1"/>
            <w:sz w:val="22"/>
          </w:rPr>
          <w:delText>b</w:delText>
        </w:r>
      </w:del>
      <w:r w:rsidRPr="00CB7AF6">
        <w:rPr>
          <w:rFonts w:ascii="Arial" w:eastAsia="Arial" w:hAnsi="Arial" w:cs="Arial"/>
          <w:color w:val="000000" w:themeColor="text1"/>
          <w:sz w:val="22"/>
        </w:rPr>
        <w:t xml:space="preserve">). These results suggest that the high depth-of-read cfDNA data generated in this study </w:t>
      </w:r>
      <w:r w:rsidRPr="00CB7AF6">
        <w:rPr>
          <w:rFonts w:ascii="Arial" w:eastAsia="Arial" w:hAnsi="Arial" w:cs="Arial"/>
          <w:color w:val="000000" w:themeColor="text1"/>
          <w:sz w:val="22"/>
          <w:szCs w:val="22"/>
        </w:rPr>
        <w:t>are</w:t>
      </w:r>
      <w:r w:rsidRPr="00CB7AF6">
        <w:rPr>
          <w:rFonts w:ascii="Arial" w:eastAsia="Arial" w:hAnsi="Arial" w:cs="Arial"/>
          <w:color w:val="000000" w:themeColor="text1"/>
          <w:sz w:val="22"/>
        </w:rPr>
        <w:t xml:space="preserve"> suitable for detecting MSI in cancer, and that MSI detection can be further improved </w:t>
      </w:r>
      <w:del w:id="1841" w:author="David Brown" w:date="2019-07-18T03:30:00Z">
        <w:r w:rsidRPr="00CB7AF6" w:rsidDel="00695EF0">
          <w:rPr>
            <w:rFonts w:ascii="Arial" w:eastAsia="Arial" w:hAnsi="Arial" w:cs="Arial"/>
            <w:color w:val="000000" w:themeColor="text1"/>
            <w:sz w:val="22"/>
          </w:rPr>
          <w:delText>i</w:delText>
        </w:r>
      </w:del>
      <w:ins w:id="1842" w:author="David Brown" w:date="2019-07-18T03:30:00Z">
        <w:r w:rsidR="00695EF0">
          <w:rPr>
            <w:rFonts w:ascii="Arial" w:eastAsia="Arial" w:hAnsi="Arial" w:cs="Arial"/>
            <w:color w:val="000000" w:themeColor="text1"/>
            <w:sz w:val="22"/>
          </w:rPr>
          <w:t>for</w:t>
        </w:r>
      </w:ins>
      <w:del w:id="1843" w:author="David Brown" w:date="2019-07-18T03:30:00Z">
        <w:r w:rsidRPr="00CB7AF6" w:rsidDel="00695EF0">
          <w:rPr>
            <w:rFonts w:ascii="Arial" w:eastAsia="Arial" w:hAnsi="Arial" w:cs="Arial"/>
            <w:color w:val="000000" w:themeColor="text1"/>
            <w:sz w:val="22"/>
          </w:rPr>
          <w:delText>n</w:delText>
        </w:r>
      </w:del>
      <w:r w:rsidRPr="00CB7AF6">
        <w:rPr>
          <w:rFonts w:ascii="Arial" w:eastAsia="Arial" w:hAnsi="Arial" w:cs="Arial"/>
          <w:color w:val="000000" w:themeColor="text1"/>
          <w:sz w:val="22"/>
        </w:rPr>
        <w:t xml:space="preserve"> shallow sequencing biopsies.</w:t>
      </w:r>
      <w:bookmarkEnd w:id="1766"/>
    </w:p>
    <w:p w14:paraId="50A3226A" w14:textId="1D6C1AC5" w:rsidR="004C10F5" w:rsidRDefault="004C10F5" w:rsidP="00AE24DE">
      <w:pPr>
        <w:spacing w:line="480" w:lineRule="auto"/>
        <w:rPr>
          <w:rFonts w:ascii="Arial" w:eastAsia="Arial" w:hAnsi="Arial" w:cs="Arial"/>
          <w:color w:val="000000" w:themeColor="text1"/>
          <w:sz w:val="22"/>
        </w:rPr>
      </w:pPr>
    </w:p>
    <w:p w14:paraId="0FD3354E" w14:textId="77777777" w:rsidR="004C10F5" w:rsidRPr="00AE24DE" w:rsidRDefault="004C10F5" w:rsidP="00AE24DE">
      <w:pPr>
        <w:spacing w:line="480" w:lineRule="auto"/>
        <w:outlineLvl w:val="0"/>
        <w:rPr>
          <w:rFonts w:ascii="Arial" w:hAnsi="Arial" w:cs="Arial"/>
          <w:b/>
          <w:color w:val="000000" w:themeColor="text1"/>
          <w:sz w:val="24"/>
          <w:szCs w:val="24"/>
        </w:rPr>
      </w:pPr>
      <w:r w:rsidRPr="00AE24DE">
        <w:rPr>
          <w:rFonts w:ascii="Arial" w:hAnsi="Arial" w:cs="Arial"/>
          <w:b/>
          <w:bCs/>
          <w:color w:val="000000" w:themeColor="text1"/>
          <w:sz w:val="24"/>
          <w:szCs w:val="24"/>
        </w:rPr>
        <w:t>Data Availability</w:t>
      </w:r>
    </w:p>
    <w:p w14:paraId="579B8BB0" w14:textId="77777777" w:rsidR="00695EF0" w:rsidRDefault="004C10F5" w:rsidP="004A2CD1">
      <w:pPr>
        <w:spacing w:line="480" w:lineRule="auto"/>
        <w:outlineLvl w:val="0"/>
        <w:rPr>
          <w:ins w:id="1844" w:author="David Brown" w:date="2019-07-18T03:31:00Z"/>
          <w:rFonts w:ascii="Arial" w:eastAsia="Calibri" w:hAnsi="Arial" w:cs="Arial"/>
          <w:color w:val="000000" w:themeColor="text1"/>
          <w:sz w:val="22"/>
          <w:szCs w:val="22"/>
        </w:rPr>
      </w:pPr>
      <w:r w:rsidRPr="00CB7AF6">
        <w:rPr>
          <w:rFonts w:ascii="Arial" w:hAnsi="Arial" w:cs="Arial"/>
          <w:color w:val="000000" w:themeColor="text1"/>
          <w:sz w:val="22"/>
          <w:szCs w:val="22"/>
        </w:rPr>
        <w:t xml:space="preserve">The assembled prospective somatic mutational data from cfDNA, WBC, and tumors for the entire cohort </w:t>
      </w:r>
      <w:r w:rsidRPr="00606070">
        <w:rPr>
          <w:rFonts w:ascii="Arial" w:hAnsi="Arial" w:cs="Arial"/>
          <w:color w:val="000000" w:themeColor="text1"/>
          <w:sz w:val="22"/>
          <w:szCs w:val="22"/>
        </w:rPr>
        <w:t xml:space="preserve">are </w:t>
      </w:r>
      <w:r w:rsidRPr="00606070">
        <w:rPr>
          <w:rFonts w:ascii="Arial" w:eastAsia="Calibri" w:hAnsi="Arial" w:cs="Arial"/>
          <w:color w:val="000000" w:themeColor="text1"/>
          <w:sz w:val="22"/>
          <w:szCs w:val="22"/>
        </w:rPr>
        <w:t>provided as supplementa</w:t>
      </w:r>
      <w:del w:id="1845" w:author="Reis-Filho, Jorge S./Pathology" w:date="2019-07-13T23:28:00Z">
        <w:r w:rsidRPr="00606070" w:rsidDel="00B63EBB">
          <w:rPr>
            <w:rFonts w:ascii="Arial" w:eastAsia="Calibri" w:hAnsi="Arial" w:cs="Arial"/>
            <w:color w:val="000000" w:themeColor="text1"/>
            <w:sz w:val="22"/>
            <w:szCs w:val="22"/>
          </w:rPr>
          <w:delText>l</w:delText>
        </w:r>
      </w:del>
      <w:ins w:id="1846" w:author="Reis-Filho, Jorge S./Pathology" w:date="2019-07-13T23:28:00Z">
        <w:r w:rsidR="00B63EBB">
          <w:rPr>
            <w:rFonts w:ascii="Arial" w:eastAsia="Calibri" w:hAnsi="Arial" w:cs="Arial"/>
            <w:color w:val="000000" w:themeColor="text1"/>
            <w:sz w:val="22"/>
            <w:szCs w:val="22"/>
          </w:rPr>
          <w:t>ry</w:t>
        </w:r>
      </w:ins>
      <w:r w:rsidRPr="00606070">
        <w:rPr>
          <w:rFonts w:ascii="Arial" w:eastAsia="Calibri" w:hAnsi="Arial" w:cs="Arial"/>
          <w:color w:val="000000" w:themeColor="text1"/>
          <w:sz w:val="22"/>
          <w:szCs w:val="22"/>
        </w:rPr>
        <w:t xml:space="preserve"> tables </w:t>
      </w:r>
      <w:r w:rsidR="00D94CFB" w:rsidRPr="00E716BB">
        <w:rPr>
          <w:rFonts w:ascii="Arial" w:eastAsia="Calibri" w:hAnsi="Arial" w:cs="Arial"/>
          <w:color w:val="000000" w:themeColor="text1"/>
          <w:sz w:val="22"/>
          <w:szCs w:val="22"/>
        </w:rPr>
        <w:t>(</w:t>
      </w:r>
      <w:r w:rsidR="00D94CFB" w:rsidRPr="00695EF0">
        <w:rPr>
          <w:rFonts w:ascii="Arial" w:eastAsia="Calibri" w:hAnsi="Arial" w:cs="Arial"/>
          <w:b/>
          <w:color w:val="000000" w:themeColor="text1"/>
          <w:sz w:val="22"/>
          <w:szCs w:val="22"/>
          <w:highlight w:val="yellow"/>
          <w:rPrChange w:id="1847" w:author="David Brown" w:date="2019-07-18T03:31:00Z">
            <w:rPr>
              <w:rFonts w:ascii="Arial" w:eastAsia="Calibri" w:hAnsi="Arial" w:cs="Arial"/>
              <w:b/>
              <w:color w:val="000000" w:themeColor="text1"/>
              <w:sz w:val="22"/>
              <w:szCs w:val="22"/>
            </w:rPr>
          </w:rPrChange>
        </w:rPr>
        <w:t xml:space="preserve">Supplementary Tables </w:t>
      </w:r>
      <w:ins w:id="1848" w:author="David Brown" w:date="2019-07-18T03:30:00Z">
        <w:r w:rsidR="00695EF0" w:rsidRPr="00695EF0">
          <w:rPr>
            <w:rFonts w:ascii="Arial" w:eastAsia="Calibri" w:hAnsi="Arial" w:cs="Arial"/>
            <w:b/>
            <w:color w:val="000000" w:themeColor="text1"/>
            <w:sz w:val="22"/>
            <w:szCs w:val="22"/>
            <w:highlight w:val="yellow"/>
            <w:rPrChange w:id="1849" w:author="David Brown" w:date="2019-07-18T03:31:00Z">
              <w:rPr>
                <w:rFonts w:ascii="Arial" w:eastAsia="Calibri" w:hAnsi="Arial" w:cs="Arial"/>
                <w:b/>
                <w:color w:val="000000" w:themeColor="text1"/>
                <w:sz w:val="22"/>
                <w:szCs w:val="22"/>
              </w:rPr>
            </w:rPrChange>
          </w:rPr>
          <w:t>11</w:t>
        </w:r>
      </w:ins>
      <w:del w:id="1850" w:author="David Brown" w:date="2019-07-18T03:30:00Z">
        <w:r w:rsidR="00D94CFB" w:rsidRPr="00695EF0" w:rsidDel="00695EF0">
          <w:rPr>
            <w:rFonts w:ascii="Arial" w:eastAsia="Calibri" w:hAnsi="Arial" w:cs="Arial"/>
            <w:b/>
            <w:color w:val="000000" w:themeColor="text1"/>
            <w:sz w:val="22"/>
            <w:szCs w:val="22"/>
            <w:highlight w:val="yellow"/>
            <w:rPrChange w:id="1851" w:author="David Brown" w:date="2019-07-18T03:31:00Z">
              <w:rPr>
                <w:rFonts w:ascii="Arial" w:eastAsia="Calibri" w:hAnsi="Arial" w:cs="Arial"/>
                <w:b/>
                <w:color w:val="000000" w:themeColor="text1"/>
                <w:sz w:val="22"/>
                <w:szCs w:val="22"/>
              </w:rPr>
            </w:rPrChange>
          </w:rPr>
          <w:delText>7</w:delText>
        </w:r>
      </w:del>
      <w:r w:rsidR="00D94CFB" w:rsidRPr="00695EF0">
        <w:rPr>
          <w:rFonts w:ascii="Arial" w:eastAsia="Calibri" w:hAnsi="Arial" w:cs="Arial"/>
          <w:b/>
          <w:color w:val="000000" w:themeColor="text1"/>
          <w:sz w:val="22"/>
          <w:szCs w:val="22"/>
          <w:highlight w:val="yellow"/>
          <w:rPrChange w:id="1852" w:author="David Brown" w:date="2019-07-18T03:31:00Z">
            <w:rPr>
              <w:rFonts w:ascii="Arial" w:eastAsia="Calibri" w:hAnsi="Arial" w:cs="Arial"/>
              <w:b/>
              <w:color w:val="000000" w:themeColor="text1"/>
              <w:sz w:val="22"/>
              <w:szCs w:val="22"/>
            </w:rPr>
          </w:rPrChange>
        </w:rPr>
        <w:t>-</w:t>
      </w:r>
      <w:ins w:id="1853" w:author="David Brown" w:date="2019-07-18T03:30:00Z">
        <w:r w:rsidR="00695EF0" w:rsidRPr="00695EF0">
          <w:rPr>
            <w:rFonts w:ascii="Arial" w:eastAsia="Calibri" w:hAnsi="Arial" w:cs="Arial"/>
            <w:b/>
            <w:color w:val="000000" w:themeColor="text1"/>
            <w:sz w:val="22"/>
            <w:szCs w:val="22"/>
            <w:highlight w:val="yellow"/>
            <w:rPrChange w:id="1854" w:author="David Brown" w:date="2019-07-18T03:31:00Z">
              <w:rPr>
                <w:rFonts w:ascii="Arial" w:eastAsia="Calibri" w:hAnsi="Arial" w:cs="Arial"/>
                <w:b/>
                <w:color w:val="000000" w:themeColor="text1"/>
                <w:sz w:val="22"/>
                <w:szCs w:val="22"/>
              </w:rPr>
            </w:rPrChange>
          </w:rPr>
          <w:t>13</w:t>
        </w:r>
      </w:ins>
      <w:del w:id="1855" w:author="David Brown" w:date="2019-07-18T03:30:00Z">
        <w:r w:rsidR="00D94CFB" w:rsidRPr="00E716BB" w:rsidDel="00695EF0">
          <w:rPr>
            <w:rFonts w:ascii="Arial" w:eastAsia="Calibri" w:hAnsi="Arial" w:cs="Arial"/>
            <w:b/>
            <w:color w:val="000000" w:themeColor="text1"/>
            <w:sz w:val="22"/>
            <w:szCs w:val="22"/>
          </w:rPr>
          <w:delText>9</w:delText>
        </w:r>
      </w:del>
      <w:r w:rsidR="00D94CFB" w:rsidRPr="00606070">
        <w:rPr>
          <w:rFonts w:ascii="Arial" w:eastAsia="Calibri" w:hAnsi="Arial" w:cs="Arial"/>
          <w:color w:val="000000" w:themeColor="text1"/>
          <w:sz w:val="22"/>
          <w:szCs w:val="22"/>
        </w:rPr>
        <w:t xml:space="preserve">) </w:t>
      </w:r>
      <w:r w:rsidRPr="00606070">
        <w:rPr>
          <w:rFonts w:ascii="Arial" w:eastAsia="Calibri" w:hAnsi="Arial" w:cs="Arial"/>
          <w:color w:val="000000" w:themeColor="text1"/>
          <w:sz w:val="22"/>
          <w:szCs w:val="22"/>
        </w:rPr>
        <w:t>and deposi</w:t>
      </w:r>
      <w:r w:rsidRPr="00E716BB">
        <w:rPr>
          <w:rFonts w:ascii="Arial" w:eastAsia="Calibri" w:hAnsi="Arial" w:cs="Arial"/>
          <w:color w:val="000000" w:themeColor="text1"/>
          <w:sz w:val="22"/>
          <w:szCs w:val="22"/>
        </w:rPr>
        <w:t xml:space="preserve">ted in the </w:t>
      </w:r>
      <w:ins w:id="1856" w:author="Reis-Filho, Jorge S./Pathology" w:date="2019-07-13T23:16:00Z">
        <w:r w:rsidR="00606070" w:rsidRPr="00E716BB">
          <w:rPr>
            <w:rFonts w:ascii="Arial" w:eastAsia="Arial" w:hAnsi="Arial" w:cs="Arial"/>
            <w:color w:val="0033CC"/>
            <w:sz w:val="22"/>
            <w:szCs w:val="22"/>
            <w:rPrChange w:id="1857" w:author="Reis-Filho, Jorge S./Pathology" w:date="2019-07-13T23:17:00Z">
              <w:rPr>
                <w:rFonts w:ascii="Arial" w:eastAsia="Arial" w:hAnsi="Arial" w:cs="Arial"/>
                <w:color w:val="0033CC"/>
              </w:rPr>
            </w:rPrChange>
          </w:rPr>
          <w:t>European Genome-phenome Archive</w:t>
        </w:r>
        <w:r w:rsidR="00606070" w:rsidRPr="00E716BB" w:rsidDel="00606070">
          <w:rPr>
            <w:rFonts w:ascii="Arial" w:eastAsia="Calibri" w:hAnsi="Arial" w:cs="Arial"/>
            <w:color w:val="0033CC"/>
            <w:sz w:val="22"/>
            <w:szCs w:val="22"/>
            <w:rPrChange w:id="1858" w:author="Reis-Filho, Jorge S./Pathology" w:date="2019-07-13T23:17:00Z">
              <w:rPr>
                <w:rFonts w:ascii="Arial" w:eastAsia="Calibri" w:hAnsi="Arial" w:cs="Arial"/>
                <w:color w:val="000000" w:themeColor="text1"/>
                <w:sz w:val="22"/>
                <w:szCs w:val="22"/>
              </w:rPr>
            </w:rPrChange>
          </w:rPr>
          <w:t xml:space="preserve"> </w:t>
        </w:r>
      </w:ins>
      <w:del w:id="1859" w:author="Reis-Filho, Jorge S./Pathology" w:date="2019-07-13T23:16:00Z">
        <w:r w:rsidRPr="00E716BB" w:rsidDel="00606070">
          <w:rPr>
            <w:rFonts w:ascii="Arial" w:eastAsia="Calibri" w:hAnsi="Arial" w:cs="Arial"/>
            <w:color w:val="0033CC"/>
            <w:sz w:val="22"/>
            <w:szCs w:val="22"/>
            <w:rPrChange w:id="1860" w:author="Reis-Filho, Jorge S./Pathology" w:date="2019-07-13T23:17:00Z">
              <w:rPr>
                <w:rFonts w:ascii="Arial" w:eastAsia="Calibri" w:hAnsi="Arial" w:cs="Arial"/>
                <w:color w:val="000000" w:themeColor="text1"/>
                <w:sz w:val="22"/>
                <w:szCs w:val="22"/>
              </w:rPr>
            </w:rPrChange>
          </w:rPr>
          <w:delText xml:space="preserve">European Variation Archive </w:delText>
        </w:r>
      </w:del>
      <w:r w:rsidRPr="00E716BB">
        <w:rPr>
          <w:rFonts w:ascii="Arial" w:eastAsia="Calibri" w:hAnsi="Arial" w:cs="Arial"/>
          <w:color w:val="0033CC"/>
          <w:sz w:val="22"/>
          <w:szCs w:val="22"/>
          <w:rPrChange w:id="1861" w:author="Reis-Filho, Jorge S./Pathology" w:date="2019-07-13T23:17:00Z">
            <w:rPr>
              <w:rFonts w:ascii="Arial" w:eastAsia="Calibri" w:hAnsi="Arial" w:cs="Arial"/>
              <w:color w:val="000000" w:themeColor="text1"/>
              <w:sz w:val="22"/>
              <w:szCs w:val="22"/>
            </w:rPr>
          </w:rPrChange>
        </w:rPr>
        <w:t>(E</w:t>
      </w:r>
      <w:del w:id="1862" w:author="Reis-Filho, Jorge S./Pathology" w:date="2019-07-13T23:16:00Z">
        <w:r w:rsidRPr="00E716BB" w:rsidDel="00606070">
          <w:rPr>
            <w:rFonts w:ascii="Arial" w:eastAsia="Calibri" w:hAnsi="Arial" w:cs="Arial"/>
            <w:color w:val="0033CC"/>
            <w:sz w:val="22"/>
            <w:szCs w:val="22"/>
            <w:rPrChange w:id="1863" w:author="Reis-Filho, Jorge S./Pathology" w:date="2019-07-13T23:17:00Z">
              <w:rPr>
                <w:rFonts w:ascii="Arial" w:eastAsia="Calibri" w:hAnsi="Arial" w:cs="Arial"/>
                <w:color w:val="000000" w:themeColor="text1"/>
                <w:sz w:val="22"/>
                <w:szCs w:val="22"/>
              </w:rPr>
            </w:rPrChange>
          </w:rPr>
          <w:delText>V</w:delText>
        </w:r>
      </w:del>
      <w:ins w:id="1864" w:author="Reis-Filho, Jorge S./Pathology" w:date="2019-07-13T23:16:00Z">
        <w:r w:rsidR="00606070" w:rsidRPr="00E716BB">
          <w:rPr>
            <w:rFonts w:ascii="Arial" w:eastAsia="Calibri" w:hAnsi="Arial" w:cs="Arial"/>
            <w:color w:val="0033CC"/>
            <w:sz w:val="22"/>
            <w:szCs w:val="22"/>
            <w:rPrChange w:id="1865" w:author="Reis-Filho, Jorge S./Pathology" w:date="2019-07-13T23:17:00Z">
              <w:rPr>
                <w:rFonts w:ascii="Arial" w:eastAsia="Calibri" w:hAnsi="Arial" w:cs="Arial"/>
                <w:color w:val="000000" w:themeColor="text1"/>
                <w:sz w:val="22"/>
                <w:szCs w:val="22"/>
              </w:rPr>
            </w:rPrChange>
          </w:rPr>
          <w:t>G</w:t>
        </w:r>
      </w:ins>
      <w:r w:rsidRPr="00E716BB">
        <w:rPr>
          <w:rFonts w:ascii="Arial" w:eastAsia="Calibri" w:hAnsi="Arial" w:cs="Arial"/>
          <w:color w:val="0033CC"/>
          <w:sz w:val="22"/>
          <w:szCs w:val="22"/>
          <w:rPrChange w:id="1866" w:author="Reis-Filho, Jorge S./Pathology" w:date="2019-07-13T23:17:00Z">
            <w:rPr>
              <w:rFonts w:ascii="Arial" w:eastAsia="Calibri" w:hAnsi="Arial" w:cs="Arial"/>
              <w:color w:val="000000" w:themeColor="text1"/>
              <w:sz w:val="22"/>
              <w:szCs w:val="22"/>
            </w:rPr>
          </w:rPrChange>
        </w:rPr>
        <w:t>A)</w:t>
      </w:r>
      <w:del w:id="1867" w:author="David Brown" w:date="2019-07-18T03:31:00Z">
        <w:r w:rsidRPr="00E716BB" w:rsidDel="00695EF0">
          <w:rPr>
            <w:rFonts w:ascii="Arial" w:eastAsia="Calibri" w:hAnsi="Arial" w:cs="Arial"/>
            <w:color w:val="000000" w:themeColor="text1"/>
            <w:sz w:val="22"/>
            <w:szCs w:val="22"/>
          </w:rPr>
          <w:delText>.</w:delText>
        </w:r>
      </w:del>
      <w:ins w:id="1868" w:author="David Brown" w:date="2019-07-18T03:31:00Z">
        <w:r w:rsidR="00695EF0">
          <w:rPr>
            <w:rFonts w:ascii="Arial" w:eastAsia="Calibri" w:hAnsi="Arial" w:cs="Arial"/>
            <w:color w:val="000000" w:themeColor="text1"/>
            <w:sz w:val="22"/>
            <w:szCs w:val="22"/>
          </w:rPr>
          <w:t xml:space="preserve"> under</w:t>
        </w:r>
      </w:ins>
      <w:r w:rsidRPr="00E716BB">
        <w:rPr>
          <w:rFonts w:ascii="Arial" w:eastAsia="Calibri" w:hAnsi="Arial" w:cs="Arial"/>
          <w:color w:val="000000" w:themeColor="text1"/>
          <w:sz w:val="22"/>
          <w:szCs w:val="22"/>
        </w:rPr>
        <w:t xml:space="preserve"> </w:t>
      </w:r>
      <w:del w:id="1869" w:author="David Brown" w:date="2019-07-18T03:31:00Z">
        <w:r w:rsidRPr="00E716BB" w:rsidDel="00695EF0">
          <w:rPr>
            <w:rFonts w:ascii="Arial" w:eastAsia="Calibri" w:hAnsi="Arial" w:cs="Arial"/>
            <w:color w:val="000000" w:themeColor="text1"/>
            <w:sz w:val="22"/>
            <w:szCs w:val="22"/>
          </w:rPr>
          <w:delText xml:space="preserve">The </w:delText>
        </w:r>
      </w:del>
      <w:r w:rsidRPr="00E716BB">
        <w:rPr>
          <w:rFonts w:ascii="Arial" w:eastAsia="Calibri" w:hAnsi="Arial" w:cs="Arial"/>
          <w:color w:val="000000" w:themeColor="text1"/>
          <w:sz w:val="22"/>
          <w:szCs w:val="22"/>
        </w:rPr>
        <w:t>accession number</w:t>
      </w:r>
      <w:ins w:id="1870" w:author="David Brown" w:date="2019-07-18T03:31:00Z">
        <w:r w:rsidR="00695EF0">
          <w:rPr>
            <w:rFonts w:ascii="Arial" w:eastAsia="Calibri" w:hAnsi="Arial" w:cs="Arial"/>
            <w:color w:val="000000" w:themeColor="text1"/>
            <w:sz w:val="22"/>
            <w:szCs w:val="22"/>
          </w:rPr>
          <w:t xml:space="preserve"> </w:t>
        </w:r>
      </w:ins>
      <w:del w:id="1871" w:author="David Brown" w:date="2019-07-18T03:31:00Z">
        <w:r w:rsidRPr="00E716BB" w:rsidDel="00695EF0">
          <w:rPr>
            <w:rFonts w:ascii="Arial" w:eastAsia="Calibri" w:hAnsi="Arial" w:cs="Arial"/>
            <w:color w:val="000000" w:themeColor="text1"/>
            <w:sz w:val="22"/>
            <w:szCs w:val="22"/>
          </w:rPr>
          <w:delText xml:space="preserve"> for the sequencing data is </w:delText>
        </w:r>
      </w:del>
      <w:ins w:id="1872" w:author="Reis-Filho, Jorge S./Pathology" w:date="2019-07-13T23:16:00Z">
        <w:r w:rsidR="00606070" w:rsidRPr="00E716BB">
          <w:rPr>
            <w:rFonts w:ascii="Arial" w:eastAsia="Arial" w:hAnsi="Arial" w:cs="Arial"/>
            <w:color w:val="0033CC"/>
            <w:sz w:val="22"/>
            <w:szCs w:val="22"/>
            <w:rPrChange w:id="1873" w:author="Reis-Filho, Jorge S./Pathology" w:date="2019-07-13T23:17:00Z">
              <w:rPr>
                <w:rFonts w:ascii="Arial" w:eastAsia="Arial" w:hAnsi="Arial" w:cs="Arial"/>
                <w:color w:val="0033CC"/>
              </w:rPr>
            </w:rPrChange>
          </w:rPr>
          <w:t>EGAS00001003755</w:t>
        </w:r>
      </w:ins>
      <w:del w:id="1874" w:author="Reis-Filho, Jorge S./Pathology" w:date="2019-07-13T23:16:00Z">
        <w:r w:rsidRPr="00606070" w:rsidDel="00606070">
          <w:rPr>
            <w:rFonts w:ascii="Arial" w:eastAsia="Calibri" w:hAnsi="Arial" w:cs="Arial"/>
            <w:color w:val="000000" w:themeColor="text1"/>
            <w:sz w:val="22"/>
            <w:szCs w:val="22"/>
            <w:highlight w:val="yellow"/>
            <w:rPrChange w:id="1875" w:author="Reis-Filho, Jorge S./Pathology" w:date="2019-07-13T23:17:00Z">
              <w:rPr>
                <w:rFonts w:ascii="Arial" w:eastAsia="Calibri" w:hAnsi="Arial" w:cs="Arial"/>
                <w:color w:val="000000" w:themeColor="text1"/>
                <w:sz w:val="22"/>
                <w:szCs w:val="22"/>
              </w:rPr>
            </w:rPrChange>
          </w:rPr>
          <w:delText>PRJEBXXXX</w:delText>
        </w:r>
      </w:del>
      <w:r w:rsidRPr="00606070">
        <w:rPr>
          <w:rFonts w:ascii="Arial" w:eastAsia="Calibri" w:hAnsi="Arial" w:cs="Arial"/>
          <w:color w:val="000000" w:themeColor="text1"/>
          <w:sz w:val="22"/>
          <w:szCs w:val="22"/>
        </w:rPr>
        <w:t>.</w:t>
      </w:r>
      <w:del w:id="1876" w:author="David Brown" w:date="2019-07-18T03:31:00Z">
        <w:r w:rsidRPr="00CB7AF6" w:rsidDel="00695EF0">
          <w:rPr>
            <w:rFonts w:ascii="Arial" w:eastAsia="Calibri" w:hAnsi="Arial" w:cs="Arial"/>
            <w:color w:val="000000" w:themeColor="text1"/>
            <w:sz w:val="22"/>
            <w:szCs w:val="22"/>
          </w:rPr>
          <w:delText xml:space="preserve"> </w:delText>
        </w:r>
      </w:del>
    </w:p>
    <w:p w14:paraId="3D2EC3A4" w14:textId="4ED189AD" w:rsidR="00400996" w:rsidRPr="004A2CD1" w:rsidRDefault="00400996" w:rsidP="004A2CD1">
      <w:pPr>
        <w:spacing w:line="480" w:lineRule="auto"/>
        <w:outlineLvl w:val="0"/>
        <w:rPr>
          <w:rFonts w:ascii="Arial" w:eastAsia="Calibri" w:hAnsi="Arial" w:cs="Arial"/>
          <w:color w:val="000000" w:themeColor="text1"/>
          <w:sz w:val="22"/>
          <w:szCs w:val="22"/>
        </w:rPr>
      </w:pPr>
      <w:r>
        <w:rPr>
          <w:rFonts w:ascii="Arial" w:eastAsia="Arial" w:hAnsi="Arial" w:cs="Arial"/>
          <w:color w:val="000000" w:themeColor="text1"/>
          <w:sz w:val="22"/>
        </w:rPr>
        <w:br w:type="page"/>
      </w:r>
    </w:p>
    <w:p w14:paraId="4E584257" w14:textId="74D058D3" w:rsidR="001A31A2" w:rsidRPr="00AE24DE" w:rsidRDefault="00A77FEE" w:rsidP="00AE24DE">
      <w:pPr>
        <w:rPr>
          <w:rFonts w:ascii="Arial" w:eastAsia="Arial" w:hAnsi="Arial" w:cs="Arial"/>
          <w:b/>
          <w:color w:val="000000" w:themeColor="text1"/>
          <w:sz w:val="24"/>
          <w:szCs w:val="24"/>
        </w:rPr>
      </w:pPr>
      <w:bookmarkStart w:id="1877" w:name="_17dp8vu" w:colFirst="0" w:colLast="0"/>
      <w:bookmarkStart w:id="1878" w:name="_cf1x4bmjh7at" w:colFirst="0" w:colLast="0"/>
      <w:bookmarkStart w:id="1879" w:name="_3as4poj"/>
      <w:bookmarkStart w:id="1880" w:name="_3drqgyl56tp8" w:colFirst="0" w:colLast="0"/>
      <w:bookmarkStart w:id="1881" w:name="_1pxezwc"/>
      <w:bookmarkStart w:id="1882" w:name="_wvcg089wtnps" w:colFirst="0" w:colLast="0"/>
      <w:bookmarkStart w:id="1883" w:name="_49x2ik5"/>
      <w:bookmarkStart w:id="1884" w:name="_m4gwrhpaqm2w" w:colFirst="0" w:colLast="0"/>
      <w:bookmarkStart w:id="1885" w:name="_2p2csry"/>
      <w:bookmarkStart w:id="1886" w:name="_imsxjhjaippv" w:colFirst="0" w:colLast="0"/>
      <w:bookmarkStart w:id="1887" w:name="_147n2zr"/>
      <w:bookmarkStart w:id="1888" w:name="_piw7cv7a8mbi" w:colFirst="0" w:colLast="0"/>
      <w:bookmarkStart w:id="1889" w:name="_3o7alnk"/>
      <w:bookmarkStart w:id="1890" w:name="_paixstn3kmly" w:colFirst="0" w:colLast="0"/>
      <w:bookmarkStart w:id="1891" w:name="_r1m14zsuczt" w:colFirst="0" w:colLast="0"/>
      <w:bookmarkStart w:id="1892" w:name="_23ckvvd"/>
      <w:bookmarkStart w:id="1893" w:name="_ihv636"/>
      <w:bookmarkStart w:id="1894" w:name="_2btd3pohcv1r" w:colFirst="0" w:colLast="0"/>
      <w:bookmarkStart w:id="1895" w:name="_g170vdw8x0dw"/>
      <w:bookmarkStart w:id="1896" w:name="_32hioqz"/>
      <w:bookmarkStart w:id="1897" w:name="_m452h0w93tma"/>
      <w:bookmarkStart w:id="1898" w:name="_t6atv5j3c4rr" w:colFirst="0" w:colLast="0"/>
      <w:bookmarkStart w:id="1899" w:name="_1hmsyys"/>
      <w:bookmarkStart w:id="1900" w:name="_2xcytpi" w:colFirst="0" w:colLast="0"/>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r w:rsidRPr="00AE24DE">
        <w:rPr>
          <w:rFonts w:ascii="Arial" w:eastAsia="Arial" w:hAnsi="Arial" w:cs="Arial"/>
          <w:b/>
          <w:color w:val="000000" w:themeColor="text1"/>
          <w:sz w:val="24"/>
          <w:szCs w:val="24"/>
        </w:rPr>
        <w:lastRenderedPageBreak/>
        <w:t xml:space="preserve">REFERENCES </w:t>
      </w:r>
    </w:p>
    <w:p w14:paraId="79F97818" w14:textId="64738690" w:rsidR="00B62E94" w:rsidRPr="006E2475" w:rsidRDefault="00B62E94" w:rsidP="00AE24DE">
      <w:pPr>
        <w:rPr>
          <w:rFonts w:ascii="Arial" w:hAnsi="Arial" w:cs="Arial"/>
          <w:color w:val="000000" w:themeColor="text1"/>
        </w:rPr>
      </w:pPr>
    </w:p>
    <w:p w14:paraId="360A5923" w14:textId="77777777" w:rsidR="0062531D" w:rsidRPr="0062531D" w:rsidRDefault="007F7C2C" w:rsidP="0062531D">
      <w:pPr>
        <w:pStyle w:val="EndNoteBibliography"/>
        <w:ind w:left="720" w:hanging="720"/>
        <w:rPr>
          <w:noProof/>
        </w:rPr>
      </w:pPr>
      <w:r w:rsidRPr="006E2475">
        <w:rPr>
          <w:rFonts w:ascii="Arial" w:eastAsia="Arial" w:hAnsi="Arial" w:cs="Arial"/>
          <w:color w:val="000000" w:themeColor="text1"/>
          <w:sz w:val="22"/>
          <w:szCs w:val="22"/>
        </w:rPr>
        <w:fldChar w:fldCharType="begin"/>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ADDIN</w:instrText>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EN</w:instrText>
      </w:r>
      <w:r w:rsidRPr="006E2475">
        <w:rPr>
          <w:rFonts w:ascii="Arial" w:eastAsia="Arial" w:hAnsi="Arial" w:cs="Arial"/>
          <w:color w:val="000000" w:themeColor="text1"/>
          <w:sz w:val="22"/>
          <w:szCs w:val="22"/>
        </w:rPr>
        <w:instrText>.</w:instrText>
      </w:r>
      <w:r w:rsidRPr="006E2475">
        <w:rPr>
          <w:rFonts w:ascii="Arial" w:eastAsia="Calibri" w:hAnsi="Arial" w:cs="Arial"/>
          <w:color w:val="000000" w:themeColor="text1"/>
          <w:sz w:val="22"/>
          <w:szCs w:val="22"/>
        </w:rPr>
        <w:instrText>REFLIST</w:instrText>
      </w:r>
      <w:r w:rsidRPr="006E2475">
        <w:rPr>
          <w:rFonts w:ascii="Arial" w:eastAsia="Arial" w:hAnsi="Arial" w:cs="Arial"/>
          <w:color w:val="000000" w:themeColor="text1"/>
          <w:sz w:val="22"/>
          <w:szCs w:val="22"/>
        </w:rPr>
        <w:instrText xml:space="preserve"> </w:instrText>
      </w:r>
      <w:r w:rsidRPr="006E2475">
        <w:rPr>
          <w:rFonts w:ascii="Arial" w:eastAsia="Arial" w:hAnsi="Arial" w:cs="Arial"/>
          <w:color w:val="000000" w:themeColor="text1"/>
          <w:sz w:val="22"/>
          <w:szCs w:val="22"/>
        </w:rPr>
        <w:fldChar w:fldCharType="separate"/>
      </w:r>
      <w:r w:rsidR="0062531D" w:rsidRPr="0062531D">
        <w:rPr>
          <w:noProof/>
        </w:rPr>
        <w:t>1.</w:t>
      </w:r>
      <w:r w:rsidR="0062531D" w:rsidRPr="0062531D">
        <w:rPr>
          <w:noProof/>
        </w:rPr>
        <w:tab/>
        <w:t xml:space="preserve">Mandel, P. &amp; Metais, P. [Not Available]. </w:t>
      </w:r>
      <w:r w:rsidR="0062531D" w:rsidRPr="0062531D">
        <w:rPr>
          <w:i/>
          <w:noProof/>
        </w:rPr>
        <w:t>C R Seances Soc Biol Fil</w:t>
      </w:r>
      <w:r w:rsidR="0062531D" w:rsidRPr="0062531D">
        <w:rPr>
          <w:noProof/>
        </w:rPr>
        <w:t xml:space="preserve"> </w:t>
      </w:r>
      <w:r w:rsidR="0062531D" w:rsidRPr="0062531D">
        <w:rPr>
          <w:b/>
          <w:noProof/>
        </w:rPr>
        <w:t>142</w:t>
      </w:r>
      <w:r w:rsidR="0062531D" w:rsidRPr="0062531D">
        <w:rPr>
          <w:noProof/>
        </w:rPr>
        <w:t>, 241-243 (1948).</w:t>
      </w:r>
    </w:p>
    <w:p w14:paraId="684C1F36" w14:textId="77777777" w:rsidR="0062531D" w:rsidRPr="0062531D" w:rsidRDefault="0062531D" w:rsidP="0062531D">
      <w:pPr>
        <w:pStyle w:val="EndNoteBibliography"/>
        <w:ind w:left="720" w:hanging="720"/>
        <w:rPr>
          <w:noProof/>
        </w:rPr>
      </w:pPr>
      <w:r w:rsidRPr="0062531D">
        <w:rPr>
          <w:noProof/>
        </w:rPr>
        <w:t>2.</w:t>
      </w:r>
      <w:r w:rsidRPr="0062531D">
        <w:rPr>
          <w:noProof/>
        </w:rPr>
        <w:tab/>
        <w:t xml:space="preserve">Stroun, M., Anker, P., Lyautey, J., Lederrey, C. &amp; Maurice, P.A. Isolation and characterization of DNA from the plasma of cancer patients. </w:t>
      </w:r>
      <w:r w:rsidRPr="0062531D">
        <w:rPr>
          <w:i/>
          <w:noProof/>
        </w:rPr>
        <w:t>Eur J Cancer Clin Oncol</w:t>
      </w:r>
      <w:r w:rsidRPr="0062531D">
        <w:rPr>
          <w:noProof/>
        </w:rPr>
        <w:t xml:space="preserve"> </w:t>
      </w:r>
      <w:r w:rsidRPr="0062531D">
        <w:rPr>
          <w:b/>
          <w:noProof/>
        </w:rPr>
        <w:t>23</w:t>
      </w:r>
      <w:r w:rsidRPr="0062531D">
        <w:rPr>
          <w:noProof/>
        </w:rPr>
        <w:t>, 707-712 (1987).</w:t>
      </w:r>
    </w:p>
    <w:p w14:paraId="458BD9A6" w14:textId="77777777" w:rsidR="0062531D" w:rsidRPr="0062531D" w:rsidRDefault="0062531D" w:rsidP="0062531D">
      <w:pPr>
        <w:pStyle w:val="EndNoteBibliography"/>
        <w:ind w:left="720" w:hanging="720"/>
        <w:rPr>
          <w:noProof/>
        </w:rPr>
      </w:pPr>
      <w:r w:rsidRPr="0062531D">
        <w:rPr>
          <w:noProof/>
        </w:rPr>
        <w:t>3.</w:t>
      </w:r>
      <w:r w:rsidRPr="0062531D">
        <w:rPr>
          <w:noProof/>
        </w:rPr>
        <w:tab/>
        <w:t xml:space="preserve">Leon, S.A., Shapiro, B., Sklaroff, D.M. &amp; Yaros, M.J. Free DNA in the serum of cancer patients and the effect of therapy. </w:t>
      </w:r>
      <w:r w:rsidRPr="0062531D">
        <w:rPr>
          <w:i/>
          <w:noProof/>
        </w:rPr>
        <w:t>Cancer Res</w:t>
      </w:r>
      <w:r w:rsidRPr="0062531D">
        <w:rPr>
          <w:noProof/>
        </w:rPr>
        <w:t xml:space="preserve"> </w:t>
      </w:r>
      <w:r w:rsidRPr="0062531D">
        <w:rPr>
          <w:b/>
          <w:noProof/>
        </w:rPr>
        <w:t>37</w:t>
      </w:r>
      <w:r w:rsidRPr="0062531D">
        <w:rPr>
          <w:noProof/>
        </w:rPr>
        <w:t>, 646-650 (1977).</w:t>
      </w:r>
    </w:p>
    <w:p w14:paraId="79EDA721" w14:textId="77777777" w:rsidR="0062531D" w:rsidRPr="0062531D" w:rsidRDefault="0062531D" w:rsidP="0062531D">
      <w:pPr>
        <w:pStyle w:val="EndNoteBibliography"/>
        <w:ind w:left="720" w:hanging="720"/>
        <w:rPr>
          <w:noProof/>
        </w:rPr>
      </w:pPr>
      <w:r w:rsidRPr="0062531D">
        <w:rPr>
          <w:noProof/>
        </w:rPr>
        <w:t>4.</w:t>
      </w:r>
      <w:r w:rsidRPr="0062531D">
        <w:rPr>
          <w:noProof/>
        </w:rPr>
        <w:tab/>
        <w:t xml:space="preserve">Jr, L.A.D. &amp; Bardelli, A. Liquid Biopsies: Genotyping Circulating Tumor DNA. </w:t>
      </w:r>
      <w:r w:rsidRPr="0062531D">
        <w:rPr>
          <w:i/>
          <w:noProof/>
        </w:rPr>
        <w:t>Journal of Clinical Oncology</w:t>
      </w:r>
      <w:r w:rsidRPr="0062531D">
        <w:rPr>
          <w:noProof/>
        </w:rPr>
        <w:t xml:space="preserve"> </w:t>
      </w:r>
      <w:r w:rsidRPr="0062531D">
        <w:rPr>
          <w:b/>
          <w:noProof/>
        </w:rPr>
        <w:t>32</w:t>
      </w:r>
      <w:r w:rsidRPr="0062531D">
        <w:rPr>
          <w:noProof/>
        </w:rPr>
        <w:t>, 579-586 (2014).</w:t>
      </w:r>
    </w:p>
    <w:p w14:paraId="627C7D27" w14:textId="77777777" w:rsidR="0062531D" w:rsidRPr="0062531D" w:rsidRDefault="0062531D" w:rsidP="0062531D">
      <w:pPr>
        <w:pStyle w:val="EndNoteBibliography"/>
        <w:ind w:left="720" w:hanging="720"/>
        <w:rPr>
          <w:noProof/>
        </w:rPr>
      </w:pPr>
      <w:r w:rsidRPr="003B44EF">
        <w:rPr>
          <w:noProof/>
          <w:lang w:val="nl-NL"/>
          <w:rPrChange w:id="1901" w:author="David Brown" w:date="2019-07-16T22:42:00Z">
            <w:rPr>
              <w:noProof/>
            </w:rPr>
          </w:rPrChange>
        </w:rPr>
        <w:t>5.</w:t>
      </w:r>
      <w:r w:rsidRPr="003B44EF">
        <w:rPr>
          <w:noProof/>
          <w:lang w:val="nl-NL"/>
          <w:rPrChange w:id="1902" w:author="David Brown" w:date="2019-07-16T22:42:00Z">
            <w:rPr>
              <w:noProof/>
            </w:rPr>
          </w:rPrChange>
        </w:rPr>
        <w:tab/>
        <w:t>Wan, J.C.M.</w:t>
      </w:r>
      <w:r w:rsidRPr="003B44EF">
        <w:rPr>
          <w:i/>
          <w:noProof/>
          <w:lang w:val="nl-NL"/>
          <w:rPrChange w:id="1903" w:author="David Brown" w:date="2019-07-16T22:42:00Z">
            <w:rPr>
              <w:i/>
              <w:noProof/>
            </w:rPr>
          </w:rPrChange>
        </w:rPr>
        <w:t>, et al.</w:t>
      </w:r>
      <w:r w:rsidRPr="003B44EF">
        <w:rPr>
          <w:noProof/>
          <w:lang w:val="nl-NL"/>
          <w:rPrChange w:id="1904" w:author="David Brown" w:date="2019-07-16T22:42:00Z">
            <w:rPr>
              <w:noProof/>
            </w:rPr>
          </w:rPrChange>
        </w:rPr>
        <w:t xml:space="preserve"> </w:t>
      </w:r>
      <w:r w:rsidRPr="0062531D">
        <w:rPr>
          <w:noProof/>
        </w:rPr>
        <w:t xml:space="preserve">Liquid biopsies come of age: towards implementation of circulating tumour DNA. </w:t>
      </w:r>
      <w:r w:rsidRPr="0062531D">
        <w:rPr>
          <w:i/>
          <w:noProof/>
        </w:rPr>
        <w:t>Nat Rev Cancer</w:t>
      </w:r>
      <w:r w:rsidRPr="0062531D">
        <w:rPr>
          <w:noProof/>
        </w:rPr>
        <w:t xml:space="preserve"> </w:t>
      </w:r>
      <w:r w:rsidRPr="0062531D">
        <w:rPr>
          <w:b/>
          <w:noProof/>
        </w:rPr>
        <w:t>17</w:t>
      </w:r>
      <w:r w:rsidRPr="0062531D">
        <w:rPr>
          <w:noProof/>
        </w:rPr>
        <w:t>, 223-238 (2017).</w:t>
      </w:r>
    </w:p>
    <w:p w14:paraId="367BAEA6" w14:textId="77777777" w:rsidR="0062531D" w:rsidRPr="0062531D" w:rsidRDefault="0062531D" w:rsidP="0062531D">
      <w:pPr>
        <w:pStyle w:val="EndNoteBibliography"/>
        <w:ind w:left="720" w:hanging="720"/>
        <w:rPr>
          <w:noProof/>
        </w:rPr>
      </w:pPr>
      <w:r w:rsidRPr="0062531D">
        <w:rPr>
          <w:noProof/>
        </w:rPr>
        <w:t>6.</w:t>
      </w:r>
      <w:r w:rsidRPr="0062531D">
        <w:rPr>
          <w:noProof/>
        </w:rPr>
        <w:tab/>
        <w:t>Lanman, R.B.</w:t>
      </w:r>
      <w:r w:rsidRPr="0062531D">
        <w:rPr>
          <w:i/>
          <w:noProof/>
        </w:rPr>
        <w:t>, et al.</w:t>
      </w:r>
      <w:r w:rsidRPr="0062531D">
        <w:rPr>
          <w:noProof/>
        </w:rPr>
        <w:t xml:space="preserve"> Analytical and Clinical Validation of a Digital Sequencing Panel for Quantitative, Highly Accurate Evaluation of Cell-Free Circulating Tumor DNA. </w:t>
      </w:r>
      <w:r w:rsidRPr="0062531D">
        <w:rPr>
          <w:i/>
          <w:noProof/>
        </w:rPr>
        <w:t>PLoS One</w:t>
      </w:r>
      <w:r w:rsidRPr="0062531D">
        <w:rPr>
          <w:noProof/>
        </w:rPr>
        <w:t xml:space="preserve"> </w:t>
      </w:r>
      <w:r w:rsidRPr="0062531D">
        <w:rPr>
          <w:b/>
          <w:noProof/>
        </w:rPr>
        <w:t>10</w:t>
      </w:r>
      <w:r w:rsidRPr="0062531D">
        <w:rPr>
          <w:noProof/>
        </w:rPr>
        <w:t>, e0140712 (2015).</w:t>
      </w:r>
    </w:p>
    <w:p w14:paraId="40138DE3" w14:textId="77777777" w:rsidR="0062531D" w:rsidRPr="0062531D" w:rsidRDefault="0062531D" w:rsidP="0062531D">
      <w:pPr>
        <w:pStyle w:val="EndNoteBibliography"/>
        <w:ind w:left="720" w:hanging="720"/>
        <w:rPr>
          <w:noProof/>
        </w:rPr>
      </w:pPr>
      <w:r w:rsidRPr="0062531D">
        <w:rPr>
          <w:noProof/>
        </w:rPr>
        <w:t>7.</w:t>
      </w:r>
      <w:r w:rsidRPr="0062531D">
        <w:rPr>
          <w:noProof/>
        </w:rPr>
        <w:tab/>
        <w:t>Adalsteinsson, V.A.</w:t>
      </w:r>
      <w:r w:rsidRPr="0062531D">
        <w:rPr>
          <w:i/>
          <w:noProof/>
        </w:rPr>
        <w:t>, et al.</w:t>
      </w:r>
      <w:r w:rsidRPr="0062531D">
        <w:rPr>
          <w:noProof/>
        </w:rPr>
        <w:t xml:space="preserve"> Scalable whole-exome sequencing of cell-free DNA reveals high concordance with metastatic tumors. </w:t>
      </w:r>
      <w:r w:rsidRPr="0062531D">
        <w:rPr>
          <w:i/>
          <w:noProof/>
        </w:rPr>
        <w:t>Nat Commun</w:t>
      </w:r>
      <w:r w:rsidRPr="0062531D">
        <w:rPr>
          <w:noProof/>
        </w:rPr>
        <w:t xml:space="preserve"> </w:t>
      </w:r>
      <w:r w:rsidRPr="0062531D">
        <w:rPr>
          <w:b/>
          <w:noProof/>
        </w:rPr>
        <w:t>8</w:t>
      </w:r>
      <w:r w:rsidRPr="0062531D">
        <w:rPr>
          <w:noProof/>
        </w:rPr>
        <w:t>, 1324 (2017).</w:t>
      </w:r>
    </w:p>
    <w:p w14:paraId="5F807449" w14:textId="77777777" w:rsidR="0062531D" w:rsidRPr="0062531D" w:rsidRDefault="0062531D" w:rsidP="0062531D">
      <w:pPr>
        <w:pStyle w:val="EndNoteBibliography"/>
        <w:ind w:left="720" w:hanging="720"/>
        <w:rPr>
          <w:noProof/>
        </w:rPr>
      </w:pPr>
      <w:r w:rsidRPr="0062531D">
        <w:rPr>
          <w:noProof/>
        </w:rPr>
        <w:t>8.</w:t>
      </w:r>
      <w:r w:rsidRPr="0062531D">
        <w:rPr>
          <w:noProof/>
        </w:rPr>
        <w:tab/>
        <w:t xml:space="preserve">Aravanis, A.M., Lee, M. &amp; Klausner, R.D. Next-Generation Sequencing of Circulating Tumor DNA for Early Cancer Detection. </w:t>
      </w:r>
      <w:r w:rsidRPr="0062531D">
        <w:rPr>
          <w:i/>
          <w:noProof/>
        </w:rPr>
        <w:t>Cell</w:t>
      </w:r>
      <w:r w:rsidRPr="0062531D">
        <w:rPr>
          <w:noProof/>
        </w:rPr>
        <w:t xml:space="preserve"> </w:t>
      </w:r>
      <w:r w:rsidRPr="0062531D">
        <w:rPr>
          <w:b/>
          <w:noProof/>
        </w:rPr>
        <w:t>168</w:t>
      </w:r>
      <w:r w:rsidRPr="0062531D">
        <w:rPr>
          <w:noProof/>
        </w:rPr>
        <w:t>, 571-574 (2017).</w:t>
      </w:r>
    </w:p>
    <w:p w14:paraId="485748F5" w14:textId="77777777" w:rsidR="0062531D" w:rsidRPr="0062531D" w:rsidRDefault="0062531D" w:rsidP="0062531D">
      <w:pPr>
        <w:pStyle w:val="EndNoteBibliography"/>
        <w:ind w:left="720" w:hanging="720"/>
        <w:rPr>
          <w:noProof/>
        </w:rPr>
      </w:pPr>
      <w:r w:rsidRPr="0062531D">
        <w:rPr>
          <w:noProof/>
        </w:rPr>
        <w:t>9.</w:t>
      </w:r>
      <w:r w:rsidRPr="0062531D">
        <w:rPr>
          <w:noProof/>
        </w:rPr>
        <w:tab/>
        <w:t>Acuna-Hidalgo, R.</w:t>
      </w:r>
      <w:r w:rsidRPr="0062531D">
        <w:rPr>
          <w:i/>
          <w:noProof/>
        </w:rPr>
        <w:t>, et al.</w:t>
      </w:r>
      <w:r w:rsidRPr="0062531D">
        <w:rPr>
          <w:noProof/>
        </w:rPr>
        <w:t xml:space="preserve"> Ultra-sensitive Sequencing Identifies High Prevalence of Clonal Hematopoiesis-Associated Mutations throughout Adult Life. </w:t>
      </w:r>
      <w:r w:rsidRPr="0062531D">
        <w:rPr>
          <w:i/>
          <w:noProof/>
        </w:rPr>
        <w:t>Am J Hum Genet</w:t>
      </w:r>
      <w:r w:rsidRPr="0062531D">
        <w:rPr>
          <w:noProof/>
        </w:rPr>
        <w:t xml:space="preserve"> </w:t>
      </w:r>
      <w:r w:rsidRPr="0062531D">
        <w:rPr>
          <w:b/>
          <w:noProof/>
        </w:rPr>
        <w:t>101</w:t>
      </w:r>
      <w:r w:rsidRPr="0062531D">
        <w:rPr>
          <w:noProof/>
        </w:rPr>
        <w:t>, 50-64 (2017).</w:t>
      </w:r>
    </w:p>
    <w:p w14:paraId="4E12930F" w14:textId="77777777" w:rsidR="0062531D" w:rsidRPr="0062531D" w:rsidRDefault="0062531D" w:rsidP="0062531D">
      <w:pPr>
        <w:pStyle w:val="EndNoteBibliography"/>
        <w:ind w:left="720" w:hanging="720"/>
        <w:rPr>
          <w:noProof/>
        </w:rPr>
      </w:pPr>
      <w:r w:rsidRPr="0062531D">
        <w:rPr>
          <w:noProof/>
        </w:rPr>
        <w:t>10.</w:t>
      </w:r>
      <w:r w:rsidRPr="0062531D">
        <w:rPr>
          <w:noProof/>
        </w:rPr>
        <w:tab/>
        <w:t>Jamal-Hanjani, M.</w:t>
      </w:r>
      <w:r w:rsidRPr="0062531D">
        <w:rPr>
          <w:i/>
          <w:noProof/>
        </w:rPr>
        <w:t>, et al.</w:t>
      </w:r>
      <w:r w:rsidRPr="0062531D">
        <w:rPr>
          <w:noProof/>
        </w:rPr>
        <w:t xml:space="preserve"> Tracking the Evolution of Non-Small-Cell Lung Cancer. </w:t>
      </w:r>
      <w:r w:rsidRPr="0062531D">
        <w:rPr>
          <w:i/>
          <w:noProof/>
        </w:rPr>
        <w:t>N Engl J Med</w:t>
      </w:r>
      <w:r w:rsidRPr="0062531D">
        <w:rPr>
          <w:noProof/>
        </w:rPr>
        <w:t xml:space="preserve"> </w:t>
      </w:r>
      <w:r w:rsidRPr="0062531D">
        <w:rPr>
          <w:b/>
          <w:noProof/>
        </w:rPr>
        <w:t>376</w:t>
      </w:r>
      <w:r w:rsidRPr="0062531D">
        <w:rPr>
          <w:noProof/>
        </w:rPr>
        <w:t>, 2109-2121 (2017).</w:t>
      </w:r>
    </w:p>
    <w:p w14:paraId="46294030" w14:textId="77777777" w:rsidR="0062531D" w:rsidRPr="0062531D" w:rsidRDefault="0062531D" w:rsidP="0062531D">
      <w:pPr>
        <w:pStyle w:val="EndNoteBibliography"/>
        <w:ind w:left="720" w:hanging="720"/>
        <w:rPr>
          <w:noProof/>
        </w:rPr>
      </w:pPr>
      <w:r w:rsidRPr="0062531D">
        <w:rPr>
          <w:noProof/>
        </w:rPr>
        <w:t>11.</w:t>
      </w:r>
      <w:r w:rsidRPr="0062531D">
        <w:rPr>
          <w:noProof/>
        </w:rPr>
        <w:tab/>
        <w:t>Jaiswal, S.</w:t>
      </w:r>
      <w:r w:rsidRPr="0062531D">
        <w:rPr>
          <w:i/>
          <w:noProof/>
        </w:rPr>
        <w:t>, et al.</w:t>
      </w:r>
      <w:r w:rsidRPr="0062531D">
        <w:rPr>
          <w:noProof/>
        </w:rPr>
        <w:t xml:space="preserve"> Age-related clonal hematopoiesis associated with adverse outcomes. </w:t>
      </w:r>
      <w:r w:rsidRPr="0062531D">
        <w:rPr>
          <w:i/>
          <w:noProof/>
        </w:rPr>
        <w:t>N Engl J Med</w:t>
      </w:r>
      <w:r w:rsidRPr="0062531D">
        <w:rPr>
          <w:noProof/>
        </w:rPr>
        <w:t xml:space="preserve"> </w:t>
      </w:r>
      <w:r w:rsidRPr="0062531D">
        <w:rPr>
          <w:b/>
          <w:noProof/>
        </w:rPr>
        <w:t>371</w:t>
      </w:r>
      <w:r w:rsidRPr="0062531D">
        <w:rPr>
          <w:noProof/>
        </w:rPr>
        <w:t>, 2488-2498 (2014).</w:t>
      </w:r>
    </w:p>
    <w:p w14:paraId="5B531997" w14:textId="77777777" w:rsidR="0062531D" w:rsidRPr="0062531D" w:rsidRDefault="0062531D" w:rsidP="0062531D">
      <w:pPr>
        <w:pStyle w:val="EndNoteBibliography"/>
        <w:ind w:left="720" w:hanging="720"/>
        <w:rPr>
          <w:noProof/>
        </w:rPr>
      </w:pPr>
      <w:r w:rsidRPr="0062531D">
        <w:rPr>
          <w:noProof/>
        </w:rPr>
        <w:t>12.</w:t>
      </w:r>
      <w:r w:rsidRPr="0062531D">
        <w:rPr>
          <w:noProof/>
        </w:rPr>
        <w:tab/>
        <w:t>Choi, M.</w:t>
      </w:r>
      <w:r w:rsidRPr="0062531D">
        <w:rPr>
          <w:i/>
          <w:noProof/>
        </w:rPr>
        <w:t>, et al.</w:t>
      </w:r>
      <w:r w:rsidRPr="0062531D">
        <w:rPr>
          <w:noProof/>
        </w:rPr>
        <w:t xml:space="preserve"> Genetic diagnosis by whole exome capture and massively parallel DNA sequencing. </w:t>
      </w:r>
      <w:r w:rsidRPr="0062531D">
        <w:rPr>
          <w:i/>
          <w:noProof/>
        </w:rPr>
        <w:t>Proc Natl Acad Sci U S A</w:t>
      </w:r>
      <w:r w:rsidRPr="0062531D">
        <w:rPr>
          <w:noProof/>
        </w:rPr>
        <w:t xml:space="preserve"> </w:t>
      </w:r>
      <w:r w:rsidRPr="0062531D">
        <w:rPr>
          <w:b/>
          <w:noProof/>
        </w:rPr>
        <w:t>106</w:t>
      </w:r>
      <w:r w:rsidRPr="0062531D">
        <w:rPr>
          <w:noProof/>
        </w:rPr>
        <w:t>, 19096-19101 (2009).</w:t>
      </w:r>
    </w:p>
    <w:p w14:paraId="70B207A2" w14:textId="77777777" w:rsidR="0062531D" w:rsidRPr="0062531D" w:rsidRDefault="0062531D" w:rsidP="0062531D">
      <w:pPr>
        <w:pStyle w:val="EndNoteBibliography"/>
        <w:ind w:left="720" w:hanging="720"/>
        <w:rPr>
          <w:noProof/>
        </w:rPr>
      </w:pPr>
      <w:r w:rsidRPr="0062531D">
        <w:rPr>
          <w:noProof/>
        </w:rPr>
        <w:t>13.</w:t>
      </w:r>
      <w:r w:rsidRPr="0062531D">
        <w:rPr>
          <w:noProof/>
        </w:rPr>
        <w:tab/>
        <w:t>Murtaza, M.</w:t>
      </w:r>
      <w:r w:rsidRPr="0062531D">
        <w:rPr>
          <w:i/>
          <w:noProof/>
        </w:rPr>
        <w:t>, et al.</w:t>
      </w:r>
      <w:r w:rsidRPr="0062531D">
        <w:rPr>
          <w:noProof/>
        </w:rPr>
        <w:t xml:space="preserve"> Non-invasive analysis of acquired resistance to cancer therapy by sequencing of plasma DNA. </w:t>
      </w:r>
      <w:r w:rsidRPr="0062531D">
        <w:rPr>
          <w:i/>
          <w:noProof/>
        </w:rPr>
        <w:t>Nature</w:t>
      </w:r>
      <w:r w:rsidRPr="0062531D">
        <w:rPr>
          <w:noProof/>
        </w:rPr>
        <w:t xml:space="preserve"> </w:t>
      </w:r>
      <w:r w:rsidRPr="0062531D">
        <w:rPr>
          <w:b/>
          <w:noProof/>
        </w:rPr>
        <w:t>497</w:t>
      </w:r>
      <w:r w:rsidRPr="0062531D">
        <w:rPr>
          <w:noProof/>
        </w:rPr>
        <w:t>, 108-112 (2013).</w:t>
      </w:r>
    </w:p>
    <w:p w14:paraId="6F5255C4" w14:textId="77777777" w:rsidR="0062531D" w:rsidRPr="0062531D" w:rsidRDefault="0062531D" w:rsidP="0062531D">
      <w:pPr>
        <w:pStyle w:val="EndNoteBibliography"/>
        <w:ind w:left="720" w:hanging="720"/>
        <w:rPr>
          <w:noProof/>
        </w:rPr>
      </w:pPr>
      <w:r w:rsidRPr="0062531D">
        <w:rPr>
          <w:noProof/>
        </w:rPr>
        <w:t>14.</w:t>
      </w:r>
      <w:r w:rsidRPr="0062531D">
        <w:rPr>
          <w:noProof/>
        </w:rPr>
        <w:tab/>
        <w:t>Przybyl, J.</w:t>
      </w:r>
      <w:r w:rsidRPr="0062531D">
        <w:rPr>
          <w:i/>
          <w:noProof/>
        </w:rPr>
        <w:t>, et al.</w:t>
      </w:r>
      <w:r w:rsidRPr="0062531D">
        <w:rPr>
          <w:noProof/>
        </w:rPr>
        <w:t xml:space="preserve"> Combination Approach for Detecting Different Types of Alterations in Circulating Tumor DNA in Leiomyosarcoma. </w:t>
      </w:r>
      <w:r w:rsidRPr="0062531D">
        <w:rPr>
          <w:i/>
          <w:noProof/>
        </w:rPr>
        <w:t>Clin Cancer Res</w:t>
      </w:r>
      <w:r w:rsidRPr="0062531D">
        <w:rPr>
          <w:noProof/>
        </w:rPr>
        <w:t xml:space="preserve"> </w:t>
      </w:r>
      <w:r w:rsidRPr="0062531D">
        <w:rPr>
          <w:b/>
          <w:noProof/>
        </w:rPr>
        <w:t>24</w:t>
      </w:r>
      <w:r w:rsidRPr="0062531D">
        <w:rPr>
          <w:noProof/>
        </w:rPr>
        <w:t>, 2688-2699 (2018).</w:t>
      </w:r>
    </w:p>
    <w:p w14:paraId="5C576640" w14:textId="77777777" w:rsidR="0062531D" w:rsidRPr="0062531D" w:rsidRDefault="0062531D" w:rsidP="0062531D">
      <w:pPr>
        <w:pStyle w:val="EndNoteBibliography"/>
        <w:ind w:left="720" w:hanging="720"/>
        <w:rPr>
          <w:noProof/>
        </w:rPr>
      </w:pPr>
      <w:r w:rsidRPr="0062531D">
        <w:rPr>
          <w:noProof/>
        </w:rPr>
        <w:t>15.</w:t>
      </w:r>
      <w:r w:rsidRPr="0062531D">
        <w:rPr>
          <w:noProof/>
        </w:rPr>
        <w:tab/>
        <w:t xml:space="preserve">Risques, R.A. &amp; Kennedy, S.R. Aging and the rise of somatic cancer-associated mutations in normal tissues. </w:t>
      </w:r>
      <w:r w:rsidRPr="0062531D">
        <w:rPr>
          <w:i/>
          <w:noProof/>
        </w:rPr>
        <w:t>PLoS Genet</w:t>
      </w:r>
      <w:r w:rsidRPr="0062531D">
        <w:rPr>
          <w:noProof/>
        </w:rPr>
        <w:t xml:space="preserve"> </w:t>
      </w:r>
      <w:r w:rsidRPr="0062531D">
        <w:rPr>
          <w:b/>
          <w:noProof/>
        </w:rPr>
        <w:t>14</w:t>
      </w:r>
      <w:r w:rsidRPr="0062531D">
        <w:rPr>
          <w:noProof/>
        </w:rPr>
        <w:t>, e1007108 (2018).</w:t>
      </w:r>
    </w:p>
    <w:p w14:paraId="6AA4F98E" w14:textId="77777777" w:rsidR="0062531D" w:rsidRPr="0062531D" w:rsidRDefault="0062531D" w:rsidP="0062531D">
      <w:pPr>
        <w:pStyle w:val="EndNoteBibliography"/>
        <w:ind w:left="720" w:hanging="720"/>
        <w:rPr>
          <w:noProof/>
        </w:rPr>
      </w:pPr>
      <w:r w:rsidRPr="0062531D">
        <w:rPr>
          <w:noProof/>
        </w:rPr>
        <w:t>16.</w:t>
      </w:r>
      <w:r w:rsidRPr="0062531D">
        <w:rPr>
          <w:noProof/>
        </w:rPr>
        <w:tab/>
        <w:t>Steensma, D.P.</w:t>
      </w:r>
      <w:r w:rsidRPr="0062531D">
        <w:rPr>
          <w:i/>
          <w:noProof/>
        </w:rPr>
        <w:t>, et al.</w:t>
      </w:r>
      <w:r w:rsidRPr="0062531D">
        <w:rPr>
          <w:noProof/>
        </w:rPr>
        <w:t xml:space="preserve"> Clonal hematopoiesis of indeterminate potential and its distinction from myelodysplastic syndromes. </w:t>
      </w:r>
      <w:r w:rsidRPr="0062531D">
        <w:rPr>
          <w:i/>
          <w:noProof/>
        </w:rPr>
        <w:t>Blood</w:t>
      </w:r>
      <w:r w:rsidRPr="0062531D">
        <w:rPr>
          <w:noProof/>
        </w:rPr>
        <w:t xml:space="preserve"> </w:t>
      </w:r>
      <w:r w:rsidRPr="0062531D">
        <w:rPr>
          <w:b/>
          <w:noProof/>
        </w:rPr>
        <w:t>126</w:t>
      </w:r>
      <w:r w:rsidRPr="0062531D">
        <w:rPr>
          <w:noProof/>
        </w:rPr>
        <w:t>, 9-16 (2015).</w:t>
      </w:r>
    </w:p>
    <w:p w14:paraId="5A15739B" w14:textId="77777777" w:rsidR="0062531D" w:rsidRPr="0062531D" w:rsidRDefault="0062531D" w:rsidP="0062531D">
      <w:pPr>
        <w:pStyle w:val="EndNoteBibliography"/>
        <w:ind w:left="720" w:hanging="720"/>
        <w:rPr>
          <w:noProof/>
        </w:rPr>
      </w:pPr>
      <w:r w:rsidRPr="0062531D">
        <w:rPr>
          <w:noProof/>
        </w:rPr>
        <w:t>17.</w:t>
      </w:r>
      <w:r w:rsidRPr="0062531D">
        <w:rPr>
          <w:noProof/>
        </w:rPr>
        <w:tab/>
        <w:t xml:space="preserve">Bowman, R.L., Busque, L. &amp; Levine, R.L. Clonal Hematopoiesis and Evolution to Hematopoietic Malignancies. </w:t>
      </w:r>
      <w:r w:rsidRPr="0062531D">
        <w:rPr>
          <w:i/>
          <w:noProof/>
        </w:rPr>
        <w:t>Cell Stem Cell</w:t>
      </w:r>
      <w:r w:rsidRPr="0062531D">
        <w:rPr>
          <w:noProof/>
        </w:rPr>
        <w:t xml:space="preserve"> </w:t>
      </w:r>
      <w:r w:rsidRPr="0062531D">
        <w:rPr>
          <w:b/>
          <w:noProof/>
        </w:rPr>
        <w:t>22</w:t>
      </w:r>
      <w:r w:rsidRPr="0062531D">
        <w:rPr>
          <w:noProof/>
        </w:rPr>
        <w:t>, 157-170 (2018).</w:t>
      </w:r>
    </w:p>
    <w:p w14:paraId="2F9E0662" w14:textId="77777777" w:rsidR="0062531D" w:rsidRPr="0062531D" w:rsidRDefault="0062531D" w:rsidP="0062531D">
      <w:pPr>
        <w:pStyle w:val="EndNoteBibliography"/>
        <w:ind w:left="720" w:hanging="720"/>
        <w:rPr>
          <w:noProof/>
        </w:rPr>
      </w:pPr>
      <w:r w:rsidRPr="0062531D">
        <w:rPr>
          <w:noProof/>
        </w:rPr>
        <w:t>18.</w:t>
      </w:r>
      <w:r w:rsidRPr="0062531D">
        <w:rPr>
          <w:noProof/>
        </w:rPr>
        <w:tab/>
        <w:t xml:space="preserve">Busque, L., Buscarlet, M., Mollica, L. &amp; Levine, R.L. Concise Review: Age-Related Clonal Hematopoiesis: Stem Cells Tempting the Devil. </w:t>
      </w:r>
      <w:r w:rsidRPr="0062531D">
        <w:rPr>
          <w:i/>
          <w:noProof/>
        </w:rPr>
        <w:t>Stem Cells</w:t>
      </w:r>
      <w:r w:rsidRPr="0062531D">
        <w:rPr>
          <w:noProof/>
        </w:rPr>
        <w:t xml:space="preserve"> </w:t>
      </w:r>
      <w:r w:rsidRPr="0062531D">
        <w:rPr>
          <w:b/>
          <w:noProof/>
        </w:rPr>
        <w:t>36</w:t>
      </w:r>
      <w:r w:rsidRPr="0062531D">
        <w:rPr>
          <w:noProof/>
        </w:rPr>
        <w:t>, 1287-1294 (2018).</w:t>
      </w:r>
    </w:p>
    <w:p w14:paraId="33E989D2" w14:textId="77777777" w:rsidR="0062531D" w:rsidRPr="0062531D" w:rsidRDefault="0062531D" w:rsidP="0062531D">
      <w:pPr>
        <w:pStyle w:val="EndNoteBibliography"/>
        <w:ind w:left="720" w:hanging="720"/>
        <w:rPr>
          <w:noProof/>
        </w:rPr>
      </w:pPr>
      <w:r w:rsidRPr="0062531D">
        <w:rPr>
          <w:noProof/>
        </w:rPr>
        <w:t>19.</w:t>
      </w:r>
      <w:r w:rsidRPr="0062531D">
        <w:rPr>
          <w:noProof/>
        </w:rPr>
        <w:tab/>
        <w:t>Coombs, C.C.</w:t>
      </w:r>
      <w:r w:rsidRPr="0062531D">
        <w:rPr>
          <w:i/>
          <w:noProof/>
        </w:rPr>
        <w:t>, et al.</w:t>
      </w:r>
      <w:r w:rsidRPr="0062531D">
        <w:rPr>
          <w:noProof/>
        </w:rPr>
        <w:t xml:space="preserve"> Therapy-Related Clonal Hematopoiesis in Patients with Non-hematologic Cancers Is Common and Associated with Adverse Clinical Outcomes. </w:t>
      </w:r>
      <w:r w:rsidRPr="0062531D">
        <w:rPr>
          <w:i/>
          <w:noProof/>
        </w:rPr>
        <w:t>Cell Stem Cell</w:t>
      </w:r>
      <w:r w:rsidRPr="0062531D">
        <w:rPr>
          <w:noProof/>
        </w:rPr>
        <w:t xml:space="preserve"> </w:t>
      </w:r>
      <w:r w:rsidRPr="0062531D">
        <w:rPr>
          <w:b/>
          <w:noProof/>
        </w:rPr>
        <w:t>21</w:t>
      </w:r>
      <w:r w:rsidRPr="0062531D">
        <w:rPr>
          <w:noProof/>
        </w:rPr>
        <w:t>, 374-382 e374 (2017).</w:t>
      </w:r>
    </w:p>
    <w:p w14:paraId="6FC83674" w14:textId="77777777" w:rsidR="0062531D" w:rsidRPr="0062531D" w:rsidRDefault="0062531D" w:rsidP="0062531D">
      <w:pPr>
        <w:pStyle w:val="EndNoteBibliography"/>
        <w:ind w:left="720" w:hanging="720"/>
        <w:rPr>
          <w:noProof/>
        </w:rPr>
      </w:pPr>
      <w:r w:rsidRPr="0062531D">
        <w:rPr>
          <w:noProof/>
        </w:rPr>
        <w:t>20.</w:t>
      </w:r>
      <w:r w:rsidRPr="0062531D">
        <w:rPr>
          <w:noProof/>
        </w:rPr>
        <w:tab/>
        <w:t>Zink, F.</w:t>
      </w:r>
      <w:r w:rsidRPr="0062531D">
        <w:rPr>
          <w:i/>
          <w:noProof/>
        </w:rPr>
        <w:t>, et al.</w:t>
      </w:r>
      <w:r w:rsidRPr="0062531D">
        <w:rPr>
          <w:noProof/>
        </w:rPr>
        <w:t xml:space="preserve"> Clonal hematopoiesis, with and without candidate driver mutations, is common in the elderly. </w:t>
      </w:r>
      <w:r w:rsidRPr="0062531D">
        <w:rPr>
          <w:i/>
          <w:noProof/>
        </w:rPr>
        <w:t>Blood</w:t>
      </w:r>
      <w:r w:rsidRPr="0062531D">
        <w:rPr>
          <w:noProof/>
        </w:rPr>
        <w:t xml:space="preserve"> </w:t>
      </w:r>
      <w:r w:rsidRPr="0062531D">
        <w:rPr>
          <w:b/>
          <w:noProof/>
        </w:rPr>
        <w:t>130</w:t>
      </w:r>
      <w:r w:rsidRPr="0062531D">
        <w:rPr>
          <w:noProof/>
        </w:rPr>
        <w:t>, 742-752 (2017).</w:t>
      </w:r>
    </w:p>
    <w:p w14:paraId="7B668BB0" w14:textId="77777777" w:rsidR="0062531D" w:rsidRPr="0062531D" w:rsidRDefault="0062531D" w:rsidP="0062531D">
      <w:pPr>
        <w:pStyle w:val="EndNoteBibliography"/>
        <w:ind w:left="720" w:hanging="720"/>
        <w:rPr>
          <w:noProof/>
        </w:rPr>
      </w:pPr>
      <w:r w:rsidRPr="0062531D">
        <w:rPr>
          <w:noProof/>
        </w:rPr>
        <w:t>21.</w:t>
      </w:r>
      <w:r w:rsidRPr="0062531D">
        <w:rPr>
          <w:noProof/>
        </w:rPr>
        <w:tab/>
        <w:t>Jaiswal, S.</w:t>
      </w:r>
      <w:r w:rsidRPr="0062531D">
        <w:rPr>
          <w:i/>
          <w:noProof/>
        </w:rPr>
        <w:t>, et al.</w:t>
      </w:r>
      <w:r w:rsidRPr="0062531D">
        <w:rPr>
          <w:noProof/>
        </w:rPr>
        <w:t xml:space="preserve"> Clonal Hematopoiesis and Risk of Atherosclerotic Cardiovascular Disease. </w:t>
      </w:r>
      <w:r w:rsidRPr="0062531D">
        <w:rPr>
          <w:i/>
          <w:noProof/>
        </w:rPr>
        <w:t>N Engl J Med</w:t>
      </w:r>
      <w:r w:rsidRPr="0062531D">
        <w:rPr>
          <w:noProof/>
        </w:rPr>
        <w:t xml:space="preserve"> </w:t>
      </w:r>
      <w:r w:rsidRPr="0062531D">
        <w:rPr>
          <w:b/>
          <w:noProof/>
        </w:rPr>
        <w:t>377</w:t>
      </w:r>
      <w:r w:rsidRPr="0062531D">
        <w:rPr>
          <w:noProof/>
        </w:rPr>
        <w:t>, 111-121 (2017).</w:t>
      </w:r>
    </w:p>
    <w:p w14:paraId="048B1FD6" w14:textId="77777777" w:rsidR="0062531D" w:rsidRPr="0062531D" w:rsidRDefault="0062531D" w:rsidP="0062531D">
      <w:pPr>
        <w:pStyle w:val="EndNoteBibliography"/>
        <w:ind w:left="720" w:hanging="720"/>
        <w:rPr>
          <w:noProof/>
        </w:rPr>
      </w:pPr>
      <w:r w:rsidRPr="0062531D">
        <w:rPr>
          <w:noProof/>
        </w:rPr>
        <w:t>22.</w:t>
      </w:r>
      <w:r w:rsidRPr="0062531D">
        <w:rPr>
          <w:noProof/>
        </w:rPr>
        <w:tab/>
        <w:t>Xie, M.</w:t>
      </w:r>
      <w:r w:rsidRPr="0062531D">
        <w:rPr>
          <w:i/>
          <w:noProof/>
        </w:rPr>
        <w:t>, et al.</w:t>
      </w:r>
      <w:r w:rsidRPr="0062531D">
        <w:rPr>
          <w:noProof/>
        </w:rPr>
        <w:t xml:space="preserve"> Age-related mutations associated with clonal hematopoietic expansion and malignancies. </w:t>
      </w:r>
      <w:r w:rsidRPr="0062531D">
        <w:rPr>
          <w:i/>
          <w:noProof/>
        </w:rPr>
        <w:t>Nat Med</w:t>
      </w:r>
      <w:r w:rsidRPr="0062531D">
        <w:rPr>
          <w:noProof/>
        </w:rPr>
        <w:t xml:space="preserve"> </w:t>
      </w:r>
      <w:r w:rsidRPr="0062531D">
        <w:rPr>
          <w:b/>
          <w:noProof/>
        </w:rPr>
        <w:t>20</w:t>
      </w:r>
      <w:r w:rsidRPr="0062531D">
        <w:rPr>
          <w:noProof/>
        </w:rPr>
        <w:t>, 1472-1478 (2014).</w:t>
      </w:r>
    </w:p>
    <w:p w14:paraId="0A054361" w14:textId="77777777" w:rsidR="0062531D" w:rsidRPr="0062531D" w:rsidRDefault="0062531D" w:rsidP="0062531D">
      <w:pPr>
        <w:pStyle w:val="EndNoteBibliography"/>
        <w:ind w:left="720" w:hanging="720"/>
        <w:rPr>
          <w:noProof/>
        </w:rPr>
      </w:pPr>
      <w:r w:rsidRPr="0062531D">
        <w:rPr>
          <w:noProof/>
        </w:rPr>
        <w:t>23.</w:t>
      </w:r>
      <w:r w:rsidRPr="0062531D">
        <w:rPr>
          <w:noProof/>
        </w:rPr>
        <w:tab/>
        <w:t>Genovese, G.</w:t>
      </w:r>
      <w:r w:rsidRPr="0062531D">
        <w:rPr>
          <w:i/>
          <w:noProof/>
        </w:rPr>
        <w:t>, et al.</w:t>
      </w:r>
      <w:r w:rsidRPr="0062531D">
        <w:rPr>
          <w:noProof/>
        </w:rPr>
        <w:t xml:space="preserve"> Clonal hematopoiesis and blood-cancer risk inferred from blood DNA sequence. </w:t>
      </w:r>
      <w:r w:rsidRPr="0062531D">
        <w:rPr>
          <w:i/>
          <w:noProof/>
        </w:rPr>
        <w:t>N Engl J Med</w:t>
      </w:r>
      <w:r w:rsidRPr="0062531D">
        <w:rPr>
          <w:noProof/>
        </w:rPr>
        <w:t xml:space="preserve"> </w:t>
      </w:r>
      <w:r w:rsidRPr="0062531D">
        <w:rPr>
          <w:b/>
          <w:noProof/>
        </w:rPr>
        <w:t>371</w:t>
      </w:r>
      <w:r w:rsidRPr="0062531D">
        <w:rPr>
          <w:noProof/>
        </w:rPr>
        <w:t>, 2477-2487 (2014).</w:t>
      </w:r>
    </w:p>
    <w:p w14:paraId="1D37DA6F" w14:textId="77777777" w:rsidR="0062531D" w:rsidRPr="0062531D" w:rsidRDefault="0062531D" w:rsidP="0062531D">
      <w:pPr>
        <w:pStyle w:val="EndNoteBibliography"/>
        <w:ind w:left="720" w:hanging="720"/>
        <w:rPr>
          <w:noProof/>
        </w:rPr>
      </w:pPr>
      <w:r w:rsidRPr="0062531D">
        <w:rPr>
          <w:noProof/>
        </w:rPr>
        <w:t>24.</w:t>
      </w:r>
      <w:r w:rsidRPr="0062531D">
        <w:rPr>
          <w:noProof/>
        </w:rPr>
        <w:tab/>
        <w:t>Phallen, J.</w:t>
      </w:r>
      <w:r w:rsidRPr="0062531D">
        <w:rPr>
          <w:i/>
          <w:noProof/>
        </w:rPr>
        <w:t>, et al.</w:t>
      </w:r>
      <w:r w:rsidRPr="0062531D">
        <w:rPr>
          <w:noProof/>
        </w:rPr>
        <w:t xml:space="preserve"> Direct detection of early-stage cancers using circulating tumor DNA. </w:t>
      </w:r>
      <w:r w:rsidRPr="0062531D">
        <w:rPr>
          <w:i/>
          <w:noProof/>
        </w:rPr>
        <w:t>Sci Transl Med</w:t>
      </w:r>
      <w:r w:rsidRPr="0062531D">
        <w:rPr>
          <w:noProof/>
        </w:rPr>
        <w:t xml:space="preserve"> </w:t>
      </w:r>
      <w:r w:rsidRPr="0062531D">
        <w:rPr>
          <w:b/>
          <w:noProof/>
        </w:rPr>
        <w:t>9</w:t>
      </w:r>
      <w:r w:rsidRPr="0062531D">
        <w:rPr>
          <w:noProof/>
        </w:rPr>
        <w:t>(2017).</w:t>
      </w:r>
    </w:p>
    <w:p w14:paraId="2234F589" w14:textId="77777777" w:rsidR="0062531D" w:rsidRPr="0062531D" w:rsidRDefault="0062531D" w:rsidP="0062531D">
      <w:pPr>
        <w:pStyle w:val="EndNoteBibliography"/>
        <w:ind w:left="720" w:hanging="720"/>
        <w:rPr>
          <w:noProof/>
        </w:rPr>
      </w:pPr>
      <w:r w:rsidRPr="0062531D">
        <w:rPr>
          <w:noProof/>
        </w:rPr>
        <w:t>25.</w:t>
      </w:r>
      <w:r w:rsidRPr="0062531D">
        <w:rPr>
          <w:noProof/>
        </w:rPr>
        <w:tab/>
        <w:t>Gillis, N.K.</w:t>
      </w:r>
      <w:r w:rsidRPr="0062531D">
        <w:rPr>
          <w:i/>
          <w:noProof/>
        </w:rPr>
        <w:t>, et al.</w:t>
      </w:r>
      <w:r w:rsidRPr="0062531D">
        <w:rPr>
          <w:noProof/>
        </w:rPr>
        <w:t xml:space="preserve"> Clonal haemopoiesis and therapy-related myeloid malignancies in elderly patients: a proof-of-concept, case-control study. </w:t>
      </w:r>
      <w:r w:rsidRPr="0062531D">
        <w:rPr>
          <w:i/>
          <w:noProof/>
        </w:rPr>
        <w:t>Lancet Oncol</w:t>
      </w:r>
      <w:r w:rsidRPr="0062531D">
        <w:rPr>
          <w:noProof/>
        </w:rPr>
        <w:t xml:space="preserve"> </w:t>
      </w:r>
      <w:r w:rsidRPr="0062531D">
        <w:rPr>
          <w:b/>
          <w:noProof/>
        </w:rPr>
        <w:t>18</w:t>
      </w:r>
      <w:r w:rsidRPr="0062531D">
        <w:rPr>
          <w:noProof/>
        </w:rPr>
        <w:t>, 112-121 (2017).</w:t>
      </w:r>
    </w:p>
    <w:p w14:paraId="15499A41" w14:textId="77777777" w:rsidR="0062531D" w:rsidRPr="0062531D" w:rsidRDefault="0062531D" w:rsidP="0062531D">
      <w:pPr>
        <w:pStyle w:val="EndNoteBibliography"/>
        <w:ind w:left="720" w:hanging="720"/>
        <w:rPr>
          <w:noProof/>
        </w:rPr>
      </w:pPr>
      <w:r w:rsidRPr="0062531D">
        <w:rPr>
          <w:noProof/>
        </w:rPr>
        <w:t>26.</w:t>
      </w:r>
      <w:r w:rsidRPr="0062531D">
        <w:rPr>
          <w:noProof/>
        </w:rPr>
        <w:tab/>
        <w:t>Liu, J.</w:t>
      </w:r>
      <w:r w:rsidRPr="0062531D">
        <w:rPr>
          <w:i/>
          <w:noProof/>
        </w:rPr>
        <w:t>, et al.</w:t>
      </w:r>
      <w:r w:rsidRPr="0062531D">
        <w:rPr>
          <w:noProof/>
        </w:rPr>
        <w:t xml:space="preserve"> Biological background of the genomic variations of cf-DNA in healthy individuals. </w:t>
      </w:r>
      <w:r w:rsidRPr="0062531D">
        <w:rPr>
          <w:i/>
          <w:noProof/>
        </w:rPr>
        <w:t>Ann Oncol</w:t>
      </w:r>
      <w:r w:rsidRPr="0062531D">
        <w:rPr>
          <w:noProof/>
        </w:rPr>
        <w:t xml:space="preserve"> (2018).</w:t>
      </w:r>
    </w:p>
    <w:p w14:paraId="3C08C90D" w14:textId="77777777" w:rsidR="0062531D" w:rsidRPr="0062531D" w:rsidRDefault="0062531D" w:rsidP="0062531D">
      <w:pPr>
        <w:pStyle w:val="EndNoteBibliography"/>
        <w:ind w:left="720" w:hanging="720"/>
        <w:rPr>
          <w:noProof/>
        </w:rPr>
      </w:pPr>
      <w:r w:rsidRPr="0062531D">
        <w:rPr>
          <w:noProof/>
        </w:rPr>
        <w:t>27.</w:t>
      </w:r>
      <w:r w:rsidRPr="0062531D">
        <w:rPr>
          <w:noProof/>
        </w:rPr>
        <w:tab/>
        <w:t>Hu, Y.</w:t>
      </w:r>
      <w:r w:rsidRPr="0062531D">
        <w:rPr>
          <w:i/>
          <w:noProof/>
        </w:rPr>
        <w:t>, et al.</w:t>
      </w:r>
      <w:r w:rsidRPr="0062531D">
        <w:rPr>
          <w:noProof/>
        </w:rPr>
        <w:t xml:space="preserve"> False-Positive Plasma Genotyping Due to Clonal Hematopoiesis. </w:t>
      </w:r>
      <w:r w:rsidRPr="0062531D">
        <w:rPr>
          <w:i/>
          <w:noProof/>
        </w:rPr>
        <w:t>Clin Cancer Res</w:t>
      </w:r>
      <w:r w:rsidRPr="0062531D">
        <w:rPr>
          <w:noProof/>
        </w:rPr>
        <w:t xml:space="preserve"> </w:t>
      </w:r>
      <w:r w:rsidRPr="0062531D">
        <w:rPr>
          <w:b/>
          <w:noProof/>
        </w:rPr>
        <w:t>24</w:t>
      </w:r>
      <w:r w:rsidRPr="0062531D">
        <w:rPr>
          <w:noProof/>
        </w:rPr>
        <w:t>, 4437-4443 (2018).</w:t>
      </w:r>
    </w:p>
    <w:p w14:paraId="231765C5" w14:textId="77777777" w:rsidR="0062531D" w:rsidRPr="0062531D" w:rsidRDefault="0062531D" w:rsidP="0062531D">
      <w:pPr>
        <w:pStyle w:val="EndNoteBibliography"/>
        <w:ind w:left="720" w:hanging="720"/>
        <w:rPr>
          <w:noProof/>
        </w:rPr>
      </w:pPr>
      <w:r w:rsidRPr="0062531D">
        <w:rPr>
          <w:noProof/>
        </w:rPr>
        <w:lastRenderedPageBreak/>
        <w:t>28.</w:t>
      </w:r>
      <w:r w:rsidRPr="0062531D">
        <w:rPr>
          <w:noProof/>
        </w:rPr>
        <w:tab/>
        <w:t>Janku, F.</w:t>
      </w:r>
      <w:r w:rsidRPr="0062531D">
        <w:rPr>
          <w:i/>
          <w:noProof/>
        </w:rPr>
        <w:t>, et al.</w:t>
      </w:r>
      <w:r w:rsidRPr="0062531D">
        <w:rPr>
          <w:noProof/>
        </w:rPr>
        <w:t xml:space="preserve"> Development and Validation of an Ultradeep Next-Generation Sequencing Assay for Testing of Plasma Cell-Free DNA from Patients with Advanced Cancer. </w:t>
      </w:r>
      <w:r w:rsidRPr="0062531D">
        <w:rPr>
          <w:i/>
          <w:noProof/>
        </w:rPr>
        <w:t>Clin Cancer Res</w:t>
      </w:r>
      <w:r w:rsidRPr="0062531D">
        <w:rPr>
          <w:noProof/>
        </w:rPr>
        <w:t xml:space="preserve"> </w:t>
      </w:r>
      <w:r w:rsidRPr="0062531D">
        <w:rPr>
          <w:b/>
          <w:noProof/>
        </w:rPr>
        <w:t>23</w:t>
      </w:r>
      <w:r w:rsidRPr="0062531D">
        <w:rPr>
          <w:noProof/>
        </w:rPr>
        <w:t>, 5648-5656 (2017).</w:t>
      </w:r>
    </w:p>
    <w:p w14:paraId="02EA4B9C" w14:textId="77777777" w:rsidR="0062531D" w:rsidRPr="0062531D" w:rsidRDefault="0062531D" w:rsidP="0062531D">
      <w:pPr>
        <w:pStyle w:val="EndNoteBibliography"/>
        <w:ind w:left="720" w:hanging="720"/>
        <w:rPr>
          <w:noProof/>
        </w:rPr>
      </w:pPr>
      <w:r w:rsidRPr="0062531D">
        <w:rPr>
          <w:noProof/>
        </w:rPr>
        <w:t>29.</w:t>
      </w:r>
      <w:r w:rsidRPr="0062531D">
        <w:rPr>
          <w:noProof/>
        </w:rPr>
        <w:tab/>
        <w:t>Thompson, J.C.</w:t>
      </w:r>
      <w:r w:rsidRPr="0062531D">
        <w:rPr>
          <w:i/>
          <w:noProof/>
        </w:rPr>
        <w:t>, et al.</w:t>
      </w:r>
      <w:r w:rsidRPr="0062531D">
        <w:rPr>
          <w:noProof/>
        </w:rPr>
        <w:t xml:space="preserve"> Detection of Therapeutically Targetable Driver and Resistance Mutations in Lung Cancer Patients by Next-Generation Sequencing of Cell-Free Circulating Tumor DNA. </w:t>
      </w:r>
      <w:r w:rsidRPr="0062531D">
        <w:rPr>
          <w:i/>
          <w:noProof/>
        </w:rPr>
        <w:t>Clin Cancer Res</w:t>
      </w:r>
      <w:r w:rsidRPr="0062531D">
        <w:rPr>
          <w:noProof/>
        </w:rPr>
        <w:t xml:space="preserve"> </w:t>
      </w:r>
      <w:r w:rsidRPr="0062531D">
        <w:rPr>
          <w:b/>
          <w:noProof/>
        </w:rPr>
        <w:t>22</w:t>
      </w:r>
      <w:r w:rsidRPr="0062531D">
        <w:rPr>
          <w:noProof/>
        </w:rPr>
        <w:t>, 5772-5782 (2016).</w:t>
      </w:r>
    </w:p>
    <w:p w14:paraId="18719918" w14:textId="77777777" w:rsidR="0062531D" w:rsidRPr="0062531D" w:rsidRDefault="0062531D" w:rsidP="0062531D">
      <w:pPr>
        <w:pStyle w:val="EndNoteBibliography"/>
        <w:ind w:left="720" w:hanging="720"/>
        <w:rPr>
          <w:noProof/>
        </w:rPr>
      </w:pPr>
      <w:r w:rsidRPr="0062531D">
        <w:rPr>
          <w:noProof/>
        </w:rPr>
        <w:t>30.</w:t>
      </w:r>
      <w:r w:rsidRPr="0062531D">
        <w:rPr>
          <w:noProof/>
        </w:rPr>
        <w:tab/>
        <w:t>Guibert, N.</w:t>
      </w:r>
      <w:r w:rsidRPr="0062531D">
        <w:rPr>
          <w:i/>
          <w:noProof/>
        </w:rPr>
        <w:t>, et al.</w:t>
      </w:r>
      <w:r w:rsidRPr="0062531D">
        <w:rPr>
          <w:noProof/>
        </w:rPr>
        <w:t xml:space="preserve"> Amplicon-based next-generation sequencing of plasma cell-free DNA for detection of driver and resistance mutations in advanced non-small cell lung cancer. </w:t>
      </w:r>
      <w:r w:rsidRPr="0062531D">
        <w:rPr>
          <w:i/>
          <w:noProof/>
        </w:rPr>
        <w:t>Ann Oncol</w:t>
      </w:r>
      <w:r w:rsidRPr="0062531D">
        <w:rPr>
          <w:noProof/>
        </w:rPr>
        <w:t xml:space="preserve"> </w:t>
      </w:r>
      <w:r w:rsidRPr="0062531D">
        <w:rPr>
          <w:b/>
          <w:noProof/>
        </w:rPr>
        <w:t>29</w:t>
      </w:r>
      <w:r w:rsidRPr="0062531D">
        <w:rPr>
          <w:noProof/>
        </w:rPr>
        <w:t>, 1049-1055 (2018).</w:t>
      </w:r>
    </w:p>
    <w:p w14:paraId="152B41C6" w14:textId="77777777" w:rsidR="0062531D" w:rsidRPr="0062531D" w:rsidRDefault="0062531D" w:rsidP="0062531D">
      <w:pPr>
        <w:pStyle w:val="EndNoteBibliography"/>
        <w:ind w:left="720" w:hanging="720"/>
        <w:rPr>
          <w:noProof/>
        </w:rPr>
      </w:pPr>
      <w:r w:rsidRPr="0062531D">
        <w:rPr>
          <w:noProof/>
        </w:rPr>
        <w:t>31.</w:t>
      </w:r>
      <w:r w:rsidRPr="0062531D">
        <w:rPr>
          <w:noProof/>
        </w:rPr>
        <w:tab/>
        <w:t>Sacher, A.G.</w:t>
      </w:r>
      <w:r w:rsidRPr="0062531D">
        <w:rPr>
          <w:i/>
          <w:noProof/>
        </w:rPr>
        <w:t>, et al.</w:t>
      </w:r>
      <w:r w:rsidRPr="0062531D">
        <w:rPr>
          <w:noProof/>
        </w:rPr>
        <w:t xml:space="preserve"> Prospective Validation of Rapid Plasma Genotyping for the Detection of EGFR and KRAS Mutations in Advanced Lung Cancer. </w:t>
      </w:r>
      <w:r w:rsidRPr="0062531D">
        <w:rPr>
          <w:i/>
          <w:noProof/>
        </w:rPr>
        <w:t>JAMA Oncol</w:t>
      </w:r>
      <w:r w:rsidRPr="0062531D">
        <w:rPr>
          <w:noProof/>
        </w:rPr>
        <w:t xml:space="preserve"> </w:t>
      </w:r>
      <w:r w:rsidRPr="0062531D">
        <w:rPr>
          <w:b/>
          <w:noProof/>
        </w:rPr>
        <w:t>2</w:t>
      </w:r>
      <w:r w:rsidRPr="0062531D">
        <w:rPr>
          <w:noProof/>
        </w:rPr>
        <w:t>, 1014-1022 (2016).</w:t>
      </w:r>
    </w:p>
    <w:p w14:paraId="41496C65" w14:textId="77777777" w:rsidR="0062531D" w:rsidRPr="0062531D" w:rsidRDefault="0062531D" w:rsidP="0062531D">
      <w:pPr>
        <w:pStyle w:val="EndNoteBibliography"/>
        <w:ind w:left="720" w:hanging="720"/>
        <w:rPr>
          <w:noProof/>
        </w:rPr>
      </w:pPr>
      <w:r w:rsidRPr="0062531D">
        <w:rPr>
          <w:noProof/>
        </w:rPr>
        <w:t>32.</w:t>
      </w:r>
      <w:r w:rsidRPr="0062531D">
        <w:rPr>
          <w:noProof/>
        </w:rPr>
        <w:tab/>
        <w:t>Zehir, A.</w:t>
      </w:r>
      <w:r w:rsidRPr="0062531D">
        <w:rPr>
          <w:i/>
          <w:noProof/>
        </w:rPr>
        <w:t>, et al.</w:t>
      </w:r>
      <w:r w:rsidRPr="0062531D">
        <w:rPr>
          <w:noProof/>
        </w:rPr>
        <w:t xml:space="preserve"> Mutational landscape of metastatic cancer revealed from prospective clinical sequencing of 10,000 patients. </w:t>
      </w:r>
      <w:r w:rsidRPr="0062531D">
        <w:rPr>
          <w:i/>
          <w:noProof/>
        </w:rPr>
        <w:t>Nat Med</w:t>
      </w:r>
      <w:r w:rsidRPr="0062531D">
        <w:rPr>
          <w:noProof/>
        </w:rPr>
        <w:t xml:space="preserve"> </w:t>
      </w:r>
      <w:r w:rsidRPr="0062531D">
        <w:rPr>
          <w:b/>
          <w:noProof/>
        </w:rPr>
        <w:t>23</w:t>
      </w:r>
      <w:r w:rsidRPr="0062531D">
        <w:rPr>
          <w:noProof/>
        </w:rPr>
        <w:t>, 703-713 (2017).</w:t>
      </w:r>
    </w:p>
    <w:p w14:paraId="41B703E7" w14:textId="77777777" w:rsidR="0062531D" w:rsidRPr="0062531D" w:rsidRDefault="0062531D" w:rsidP="0062531D">
      <w:pPr>
        <w:pStyle w:val="EndNoteBibliography"/>
        <w:ind w:left="720" w:hanging="720"/>
        <w:rPr>
          <w:noProof/>
        </w:rPr>
      </w:pPr>
      <w:r w:rsidRPr="0062531D">
        <w:rPr>
          <w:noProof/>
        </w:rPr>
        <w:t>33.</w:t>
      </w:r>
      <w:r w:rsidRPr="0062531D">
        <w:rPr>
          <w:noProof/>
        </w:rPr>
        <w:tab/>
        <w:t>Cheng, D.T.</w:t>
      </w:r>
      <w:r w:rsidRPr="0062531D">
        <w:rPr>
          <w:i/>
          <w:noProof/>
        </w:rPr>
        <w:t>, et al.</w:t>
      </w:r>
      <w:r w:rsidRPr="0062531D">
        <w:rPr>
          <w:noProof/>
        </w:rPr>
        <w:t xml:space="preserve"> Memorial Sloan Kettering-Integrated Mutation Profiling of Actionable Cancer Targets (MSK-IMPACT): A Hybridization Capture-Based Next-Generation Sequencing Clinical Assay for Solid Tumor Molecular Oncology. </w:t>
      </w:r>
      <w:r w:rsidRPr="0062531D">
        <w:rPr>
          <w:i/>
          <w:noProof/>
        </w:rPr>
        <w:t>J Mol Diagn</w:t>
      </w:r>
      <w:r w:rsidRPr="0062531D">
        <w:rPr>
          <w:noProof/>
        </w:rPr>
        <w:t xml:space="preserve"> </w:t>
      </w:r>
      <w:r w:rsidRPr="0062531D">
        <w:rPr>
          <w:b/>
          <w:noProof/>
        </w:rPr>
        <w:t>17</w:t>
      </w:r>
      <w:r w:rsidRPr="0062531D">
        <w:rPr>
          <w:noProof/>
        </w:rPr>
        <w:t>, 251-264 (2015).</w:t>
      </w:r>
    </w:p>
    <w:p w14:paraId="2756E564" w14:textId="77777777" w:rsidR="0062531D" w:rsidRPr="0062531D" w:rsidRDefault="0062531D" w:rsidP="0062531D">
      <w:pPr>
        <w:pStyle w:val="EndNoteBibliography"/>
        <w:ind w:left="720" w:hanging="720"/>
        <w:rPr>
          <w:noProof/>
        </w:rPr>
      </w:pPr>
      <w:r w:rsidRPr="0062531D">
        <w:rPr>
          <w:noProof/>
        </w:rPr>
        <w:t>34.</w:t>
      </w:r>
      <w:r w:rsidRPr="0062531D">
        <w:rPr>
          <w:noProof/>
        </w:rPr>
        <w:tab/>
        <w:t>Razavi, P.</w:t>
      </w:r>
      <w:r w:rsidRPr="0062531D">
        <w:rPr>
          <w:i/>
          <w:noProof/>
        </w:rPr>
        <w:t>, et al.</w:t>
      </w:r>
      <w:r w:rsidRPr="0062531D">
        <w:rPr>
          <w:noProof/>
        </w:rPr>
        <w:t xml:space="preserve"> The Genomic Landscape of Endocrine-Resistant Advanced Breast Cancers. </w:t>
      </w:r>
      <w:r w:rsidRPr="0062531D">
        <w:rPr>
          <w:i/>
          <w:noProof/>
        </w:rPr>
        <w:t>Cancer Cell</w:t>
      </w:r>
      <w:r w:rsidRPr="0062531D">
        <w:rPr>
          <w:noProof/>
        </w:rPr>
        <w:t xml:space="preserve"> </w:t>
      </w:r>
      <w:r w:rsidRPr="0062531D">
        <w:rPr>
          <w:b/>
          <w:noProof/>
        </w:rPr>
        <w:t>34</w:t>
      </w:r>
      <w:r w:rsidRPr="0062531D">
        <w:rPr>
          <w:noProof/>
        </w:rPr>
        <w:t>, 427-438 e426 (2018).</w:t>
      </w:r>
    </w:p>
    <w:p w14:paraId="79A0E0EA" w14:textId="77777777" w:rsidR="0062531D" w:rsidRPr="0062531D" w:rsidRDefault="0062531D" w:rsidP="0062531D">
      <w:pPr>
        <w:pStyle w:val="EndNoteBibliography"/>
        <w:ind w:left="720" w:hanging="720"/>
        <w:rPr>
          <w:noProof/>
        </w:rPr>
      </w:pPr>
      <w:r w:rsidRPr="0062531D">
        <w:rPr>
          <w:noProof/>
        </w:rPr>
        <w:t>35.</w:t>
      </w:r>
      <w:r w:rsidRPr="0062531D">
        <w:rPr>
          <w:noProof/>
        </w:rPr>
        <w:tab/>
        <w:t>Khagi, Y.</w:t>
      </w:r>
      <w:r w:rsidRPr="0062531D">
        <w:rPr>
          <w:i/>
          <w:noProof/>
        </w:rPr>
        <w:t>, et al.</w:t>
      </w:r>
      <w:r w:rsidRPr="0062531D">
        <w:rPr>
          <w:noProof/>
        </w:rPr>
        <w:t xml:space="preserve"> Hypermutated Circulating Tumor DNA: Correlation with Response to Checkpoint Inhibitor-Based Immunotherapy. </w:t>
      </w:r>
      <w:r w:rsidRPr="0062531D">
        <w:rPr>
          <w:i/>
          <w:noProof/>
        </w:rPr>
        <w:t>Clin Cancer Res</w:t>
      </w:r>
      <w:r w:rsidRPr="0062531D">
        <w:rPr>
          <w:noProof/>
        </w:rPr>
        <w:t xml:space="preserve"> </w:t>
      </w:r>
      <w:r w:rsidRPr="0062531D">
        <w:rPr>
          <w:b/>
          <w:noProof/>
        </w:rPr>
        <w:t>23</w:t>
      </w:r>
      <w:r w:rsidRPr="0062531D">
        <w:rPr>
          <w:noProof/>
        </w:rPr>
        <w:t>, 5729-5736 (2017).</w:t>
      </w:r>
    </w:p>
    <w:p w14:paraId="7F413089" w14:textId="77777777" w:rsidR="0062531D" w:rsidRPr="0062531D" w:rsidRDefault="0062531D" w:rsidP="0062531D">
      <w:pPr>
        <w:pStyle w:val="EndNoteBibliography"/>
        <w:ind w:left="720" w:hanging="720"/>
        <w:rPr>
          <w:noProof/>
        </w:rPr>
      </w:pPr>
      <w:r w:rsidRPr="0062531D">
        <w:rPr>
          <w:noProof/>
        </w:rPr>
        <w:t>36.</w:t>
      </w:r>
      <w:r w:rsidRPr="0062531D">
        <w:rPr>
          <w:noProof/>
        </w:rPr>
        <w:tab/>
        <w:t>Clark, T.A.</w:t>
      </w:r>
      <w:r w:rsidRPr="0062531D">
        <w:rPr>
          <w:i/>
          <w:noProof/>
        </w:rPr>
        <w:t>, et al.</w:t>
      </w:r>
      <w:r w:rsidRPr="0062531D">
        <w:rPr>
          <w:noProof/>
        </w:rPr>
        <w:t xml:space="preserve"> Analytical Validation of a Hybrid Capture-Based Next-Generation Sequencing Clinical Assay for Genomic Profiling of Cell-Free Circulating Tumor DNA. </w:t>
      </w:r>
      <w:r w:rsidRPr="0062531D">
        <w:rPr>
          <w:i/>
          <w:noProof/>
        </w:rPr>
        <w:t>J Mol Diagn</w:t>
      </w:r>
      <w:r w:rsidRPr="0062531D">
        <w:rPr>
          <w:noProof/>
        </w:rPr>
        <w:t xml:space="preserve"> </w:t>
      </w:r>
      <w:r w:rsidRPr="0062531D">
        <w:rPr>
          <w:b/>
          <w:noProof/>
        </w:rPr>
        <w:t>20</w:t>
      </w:r>
      <w:r w:rsidRPr="0062531D">
        <w:rPr>
          <w:noProof/>
        </w:rPr>
        <w:t>, 686-702 (2018).</w:t>
      </w:r>
    </w:p>
    <w:p w14:paraId="4A50E57B" w14:textId="77777777" w:rsidR="0062531D" w:rsidRPr="0062531D" w:rsidRDefault="0062531D" w:rsidP="0062531D">
      <w:pPr>
        <w:pStyle w:val="EndNoteBibliography"/>
        <w:ind w:left="720" w:hanging="720"/>
        <w:rPr>
          <w:noProof/>
        </w:rPr>
      </w:pPr>
      <w:r w:rsidRPr="0062531D">
        <w:rPr>
          <w:noProof/>
        </w:rPr>
        <w:t>37.</w:t>
      </w:r>
      <w:r w:rsidRPr="0062531D">
        <w:rPr>
          <w:noProof/>
        </w:rPr>
        <w:tab/>
        <w:t>Alexandrov, L.B.</w:t>
      </w:r>
      <w:r w:rsidRPr="0062531D">
        <w:rPr>
          <w:i/>
          <w:noProof/>
        </w:rPr>
        <w:t>, et al.</w:t>
      </w:r>
      <w:r w:rsidRPr="0062531D">
        <w:rPr>
          <w:noProof/>
        </w:rPr>
        <w:t xml:space="preserve"> Signatures of mutational processes in human cancer. </w:t>
      </w:r>
      <w:r w:rsidRPr="0062531D">
        <w:rPr>
          <w:i/>
          <w:noProof/>
        </w:rPr>
        <w:t>Nature</w:t>
      </w:r>
      <w:r w:rsidRPr="0062531D">
        <w:rPr>
          <w:noProof/>
        </w:rPr>
        <w:t xml:space="preserve"> </w:t>
      </w:r>
      <w:r w:rsidRPr="0062531D">
        <w:rPr>
          <w:b/>
          <w:noProof/>
        </w:rPr>
        <w:t>500</w:t>
      </w:r>
      <w:r w:rsidRPr="0062531D">
        <w:rPr>
          <w:noProof/>
        </w:rPr>
        <w:t>, 415-421 (2013).</w:t>
      </w:r>
    </w:p>
    <w:p w14:paraId="452BE0DE" w14:textId="77777777" w:rsidR="0062531D" w:rsidRPr="0062531D" w:rsidRDefault="0062531D" w:rsidP="0062531D">
      <w:pPr>
        <w:pStyle w:val="EndNoteBibliography"/>
        <w:ind w:left="720" w:hanging="720"/>
        <w:rPr>
          <w:noProof/>
        </w:rPr>
      </w:pPr>
      <w:r w:rsidRPr="0062531D">
        <w:rPr>
          <w:noProof/>
        </w:rPr>
        <w:t>38.</w:t>
      </w:r>
      <w:r w:rsidRPr="0062531D">
        <w:rPr>
          <w:noProof/>
        </w:rPr>
        <w:tab/>
        <w:t>Nik-Zainal, S.</w:t>
      </w:r>
      <w:r w:rsidRPr="0062531D">
        <w:rPr>
          <w:i/>
          <w:noProof/>
        </w:rPr>
        <w:t>, et al.</w:t>
      </w:r>
      <w:r w:rsidRPr="0062531D">
        <w:rPr>
          <w:noProof/>
        </w:rPr>
        <w:t xml:space="preserve"> Landscape of somatic mutations in 560 breast cancer whole-genome sequences. </w:t>
      </w:r>
      <w:r w:rsidRPr="0062531D">
        <w:rPr>
          <w:i/>
          <w:noProof/>
        </w:rPr>
        <w:t>Nature</w:t>
      </w:r>
      <w:r w:rsidRPr="0062531D">
        <w:rPr>
          <w:noProof/>
        </w:rPr>
        <w:t xml:space="preserve"> </w:t>
      </w:r>
      <w:r w:rsidRPr="0062531D">
        <w:rPr>
          <w:b/>
          <w:noProof/>
        </w:rPr>
        <w:t>534</w:t>
      </w:r>
      <w:r w:rsidRPr="0062531D">
        <w:rPr>
          <w:noProof/>
        </w:rPr>
        <w:t>, 47-54 (2016).</w:t>
      </w:r>
    </w:p>
    <w:p w14:paraId="2CB12731" w14:textId="77777777" w:rsidR="0062531D" w:rsidRPr="0062531D" w:rsidRDefault="0062531D" w:rsidP="0062531D">
      <w:pPr>
        <w:pStyle w:val="EndNoteBibliography"/>
        <w:ind w:left="720" w:hanging="720"/>
        <w:rPr>
          <w:noProof/>
        </w:rPr>
      </w:pPr>
      <w:r w:rsidRPr="0062531D">
        <w:rPr>
          <w:noProof/>
        </w:rPr>
        <w:t>39.</w:t>
      </w:r>
      <w:r w:rsidRPr="0062531D">
        <w:rPr>
          <w:noProof/>
        </w:rPr>
        <w:tab/>
        <w:t>Niu, B.</w:t>
      </w:r>
      <w:r w:rsidRPr="0062531D">
        <w:rPr>
          <w:i/>
          <w:noProof/>
        </w:rPr>
        <w:t>, et al.</w:t>
      </w:r>
      <w:r w:rsidRPr="0062531D">
        <w:rPr>
          <w:noProof/>
        </w:rPr>
        <w:t xml:space="preserve"> MSIsensor: microsatellite instability detection using paired tumor-normal sequence data. </w:t>
      </w:r>
      <w:r w:rsidRPr="0062531D">
        <w:rPr>
          <w:i/>
          <w:noProof/>
        </w:rPr>
        <w:t>Bioinformatics</w:t>
      </w:r>
      <w:r w:rsidRPr="0062531D">
        <w:rPr>
          <w:noProof/>
        </w:rPr>
        <w:t xml:space="preserve"> </w:t>
      </w:r>
      <w:r w:rsidRPr="0062531D">
        <w:rPr>
          <w:b/>
          <w:noProof/>
        </w:rPr>
        <w:t>30</w:t>
      </w:r>
      <w:r w:rsidRPr="0062531D">
        <w:rPr>
          <w:noProof/>
        </w:rPr>
        <w:t>, 1015-1016 (2014).</w:t>
      </w:r>
    </w:p>
    <w:p w14:paraId="6745780C" w14:textId="77777777" w:rsidR="0062531D" w:rsidRPr="0062531D" w:rsidRDefault="0062531D" w:rsidP="0062531D">
      <w:pPr>
        <w:pStyle w:val="EndNoteBibliography"/>
        <w:ind w:left="720" w:hanging="720"/>
        <w:rPr>
          <w:noProof/>
        </w:rPr>
      </w:pPr>
      <w:r w:rsidRPr="0062531D">
        <w:rPr>
          <w:noProof/>
        </w:rPr>
        <w:t>40.</w:t>
      </w:r>
      <w:r w:rsidRPr="0062531D">
        <w:rPr>
          <w:noProof/>
        </w:rPr>
        <w:tab/>
        <w:t>Polak, P.</w:t>
      </w:r>
      <w:r w:rsidRPr="0062531D">
        <w:rPr>
          <w:i/>
          <w:noProof/>
        </w:rPr>
        <w:t>, et al.</w:t>
      </w:r>
      <w:r w:rsidRPr="0062531D">
        <w:rPr>
          <w:noProof/>
        </w:rPr>
        <w:t xml:space="preserve"> A mutational signature reveals alterations underlying deficient homologous recombination repair in breast cancer. </w:t>
      </w:r>
      <w:r w:rsidRPr="0062531D">
        <w:rPr>
          <w:i/>
          <w:noProof/>
        </w:rPr>
        <w:t>Nat Genet</w:t>
      </w:r>
      <w:r w:rsidRPr="0062531D">
        <w:rPr>
          <w:noProof/>
        </w:rPr>
        <w:t xml:space="preserve"> </w:t>
      </w:r>
      <w:r w:rsidRPr="0062531D">
        <w:rPr>
          <w:b/>
          <w:noProof/>
        </w:rPr>
        <w:t>49</w:t>
      </w:r>
      <w:r w:rsidRPr="0062531D">
        <w:rPr>
          <w:noProof/>
        </w:rPr>
        <w:t>, 1476-1486 (2017).</w:t>
      </w:r>
    </w:p>
    <w:p w14:paraId="787289E3" w14:textId="77777777" w:rsidR="0062531D" w:rsidRPr="0062531D" w:rsidRDefault="0062531D" w:rsidP="0062531D">
      <w:pPr>
        <w:pStyle w:val="EndNoteBibliography"/>
        <w:ind w:left="720" w:hanging="720"/>
        <w:rPr>
          <w:noProof/>
        </w:rPr>
      </w:pPr>
      <w:r w:rsidRPr="0062531D">
        <w:rPr>
          <w:noProof/>
        </w:rPr>
        <w:t>41.</w:t>
      </w:r>
      <w:r w:rsidRPr="0062531D">
        <w:rPr>
          <w:noProof/>
        </w:rPr>
        <w:tab/>
        <w:t>de Bruin, E.C.</w:t>
      </w:r>
      <w:r w:rsidRPr="0062531D">
        <w:rPr>
          <w:i/>
          <w:noProof/>
        </w:rPr>
        <w:t>, et al.</w:t>
      </w:r>
      <w:r w:rsidRPr="0062531D">
        <w:rPr>
          <w:noProof/>
        </w:rPr>
        <w:t xml:space="preserve"> Spatial and temporal diversity in genomic instability processes defines lung cancer evolution. </w:t>
      </w:r>
      <w:r w:rsidRPr="0062531D">
        <w:rPr>
          <w:i/>
          <w:noProof/>
        </w:rPr>
        <w:t>Science</w:t>
      </w:r>
      <w:r w:rsidRPr="0062531D">
        <w:rPr>
          <w:noProof/>
        </w:rPr>
        <w:t xml:space="preserve"> </w:t>
      </w:r>
      <w:r w:rsidRPr="0062531D">
        <w:rPr>
          <w:b/>
          <w:noProof/>
        </w:rPr>
        <w:t>346</w:t>
      </w:r>
      <w:r w:rsidRPr="0062531D">
        <w:rPr>
          <w:noProof/>
        </w:rPr>
        <w:t>, 251-256 (2014).</w:t>
      </w:r>
    </w:p>
    <w:p w14:paraId="4C952613" w14:textId="77777777" w:rsidR="0062531D" w:rsidRPr="0062531D" w:rsidRDefault="0062531D" w:rsidP="0062531D">
      <w:pPr>
        <w:pStyle w:val="EndNoteBibliography"/>
        <w:ind w:left="720" w:hanging="720"/>
        <w:rPr>
          <w:noProof/>
        </w:rPr>
      </w:pPr>
      <w:r w:rsidRPr="0062531D">
        <w:rPr>
          <w:noProof/>
        </w:rPr>
        <w:t>42.</w:t>
      </w:r>
      <w:r w:rsidRPr="0062531D">
        <w:rPr>
          <w:noProof/>
        </w:rPr>
        <w:tab/>
        <w:t>Le, D.T.</w:t>
      </w:r>
      <w:r w:rsidRPr="0062531D">
        <w:rPr>
          <w:i/>
          <w:noProof/>
        </w:rPr>
        <w:t>, et al.</w:t>
      </w:r>
      <w:r w:rsidRPr="0062531D">
        <w:rPr>
          <w:noProof/>
        </w:rPr>
        <w:t xml:space="preserve"> PD-1 Blockade in Tumors with Mismatch-Repair Deficiency. </w:t>
      </w:r>
      <w:r w:rsidRPr="0062531D">
        <w:rPr>
          <w:i/>
          <w:noProof/>
        </w:rPr>
        <w:t>N Engl J Med</w:t>
      </w:r>
      <w:r w:rsidRPr="0062531D">
        <w:rPr>
          <w:noProof/>
        </w:rPr>
        <w:t xml:space="preserve"> </w:t>
      </w:r>
      <w:r w:rsidRPr="0062531D">
        <w:rPr>
          <w:b/>
          <w:noProof/>
        </w:rPr>
        <w:t>372</w:t>
      </w:r>
      <w:r w:rsidRPr="0062531D">
        <w:rPr>
          <w:noProof/>
        </w:rPr>
        <w:t>, 2509-2520 (2015).</w:t>
      </w:r>
    </w:p>
    <w:p w14:paraId="6B32F289" w14:textId="77777777" w:rsidR="0062531D" w:rsidRPr="0062531D" w:rsidRDefault="0062531D" w:rsidP="0062531D">
      <w:pPr>
        <w:pStyle w:val="EndNoteBibliography"/>
        <w:ind w:left="720" w:hanging="720"/>
        <w:rPr>
          <w:noProof/>
        </w:rPr>
      </w:pPr>
      <w:r w:rsidRPr="0062531D">
        <w:rPr>
          <w:noProof/>
        </w:rPr>
        <w:t>43.</w:t>
      </w:r>
      <w:r w:rsidRPr="0062531D">
        <w:rPr>
          <w:noProof/>
        </w:rPr>
        <w:tab/>
        <w:t>Merker, J.D.</w:t>
      </w:r>
      <w:r w:rsidRPr="0062531D">
        <w:rPr>
          <w:i/>
          <w:noProof/>
        </w:rPr>
        <w:t>, et al.</w:t>
      </w:r>
      <w:r w:rsidRPr="0062531D">
        <w:rPr>
          <w:noProof/>
        </w:rPr>
        <w:t xml:space="preserve"> Circulating Tumor DNA Analysis in Patients With Cancer: American Society of Clinical Oncology and College of American Pathologists Joint Review. </w:t>
      </w:r>
      <w:r w:rsidRPr="0062531D">
        <w:rPr>
          <w:i/>
          <w:noProof/>
        </w:rPr>
        <w:t>Arch Pathol Lab Med</w:t>
      </w:r>
      <w:r w:rsidRPr="0062531D">
        <w:rPr>
          <w:noProof/>
        </w:rPr>
        <w:t xml:space="preserve"> </w:t>
      </w:r>
      <w:r w:rsidRPr="0062531D">
        <w:rPr>
          <w:b/>
          <w:noProof/>
        </w:rPr>
        <w:t>142</w:t>
      </w:r>
      <w:r w:rsidRPr="0062531D">
        <w:rPr>
          <w:noProof/>
        </w:rPr>
        <w:t>, 1242-1253 (2018).</w:t>
      </w:r>
    </w:p>
    <w:p w14:paraId="7C5ED59B" w14:textId="77777777" w:rsidR="0062531D" w:rsidRPr="0062531D" w:rsidRDefault="0062531D" w:rsidP="0062531D">
      <w:pPr>
        <w:pStyle w:val="EndNoteBibliography"/>
        <w:ind w:left="720" w:hanging="720"/>
        <w:rPr>
          <w:noProof/>
        </w:rPr>
      </w:pPr>
      <w:r w:rsidRPr="0062531D">
        <w:rPr>
          <w:noProof/>
        </w:rPr>
        <w:t>44.</w:t>
      </w:r>
      <w:r w:rsidRPr="0062531D">
        <w:rPr>
          <w:noProof/>
        </w:rPr>
        <w:tab/>
        <w:t>Cohen, J.D.</w:t>
      </w:r>
      <w:r w:rsidRPr="0062531D">
        <w:rPr>
          <w:i/>
          <w:noProof/>
        </w:rPr>
        <w:t>, et al.</w:t>
      </w:r>
      <w:r w:rsidRPr="0062531D">
        <w:rPr>
          <w:noProof/>
        </w:rPr>
        <w:t xml:space="preserve"> Detection and localization of surgically resectable cancers with a multi-analyte blood test. </w:t>
      </w:r>
      <w:r w:rsidRPr="0062531D">
        <w:rPr>
          <w:i/>
          <w:noProof/>
        </w:rPr>
        <w:t>Science</w:t>
      </w:r>
      <w:r w:rsidRPr="0062531D">
        <w:rPr>
          <w:noProof/>
        </w:rPr>
        <w:t xml:space="preserve"> </w:t>
      </w:r>
      <w:r w:rsidRPr="0062531D">
        <w:rPr>
          <w:b/>
          <w:noProof/>
        </w:rPr>
        <w:t>359</w:t>
      </w:r>
      <w:r w:rsidRPr="0062531D">
        <w:rPr>
          <w:noProof/>
        </w:rPr>
        <w:t>, 926-930 (2018).</w:t>
      </w:r>
    </w:p>
    <w:p w14:paraId="6D08FD6B" w14:textId="77777777" w:rsidR="0062531D" w:rsidRPr="0062531D" w:rsidRDefault="0062531D" w:rsidP="0062531D">
      <w:pPr>
        <w:pStyle w:val="EndNoteBibliography"/>
        <w:ind w:left="720" w:hanging="720"/>
        <w:rPr>
          <w:noProof/>
        </w:rPr>
      </w:pPr>
      <w:r w:rsidRPr="0062531D">
        <w:rPr>
          <w:noProof/>
        </w:rPr>
        <w:t>45.</w:t>
      </w:r>
      <w:r w:rsidRPr="0062531D">
        <w:rPr>
          <w:noProof/>
        </w:rPr>
        <w:tab/>
        <w:t>Schultheis, A.M.</w:t>
      </w:r>
      <w:r w:rsidRPr="0062531D">
        <w:rPr>
          <w:i/>
          <w:noProof/>
        </w:rPr>
        <w:t>, et al.</w:t>
      </w:r>
      <w:r w:rsidRPr="0062531D">
        <w:rPr>
          <w:noProof/>
        </w:rPr>
        <w:t xml:space="preserve"> Massively Parallel Sequencing-Based Clonality Analysis of Synchronous Endometrioid Endometrial and Ovarian Carcinomas. </w:t>
      </w:r>
      <w:r w:rsidRPr="0062531D">
        <w:rPr>
          <w:i/>
          <w:noProof/>
        </w:rPr>
        <w:t>J Natl Cancer Inst</w:t>
      </w:r>
      <w:r w:rsidRPr="0062531D">
        <w:rPr>
          <w:noProof/>
        </w:rPr>
        <w:t xml:space="preserve"> </w:t>
      </w:r>
      <w:r w:rsidRPr="0062531D">
        <w:rPr>
          <w:b/>
          <w:noProof/>
        </w:rPr>
        <w:t>108</w:t>
      </w:r>
      <w:r w:rsidRPr="0062531D">
        <w:rPr>
          <w:noProof/>
        </w:rPr>
        <w:t>, djv427 (2016).</w:t>
      </w:r>
    </w:p>
    <w:p w14:paraId="43B641DF" w14:textId="77777777" w:rsidR="0062531D" w:rsidRPr="0062531D" w:rsidRDefault="0062531D" w:rsidP="0062531D">
      <w:pPr>
        <w:pStyle w:val="EndNoteBibliography"/>
        <w:ind w:left="720" w:hanging="720"/>
        <w:rPr>
          <w:noProof/>
        </w:rPr>
      </w:pPr>
      <w:r w:rsidRPr="0062531D">
        <w:rPr>
          <w:noProof/>
        </w:rPr>
        <w:t>46.</w:t>
      </w:r>
      <w:r w:rsidRPr="0062531D">
        <w:rPr>
          <w:noProof/>
        </w:rPr>
        <w:tab/>
        <w:t>Hsu, J.I.</w:t>
      </w:r>
      <w:r w:rsidRPr="0062531D">
        <w:rPr>
          <w:i/>
          <w:noProof/>
        </w:rPr>
        <w:t>, et al.</w:t>
      </w:r>
      <w:r w:rsidRPr="0062531D">
        <w:rPr>
          <w:noProof/>
        </w:rPr>
        <w:t xml:space="preserve"> PPM1D Mutations Drive Clonal Hematopoiesis in Response to Cytotoxic Chemotherapy. </w:t>
      </w:r>
      <w:r w:rsidRPr="0062531D">
        <w:rPr>
          <w:i/>
          <w:noProof/>
        </w:rPr>
        <w:t>Cell Stem Cell</w:t>
      </w:r>
      <w:r w:rsidRPr="0062531D">
        <w:rPr>
          <w:noProof/>
        </w:rPr>
        <w:t xml:space="preserve"> </w:t>
      </w:r>
      <w:r w:rsidRPr="0062531D">
        <w:rPr>
          <w:b/>
          <w:noProof/>
        </w:rPr>
        <w:t>23</w:t>
      </w:r>
      <w:r w:rsidRPr="0062531D">
        <w:rPr>
          <w:noProof/>
        </w:rPr>
        <w:t>, 700-713 e706 (2018).</w:t>
      </w:r>
    </w:p>
    <w:p w14:paraId="10F370D1" w14:textId="77777777" w:rsidR="0062531D" w:rsidRPr="0062531D" w:rsidRDefault="0062531D" w:rsidP="0062531D">
      <w:pPr>
        <w:pStyle w:val="EndNoteBibliography"/>
        <w:ind w:left="720" w:hanging="720"/>
        <w:rPr>
          <w:noProof/>
        </w:rPr>
      </w:pPr>
      <w:r w:rsidRPr="0062531D">
        <w:rPr>
          <w:noProof/>
        </w:rPr>
        <w:t>47.</w:t>
      </w:r>
      <w:r w:rsidRPr="0062531D">
        <w:rPr>
          <w:noProof/>
        </w:rPr>
        <w:tab/>
        <w:t>Bettegowda, C.</w:t>
      </w:r>
      <w:r w:rsidRPr="0062531D">
        <w:rPr>
          <w:i/>
          <w:noProof/>
        </w:rPr>
        <w:t>, et al.</w:t>
      </w:r>
      <w:r w:rsidRPr="0062531D">
        <w:rPr>
          <w:noProof/>
        </w:rPr>
        <w:t xml:space="preserve"> Detection of circulating tumor DNA in early- and late-stage human malignancies. </w:t>
      </w:r>
      <w:r w:rsidRPr="0062531D">
        <w:rPr>
          <w:i/>
          <w:noProof/>
        </w:rPr>
        <w:t>Sci Transl Med</w:t>
      </w:r>
      <w:r w:rsidRPr="0062531D">
        <w:rPr>
          <w:noProof/>
        </w:rPr>
        <w:t xml:space="preserve"> </w:t>
      </w:r>
      <w:r w:rsidRPr="0062531D">
        <w:rPr>
          <w:b/>
          <w:noProof/>
        </w:rPr>
        <w:t>6</w:t>
      </w:r>
      <w:r w:rsidRPr="0062531D">
        <w:rPr>
          <w:noProof/>
        </w:rPr>
        <w:t>, 224ra224 (2014).</w:t>
      </w:r>
    </w:p>
    <w:p w14:paraId="6C7F4B80" w14:textId="77777777" w:rsidR="0062531D" w:rsidRPr="0062531D" w:rsidRDefault="0062531D" w:rsidP="0062531D">
      <w:pPr>
        <w:pStyle w:val="EndNoteBibliography"/>
        <w:ind w:left="720" w:hanging="720"/>
        <w:rPr>
          <w:noProof/>
        </w:rPr>
      </w:pPr>
      <w:r w:rsidRPr="0062531D">
        <w:rPr>
          <w:noProof/>
        </w:rPr>
        <w:t>48.</w:t>
      </w:r>
      <w:r w:rsidRPr="0062531D">
        <w:rPr>
          <w:noProof/>
        </w:rPr>
        <w:tab/>
        <w:t>Dawson, S.J.</w:t>
      </w:r>
      <w:r w:rsidRPr="0062531D">
        <w:rPr>
          <w:i/>
          <w:noProof/>
        </w:rPr>
        <w:t>, et al.</w:t>
      </w:r>
      <w:r w:rsidRPr="0062531D">
        <w:rPr>
          <w:noProof/>
        </w:rPr>
        <w:t xml:space="preserve"> Analysis of circulating tumor DNA to monitor metastatic breast cancer. </w:t>
      </w:r>
      <w:r w:rsidRPr="0062531D">
        <w:rPr>
          <w:i/>
          <w:noProof/>
        </w:rPr>
        <w:t>N Engl J Med</w:t>
      </w:r>
      <w:r w:rsidRPr="0062531D">
        <w:rPr>
          <w:noProof/>
        </w:rPr>
        <w:t xml:space="preserve"> </w:t>
      </w:r>
      <w:r w:rsidRPr="0062531D">
        <w:rPr>
          <w:b/>
          <w:noProof/>
        </w:rPr>
        <w:t>368</w:t>
      </w:r>
      <w:r w:rsidRPr="0062531D">
        <w:rPr>
          <w:noProof/>
        </w:rPr>
        <w:t>, 1199-1209 (2013).</w:t>
      </w:r>
    </w:p>
    <w:p w14:paraId="2EBB42E8" w14:textId="77777777" w:rsidR="0062531D" w:rsidRPr="0062531D" w:rsidRDefault="0062531D" w:rsidP="0062531D">
      <w:pPr>
        <w:pStyle w:val="EndNoteBibliography"/>
        <w:ind w:left="720" w:hanging="720"/>
        <w:rPr>
          <w:noProof/>
        </w:rPr>
      </w:pPr>
      <w:r w:rsidRPr="0062531D">
        <w:rPr>
          <w:noProof/>
        </w:rPr>
        <w:t>49.</w:t>
      </w:r>
      <w:r w:rsidRPr="0062531D">
        <w:rPr>
          <w:noProof/>
        </w:rPr>
        <w:tab/>
        <w:t>Chabon, J.J.</w:t>
      </w:r>
      <w:r w:rsidRPr="0062531D">
        <w:rPr>
          <w:i/>
          <w:noProof/>
        </w:rPr>
        <w:t>, et al.</w:t>
      </w:r>
      <w:r w:rsidRPr="0062531D">
        <w:rPr>
          <w:noProof/>
        </w:rPr>
        <w:t xml:space="preserve"> Circulating tumour DNA profiling reveals heterogeneity of EGFR inhibitor resistance mechanisms in lung cancer patients. </w:t>
      </w:r>
      <w:r w:rsidRPr="0062531D">
        <w:rPr>
          <w:i/>
          <w:noProof/>
        </w:rPr>
        <w:t>Nat Commun</w:t>
      </w:r>
      <w:r w:rsidRPr="0062531D">
        <w:rPr>
          <w:noProof/>
        </w:rPr>
        <w:t xml:space="preserve"> </w:t>
      </w:r>
      <w:r w:rsidRPr="0062531D">
        <w:rPr>
          <w:b/>
          <w:noProof/>
        </w:rPr>
        <w:t>7</w:t>
      </w:r>
      <w:r w:rsidRPr="0062531D">
        <w:rPr>
          <w:noProof/>
        </w:rPr>
        <w:t>, 11815 (2016).</w:t>
      </w:r>
    </w:p>
    <w:p w14:paraId="3B02F567" w14:textId="77777777" w:rsidR="0062531D" w:rsidRPr="0062531D" w:rsidRDefault="0062531D" w:rsidP="0062531D">
      <w:pPr>
        <w:pStyle w:val="EndNoteBibliography"/>
        <w:ind w:left="720" w:hanging="720"/>
        <w:rPr>
          <w:noProof/>
        </w:rPr>
      </w:pPr>
      <w:r w:rsidRPr="0062531D">
        <w:rPr>
          <w:noProof/>
        </w:rPr>
        <w:t>50.</w:t>
      </w:r>
      <w:r w:rsidRPr="0062531D">
        <w:rPr>
          <w:noProof/>
        </w:rPr>
        <w:tab/>
        <w:t xml:space="preserve">Young, A.L., Challen, G.A., Birmann, B.M. &amp; Druley, T.E. Clonal haematopoiesis harbouring AML-associated mutations is ubiquitous in healthy adults. </w:t>
      </w:r>
      <w:r w:rsidRPr="0062531D">
        <w:rPr>
          <w:i/>
          <w:noProof/>
        </w:rPr>
        <w:t>Nat Commun</w:t>
      </w:r>
      <w:r w:rsidRPr="0062531D">
        <w:rPr>
          <w:noProof/>
        </w:rPr>
        <w:t xml:space="preserve"> </w:t>
      </w:r>
      <w:r w:rsidRPr="0062531D">
        <w:rPr>
          <w:b/>
          <w:noProof/>
        </w:rPr>
        <w:t>7</w:t>
      </w:r>
      <w:r w:rsidRPr="0062531D">
        <w:rPr>
          <w:noProof/>
        </w:rPr>
        <w:t>, 12484 (2016).</w:t>
      </w:r>
    </w:p>
    <w:p w14:paraId="0E9CE8B6" w14:textId="77777777" w:rsidR="0062531D" w:rsidRPr="0062531D" w:rsidRDefault="0062531D" w:rsidP="0062531D">
      <w:pPr>
        <w:pStyle w:val="EndNoteBibliography"/>
        <w:ind w:left="720" w:hanging="720"/>
        <w:rPr>
          <w:noProof/>
        </w:rPr>
      </w:pPr>
      <w:r w:rsidRPr="0062531D">
        <w:rPr>
          <w:noProof/>
        </w:rPr>
        <w:t>51.</w:t>
      </w:r>
      <w:r w:rsidRPr="0062531D">
        <w:rPr>
          <w:noProof/>
        </w:rPr>
        <w:tab/>
        <w:t>Swanton, C.</w:t>
      </w:r>
      <w:r w:rsidRPr="0062531D">
        <w:rPr>
          <w:i/>
          <w:noProof/>
        </w:rPr>
        <w:t>, et al.</w:t>
      </w:r>
      <w:r w:rsidRPr="0062531D">
        <w:rPr>
          <w:noProof/>
        </w:rPr>
        <w:t xml:space="preserve"> Prevalence of clonal hematopoiesis of indeterminate potential (CHIP) measured by an ultra-sensitive sequencing assay: Exploratory analysis of the Circulating Cancer Genome Atlas (CCGA) study. </w:t>
      </w:r>
      <w:r w:rsidRPr="0062531D">
        <w:rPr>
          <w:i/>
          <w:noProof/>
        </w:rPr>
        <w:t>J Clin Oncol</w:t>
      </w:r>
      <w:r w:rsidRPr="0062531D">
        <w:rPr>
          <w:noProof/>
        </w:rPr>
        <w:t xml:space="preserve"> </w:t>
      </w:r>
      <w:r w:rsidRPr="0062531D">
        <w:rPr>
          <w:b/>
          <w:noProof/>
        </w:rPr>
        <w:t>36</w:t>
      </w:r>
      <w:r w:rsidRPr="0062531D">
        <w:rPr>
          <w:noProof/>
        </w:rPr>
        <w:t>(2018).</w:t>
      </w:r>
    </w:p>
    <w:p w14:paraId="6E677D16" w14:textId="77777777" w:rsidR="0062531D" w:rsidRPr="0062531D" w:rsidRDefault="0062531D" w:rsidP="0062531D">
      <w:pPr>
        <w:pStyle w:val="EndNoteBibliography"/>
        <w:ind w:left="720" w:hanging="720"/>
        <w:rPr>
          <w:noProof/>
        </w:rPr>
      </w:pPr>
      <w:r w:rsidRPr="0062531D">
        <w:rPr>
          <w:noProof/>
        </w:rPr>
        <w:t>52.</w:t>
      </w:r>
      <w:r w:rsidRPr="0062531D">
        <w:rPr>
          <w:noProof/>
        </w:rPr>
        <w:tab/>
        <w:t>Mansukhani, S.</w:t>
      </w:r>
      <w:r w:rsidRPr="0062531D">
        <w:rPr>
          <w:i/>
          <w:noProof/>
        </w:rPr>
        <w:t>, et al.</w:t>
      </w:r>
      <w:r w:rsidRPr="0062531D">
        <w:rPr>
          <w:noProof/>
        </w:rPr>
        <w:t xml:space="preserve"> Ultra-Sensitive Mutation Detection and Genome-Wide DNA Copy Number Reconstruction by Error-Corrected Circulating Tumor DNA Sequencing. </w:t>
      </w:r>
      <w:r w:rsidRPr="0062531D">
        <w:rPr>
          <w:i/>
          <w:noProof/>
        </w:rPr>
        <w:t>Clin Chem</w:t>
      </w:r>
      <w:r w:rsidRPr="0062531D">
        <w:rPr>
          <w:noProof/>
        </w:rPr>
        <w:t xml:space="preserve"> (2018).</w:t>
      </w:r>
    </w:p>
    <w:p w14:paraId="2F097D76" w14:textId="77777777" w:rsidR="0062531D" w:rsidRPr="0062531D" w:rsidRDefault="0062531D" w:rsidP="0062531D">
      <w:pPr>
        <w:pStyle w:val="EndNoteBibliography"/>
        <w:ind w:left="720" w:hanging="720"/>
        <w:rPr>
          <w:noProof/>
        </w:rPr>
      </w:pPr>
      <w:r w:rsidRPr="0062531D">
        <w:rPr>
          <w:noProof/>
        </w:rPr>
        <w:t>53.</w:t>
      </w:r>
      <w:r w:rsidRPr="0062531D">
        <w:rPr>
          <w:noProof/>
        </w:rPr>
        <w:tab/>
        <w:t xml:space="preserve">Shen, R. &amp; Seshan, V.E. FACETS: allele-specific copy number and clonal heterogeneity analysis tool for high-throughput DNA sequencing. </w:t>
      </w:r>
      <w:r w:rsidRPr="0062531D">
        <w:rPr>
          <w:i/>
          <w:noProof/>
        </w:rPr>
        <w:t>Nucleic Acids Res</w:t>
      </w:r>
      <w:r w:rsidRPr="0062531D">
        <w:rPr>
          <w:noProof/>
        </w:rPr>
        <w:t xml:space="preserve"> </w:t>
      </w:r>
      <w:r w:rsidRPr="0062531D">
        <w:rPr>
          <w:b/>
          <w:noProof/>
        </w:rPr>
        <w:t>44</w:t>
      </w:r>
      <w:r w:rsidRPr="0062531D">
        <w:rPr>
          <w:noProof/>
        </w:rPr>
        <w:t>, e131 (2016).</w:t>
      </w:r>
    </w:p>
    <w:p w14:paraId="2E42D46A" w14:textId="77777777" w:rsidR="0062531D" w:rsidRPr="0062531D" w:rsidRDefault="0062531D" w:rsidP="0062531D">
      <w:pPr>
        <w:pStyle w:val="EndNoteBibliography"/>
        <w:ind w:left="720" w:hanging="720"/>
        <w:rPr>
          <w:noProof/>
        </w:rPr>
      </w:pPr>
      <w:r w:rsidRPr="0062531D">
        <w:rPr>
          <w:noProof/>
        </w:rPr>
        <w:lastRenderedPageBreak/>
        <w:t>54.</w:t>
      </w:r>
      <w:r w:rsidRPr="0062531D">
        <w:rPr>
          <w:noProof/>
        </w:rPr>
        <w:tab/>
        <w:t>Carter, S.L.</w:t>
      </w:r>
      <w:r w:rsidRPr="0062531D">
        <w:rPr>
          <w:i/>
          <w:noProof/>
        </w:rPr>
        <w:t>, et al.</w:t>
      </w:r>
      <w:r w:rsidRPr="0062531D">
        <w:rPr>
          <w:noProof/>
        </w:rPr>
        <w:t xml:space="preserve"> Absolute quantification of somatic DNA alterations in human cancer. </w:t>
      </w:r>
      <w:r w:rsidRPr="0062531D">
        <w:rPr>
          <w:i/>
          <w:noProof/>
        </w:rPr>
        <w:t>Nat Biotechnol</w:t>
      </w:r>
      <w:r w:rsidRPr="0062531D">
        <w:rPr>
          <w:noProof/>
        </w:rPr>
        <w:t xml:space="preserve"> </w:t>
      </w:r>
      <w:r w:rsidRPr="0062531D">
        <w:rPr>
          <w:b/>
          <w:noProof/>
        </w:rPr>
        <w:t>30</w:t>
      </w:r>
      <w:r w:rsidRPr="0062531D">
        <w:rPr>
          <w:noProof/>
        </w:rPr>
        <w:t>, 413-421 (2012).</w:t>
      </w:r>
    </w:p>
    <w:p w14:paraId="092871BE" w14:textId="77777777" w:rsidR="0062531D" w:rsidRPr="0062531D" w:rsidRDefault="0062531D" w:rsidP="0062531D">
      <w:pPr>
        <w:pStyle w:val="EndNoteBibliography"/>
        <w:ind w:left="720" w:hanging="720"/>
        <w:rPr>
          <w:noProof/>
        </w:rPr>
      </w:pPr>
      <w:r w:rsidRPr="0062531D">
        <w:rPr>
          <w:noProof/>
        </w:rPr>
        <w:t>55.</w:t>
      </w:r>
      <w:r w:rsidRPr="0062531D">
        <w:rPr>
          <w:noProof/>
        </w:rPr>
        <w:tab/>
        <w:t xml:space="preserve">Rosenthal, R., McGranahan, N., Herrero, J., Taylor, B.S. &amp; Swanton, C. DeconstructSigs: delineating mutational processes in single tumors distinguishes DNA repair deficiencies and patterns of carcinoma evolution. </w:t>
      </w:r>
      <w:r w:rsidRPr="0062531D">
        <w:rPr>
          <w:i/>
          <w:noProof/>
        </w:rPr>
        <w:t>Genome Biol</w:t>
      </w:r>
      <w:r w:rsidRPr="0062531D">
        <w:rPr>
          <w:noProof/>
        </w:rPr>
        <w:t xml:space="preserve"> </w:t>
      </w:r>
      <w:r w:rsidRPr="0062531D">
        <w:rPr>
          <w:b/>
          <w:noProof/>
        </w:rPr>
        <w:t>17</w:t>
      </w:r>
      <w:r w:rsidRPr="0062531D">
        <w:rPr>
          <w:noProof/>
        </w:rPr>
        <w:t>, 31 (2016).</w:t>
      </w:r>
    </w:p>
    <w:p w14:paraId="0A280768" w14:textId="77777777" w:rsidR="0062531D" w:rsidRPr="0062531D" w:rsidRDefault="0062531D" w:rsidP="0062531D">
      <w:pPr>
        <w:pStyle w:val="EndNoteBibliography"/>
        <w:ind w:left="720" w:hanging="720"/>
        <w:rPr>
          <w:noProof/>
        </w:rPr>
      </w:pPr>
      <w:r w:rsidRPr="0062531D">
        <w:rPr>
          <w:noProof/>
        </w:rPr>
        <w:t>56.</w:t>
      </w:r>
      <w:r w:rsidRPr="0062531D">
        <w:rPr>
          <w:noProof/>
        </w:rPr>
        <w:tab/>
        <w:t>Kandoth, C.</w:t>
      </w:r>
      <w:r w:rsidRPr="0062531D">
        <w:rPr>
          <w:i/>
          <w:noProof/>
        </w:rPr>
        <w:t>, et al.</w:t>
      </w:r>
      <w:r w:rsidRPr="0062531D">
        <w:rPr>
          <w:noProof/>
        </w:rPr>
        <w:t xml:space="preserve"> Mutational landscape and significance across 12 major cancer types. </w:t>
      </w:r>
      <w:r w:rsidRPr="0062531D">
        <w:rPr>
          <w:i/>
          <w:noProof/>
        </w:rPr>
        <w:t>Nature</w:t>
      </w:r>
      <w:r w:rsidRPr="0062531D">
        <w:rPr>
          <w:noProof/>
        </w:rPr>
        <w:t xml:space="preserve"> </w:t>
      </w:r>
      <w:r w:rsidRPr="0062531D">
        <w:rPr>
          <w:b/>
          <w:noProof/>
        </w:rPr>
        <w:t>502</w:t>
      </w:r>
      <w:r w:rsidRPr="0062531D">
        <w:rPr>
          <w:noProof/>
        </w:rPr>
        <w:t>, 333-339 (2013).</w:t>
      </w:r>
    </w:p>
    <w:p w14:paraId="649852FF" w14:textId="77777777" w:rsidR="0062531D" w:rsidRPr="0062531D" w:rsidRDefault="0062531D" w:rsidP="0062531D">
      <w:pPr>
        <w:pStyle w:val="EndNoteBibliography"/>
        <w:ind w:left="720" w:hanging="720"/>
        <w:rPr>
          <w:noProof/>
        </w:rPr>
      </w:pPr>
      <w:r w:rsidRPr="0062531D">
        <w:rPr>
          <w:noProof/>
        </w:rPr>
        <w:t>57.</w:t>
      </w:r>
      <w:r w:rsidRPr="0062531D">
        <w:rPr>
          <w:noProof/>
        </w:rPr>
        <w:tab/>
        <w:t>Chang, M.T.</w:t>
      </w:r>
      <w:r w:rsidRPr="0062531D">
        <w:rPr>
          <w:i/>
          <w:noProof/>
        </w:rPr>
        <w:t>, et al.</w:t>
      </w:r>
      <w:r w:rsidRPr="0062531D">
        <w:rPr>
          <w:noProof/>
        </w:rPr>
        <w:t xml:space="preserve"> Accelerating Discovery of Functional Mutant Alleles in Cancer. </w:t>
      </w:r>
      <w:r w:rsidRPr="0062531D">
        <w:rPr>
          <w:i/>
          <w:noProof/>
        </w:rPr>
        <w:t>Cancer Discov</w:t>
      </w:r>
      <w:r w:rsidRPr="0062531D">
        <w:rPr>
          <w:noProof/>
        </w:rPr>
        <w:t xml:space="preserve"> </w:t>
      </w:r>
      <w:r w:rsidRPr="0062531D">
        <w:rPr>
          <w:b/>
          <w:noProof/>
        </w:rPr>
        <w:t>8</w:t>
      </w:r>
      <w:r w:rsidRPr="0062531D">
        <w:rPr>
          <w:noProof/>
        </w:rPr>
        <w:t>, 174-183 (2018).</w:t>
      </w:r>
    </w:p>
    <w:p w14:paraId="18334243" w14:textId="77777777" w:rsidR="0062531D" w:rsidRPr="0062531D" w:rsidRDefault="0062531D" w:rsidP="0062531D">
      <w:pPr>
        <w:pStyle w:val="EndNoteBibliography"/>
        <w:ind w:left="720" w:hanging="720"/>
        <w:rPr>
          <w:noProof/>
        </w:rPr>
      </w:pPr>
      <w:r w:rsidRPr="0062531D">
        <w:rPr>
          <w:noProof/>
        </w:rPr>
        <w:t>58.</w:t>
      </w:r>
      <w:r w:rsidRPr="0062531D">
        <w:rPr>
          <w:noProof/>
        </w:rPr>
        <w:tab/>
        <w:t>Lek, M.</w:t>
      </w:r>
      <w:r w:rsidRPr="0062531D">
        <w:rPr>
          <w:i/>
          <w:noProof/>
        </w:rPr>
        <w:t>, et al.</w:t>
      </w:r>
      <w:r w:rsidRPr="0062531D">
        <w:rPr>
          <w:noProof/>
        </w:rPr>
        <w:t xml:space="preserve"> Analysis of protein-coding genetic variation in 60,706 humans. </w:t>
      </w:r>
      <w:r w:rsidRPr="0062531D">
        <w:rPr>
          <w:i/>
          <w:noProof/>
        </w:rPr>
        <w:t>Nature</w:t>
      </w:r>
      <w:r w:rsidRPr="0062531D">
        <w:rPr>
          <w:noProof/>
        </w:rPr>
        <w:t xml:space="preserve"> </w:t>
      </w:r>
      <w:r w:rsidRPr="0062531D">
        <w:rPr>
          <w:b/>
          <w:noProof/>
        </w:rPr>
        <w:t>536</w:t>
      </w:r>
      <w:r w:rsidRPr="0062531D">
        <w:rPr>
          <w:noProof/>
        </w:rPr>
        <w:t>, 285-291 (2016).</w:t>
      </w:r>
    </w:p>
    <w:p w14:paraId="1AFBA6F0" w14:textId="2F6D8926" w:rsidR="007C0779" w:rsidRPr="00CB7AF6" w:rsidRDefault="007F7C2C" w:rsidP="00AE24DE">
      <w:pPr>
        <w:pStyle w:val="EndNoteBibliography"/>
        <w:ind w:left="720" w:hanging="720"/>
        <w:rPr>
          <w:rFonts w:ascii="Arial" w:eastAsia="Arial" w:hAnsi="Arial" w:cs="Arial"/>
          <w:color w:val="000000" w:themeColor="text1"/>
          <w:sz w:val="22"/>
        </w:rPr>
      </w:pPr>
      <w:r w:rsidRPr="006E2475">
        <w:rPr>
          <w:rFonts w:ascii="Arial" w:hAnsi="Arial" w:cs="Arial"/>
          <w:color w:val="000000" w:themeColor="text1"/>
        </w:rPr>
        <w:fldChar w:fldCharType="end"/>
      </w:r>
    </w:p>
    <w:p w14:paraId="619597C1" w14:textId="77777777" w:rsidR="006E2475" w:rsidRDefault="006E2475" w:rsidP="00AE24DE">
      <w:pPr>
        <w:rPr>
          <w:rFonts w:ascii="Arial" w:eastAsia="Arial" w:hAnsi="Arial" w:cs="Arial"/>
          <w:b/>
          <w:color w:val="000000" w:themeColor="text1"/>
          <w:sz w:val="22"/>
          <w:szCs w:val="22"/>
        </w:rPr>
      </w:pPr>
      <w:bookmarkStart w:id="1905" w:name="_1ci93xb" w:colFirst="0" w:colLast="0"/>
      <w:bookmarkStart w:id="1906" w:name="_3whwml4"/>
      <w:bookmarkEnd w:id="1905"/>
      <w:bookmarkEnd w:id="1906"/>
      <w:r>
        <w:rPr>
          <w:color w:val="000000" w:themeColor="text1"/>
        </w:rPr>
        <w:br w:type="page"/>
      </w:r>
    </w:p>
    <w:p w14:paraId="14CADB86" w14:textId="7A3EE5E8" w:rsidR="005779C2" w:rsidRPr="00AE24DE" w:rsidRDefault="004C10F5" w:rsidP="00AE24DE">
      <w:pPr>
        <w:pStyle w:val="Heading1"/>
        <w:pBdr>
          <w:top w:val="nil"/>
          <w:left w:val="nil"/>
          <w:bottom w:val="nil"/>
          <w:right w:val="nil"/>
          <w:between w:val="nil"/>
        </w:pBdr>
        <w:jc w:val="left"/>
        <w:rPr>
          <w:color w:val="000000" w:themeColor="text1"/>
          <w:sz w:val="24"/>
          <w:szCs w:val="24"/>
        </w:rPr>
      </w:pPr>
      <w:r w:rsidRPr="00AE24DE">
        <w:rPr>
          <w:color w:val="000000" w:themeColor="text1"/>
          <w:sz w:val="24"/>
          <w:szCs w:val="24"/>
        </w:rPr>
        <w:lastRenderedPageBreak/>
        <w:t>Acknowledgements</w:t>
      </w:r>
    </w:p>
    <w:p w14:paraId="45546BC3" w14:textId="77777777" w:rsidR="005779C2" w:rsidRPr="00CB7AF6" w:rsidRDefault="005779C2" w:rsidP="00AE24DE">
      <w:pPr>
        <w:pStyle w:val="Heading1"/>
        <w:pBdr>
          <w:top w:val="nil"/>
          <w:left w:val="nil"/>
          <w:bottom w:val="nil"/>
          <w:right w:val="nil"/>
          <w:between w:val="nil"/>
        </w:pBdr>
        <w:jc w:val="left"/>
        <w:rPr>
          <w:b w:val="0"/>
          <w:color w:val="000000" w:themeColor="text1"/>
          <w:sz w:val="20"/>
          <w:szCs w:val="20"/>
        </w:rPr>
      </w:pPr>
      <w:r w:rsidRPr="00CB7AF6">
        <w:rPr>
          <w:b w:val="0"/>
          <w:color w:val="000000" w:themeColor="text1"/>
        </w:rPr>
        <w:t>We thank the following GRAIL</w:t>
      </w:r>
      <w:r>
        <w:rPr>
          <w:b w:val="0"/>
          <w:color w:val="000000" w:themeColor="text1"/>
        </w:rPr>
        <w:t>, Inc.</w:t>
      </w:r>
      <w:r w:rsidRPr="00CB7AF6">
        <w:rPr>
          <w:b w:val="0"/>
          <w:color w:val="000000" w:themeColor="text1"/>
        </w:rPr>
        <w:t xml:space="preserve"> and Memorial Sloan Kettering Cancer Center associates for their helpful discussions and contributions to this body of work: M</w:t>
      </w:r>
      <w:r>
        <w:rPr>
          <w:b w:val="0"/>
          <w:color w:val="000000" w:themeColor="text1"/>
        </w:rPr>
        <w:t>.</w:t>
      </w:r>
      <w:r w:rsidRPr="00CB7AF6">
        <w:rPr>
          <w:b w:val="0"/>
          <w:color w:val="000000" w:themeColor="text1"/>
        </w:rPr>
        <w:t xml:space="preserve"> Berger, N</w:t>
      </w:r>
      <w:r>
        <w:rPr>
          <w:b w:val="0"/>
          <w:color w:val="000000" w:themeColor="text1"/>
        </w:rPr>
        <w:t>.</w:t>
      </w:r>
      <w:r w:rsidRPr="00CB7AF6">
        <w:rPr>
          <w:b w:val="0"/>
          <w:color w:val="000000" w:themeColor="text1"/>
        </w:rPr>
        <w:t xml:space="preserve"> Schultz, C. Bain, M. Chung, M. Eriksen, T. Liu, R. </w:t>
      </w:r>
      <w:proofErr w:type="spellStart"/>
      <w:r w:rsidRPr="00CB7AF6">
        <w:rPr>
          <w:b w:val="0"/>
          <w:color w:val="000000" w:themeColor="text1"/>
        </w:rPr>
        <w:t>Mauntz</w:t>
      </w:r>
      <w:proofErr w:type="spellEnd"/>
      <w:r w:rsidRPr="00CB7AF6">
        <w:rPr>
          <w:b w:val="0"/>
          <w:color w:val="000000" w:themeColor="text1"/>
        </w:rPr>
        <w:t xml:space="preserve">, A. </w:t>
      </w:r>
      <w:proofErr w:type="spellStart"/>
      <w:r w:rsidRPr="00CB7AF6">
        <w:rPr>
          <w:b w:val="0"/>
          <w:color w:val="000000" w:themeColor="text1"/>
        </w:rPr>
        <w:t>Mich</w:t>
      </w:r>
      <w:proofErr w:type="spellEnd"/>
      <w:r w:rsidRPr="00CB7AF6">
        <w:rPr>
          <w:b w:val="0"/>
          <w:color w:val="000000" w:themeColor="text1"/>
        </w:rPr>
        <w:t>, J. Nguyen, Y. Park, S. Ramani, E. Scott, K. Shashidhar, C. Tom, and S. Wen.</w:t>
      </w:r>
      <w:r w:rsidRPr="00CB7AF6">
        <w:rPr>
          <w:color w:val="000000" w:themeColor="text1"/>
        </w:rPr>
        <w:t xml:space="preserve"> </w:t>
      </w:r>
      <w:r w:rsidRPr="00CB7AF6">
        <w:rPr>
          <w:b w:val="0"/>
          <w:color w:val="000000" w:themeColor="text1"/>
        </w:rPr>
        <w:t>This work was supported by GRAIL</w:t>
      </w:r>
      <w:r>
        <w:rPr>
          <w:b w:val="0"/>
          <w:color w:val="000000" w:themeColor="text1"/>
        </w:rPr>
        <w:t>,</w:t>
      </w:r>
      <w:r w:rsidRPr="00CB7AF6">
        <w:rPr>
          <w:b w:val="0"/>
          <w:color w:val="000000" w:themeColor="text1"/>
        </w:rPr>
        <w:t xml:space="preserve"> Inc</w:t>
      </w:r>
      <w:r>
        <w:rPr>
          <w:b w:val="0"/>
          <w:color w:val="000000" w:themeColor="text1"/>
        </w:rPr>
        <w:t>.</w:t>
      </w:r>
      <w:r w:rsidRPr="00CB7AF6">
        <w:rPr>
          <w:b w:val="0"/>
          <w:color w:val="000000" w:themeColor="text1"/>
        </w:rPr>
        <w:t xml:space="preserve"> and National Institutes of Health awards P30 CA008748, R01 CA190642, Breast Cancer Alliance Young Investigator Award (PR), and the Breast Cancer Research Foundation (JSR-F), Congressionally Directed Medical Research Programs W81XWH</w:t>
      </w:r>
      <w:r w:rsidRPr="00CB7AF6">
        <w:rPr>
          <w:rFonts w:ascii="Cambria Math" w:hAnsi="Cambria Math" w:cs="Cambria Math"/>
          <w:b w:val="0"/>
          <w:color w:val="000000" w:themeColor="text1"/>
        </w:rPr>
        <w:t>‑</w:t>
      </w:r>
      <w:r w:rsidRPr="00CB7AF6">
        <w:rPr>
          <w:b w:val="0"/>
          <w:color w:val="000000" w:themeColor="text1"/>
        </w:rPr>
        <w:t>15</w:t>
      </w:r>
      <w:r w:rsidRPr="00CB7AF6">
        <w:rPr>
          <w:rFonts w:ascii="Cambria Math" w:hAnsi="Cambria Math" w:cs="Cambria Math"/>
          <w:b w:val="0"/>
          <w:color w:val="000000" w:themeColor="text1"/>
        </w:rPr>
        <w:t>‑</w:t>
      </w:r>
      <w:r w:rsidRPr="00CB7AF6">
        <w:rPr>
          <w:b w:val="0"/>
          <w:color w:val="000000" w:themeColor="text1"/>
        </w:rPr>
        <w:t>1</w:t>
      </w:r>
      <w:r w:rsidRPr="00CB7AF6">
        <w:rPr>
          <w:rFonts w:ascii="Cambria Math" w:hAnsi="Cambria Math" w:cs="Cambria Math"/>
          <w:b w:val="0"/>
          <w:color w:val="000000" w:themeColor="text1"/>
        </w:rPr>
        <w:t>‑</w:t>
      </w:r>
      <w:r w:rsidRPr="00CB7AF6">
        <w:rPr>
          <w:b w:val="0"/>
          <w:color w:val="000000" w:themeColor="text1"/>
        </w:rPr>
        <w:t>0547 and GC229671 (JSR-F)</w:t>
      </w:r>
      <w:r w:rsidRPr="00CB7AF6">
        <w:rPr>
          <w:b w:val="0"/>
          <w:color w:val="000000" w:themeColor="text1"/>
          <w:sz w:val="20"/>
          <w:szCs w:val="20"/>
        </w:rPr>
        <w:t xml:space="preserve">.  </w:t>
      </w:r>
    </w:p>
    <w:p w14:paraId="52B6E7A3" w14:textId="77777777" w:rsidR="005779C2" w:rsidRPr="00CB7AF6" w:rsidRDefault="005779C2" w:rsidP="00AE24DE">
      <w:pPr>
        <w:spacing w:line="480" w:lineRule="auto"/>
        <w:rPr>
          <w:rFonts w:ascii="Arial" w:hAnsi="Arial" w:cs="Arial"/>
          <w:color w:val="000000" w:themeColor="text1"/>
        </w:rPr>
      </w:pPr>
    </w:p>
    <w:p w14:paraId="4DE14336" w14:textId="7D791419" w:rsidR="005779C2" w:rsidRPr="00AE24DE" w:rsidRDefault="00D349F0" w:rsidP="00AE24DE">
      <w:pPr>
        <w:pStyle w:val="Heading1"/>
        <w:pBdr>
          <w:top w:val="nil"/>
          <w:left w:val="nil"/>
          <w:bottom w:val="nil"/>
          <w:right w:val="nil"/>
          <w:between w:val="nil"/>
        </w:pBdr>
        <w:jc w:val="left"/>
        <w:rPr>
          <w:color w:val="000000" w:themeColor="text1"/>
          <w:sz w:val="24"/>
          <w:szCs w:val="24"/>
        </w:rPr>
      </w:pPr>
      <w:r>
        <w:rPr>
          <w:color w:val="000000" w:themeColor="text1"/>
          <w:sz w:val="24"/>
          <w:szCs w:val="24"/>
        </w:rPr>
        <w:t xml:space="preserve">Author </w:t>
      </w:r>
      <w:r w:rsidR="004C10F5" w:rsidRPr="00AE24DE">
        <w:rPr>
          <w:color w:val="000000" w:themeColor="text1"/>
          <w:sz w:val="24"/>
          <w:szCs w:val="24"/>
        </w:rPr>
        <w:t>Contributions</w:t>
      </w:r>
    </w:p>
    <w:p w14:paraId="55DC5724" w14:textId="77777777" w:rsidR="005779C2" w:rsidRPr="00CB7AF6" w:rsidRDefault="005779C2" w:rsidP="00AE24DE">
      <w:pPr>
        <w:spacing w:line="480" w:lineRule="auto"/>
        <w:rPr>
          <w:rFonts w:ascii="Arial" w:hAnsi="Arial" w:cs="Arial"/>
          <w:color w:val="000000" w:themeColor="text1"/>
          <w:sz w:val="22"/>
          <w:szCs w:val="22"/>
        </w:rPr>
      </w:pPr>
      <w:r w:rsidRPr="00CB7AF6">
        <w:rPr>
          <w:rFonts w:ascii="Arial" w:hAnsi="Arial" w:cs="Arial"/>
          <w:bCs/>
          <w:color w:val="000000" w:themeColor="text1"/>
          <w:sz w:val="22"/>
          <w:szCs w:val="22"/>
        </w:rPr>
        <w:t>Conceived the study: </w:t>
      </w:r>
      <w:r w:rsidRPr="00CB7AF6">
        <w:rPr>
          <w:rFonts w:ascii="Arial" w:hAnsi="Arial" w:cs="Arial"/>
          <w:color w:val="000000" w:themeColor="text1"/>
          <w:sz w:val="22"/>
          <w:szCs w:val="22"/>
        </w:rPr>
        <w:t>PR, BTL, DBS, AMA, JSR-F; </w:t>
      </w:r>
      <w:r w:rsidRPr="00CB7AF6">
        <w:rPr>
          <w:rFonts w:ascii="Arial" w:hAnsi="Arial" w:cs="Arial"/>
          <w:bCs/>
          <w:color w:val="000000" w:themeColor="text1"/>
          <w:sz w:val="22"/>
          <w:szCs w:val="22"/>
        </w:rPr>
        <w:t>Data acquisition: </w:t>
      </w:r>
      <w:r w:rsidRPr="00CB7AF6">
        <w:rPr>
          <w:rFonts w:ascii="Arial" w:hAnsi="Arial" w:cs="Arial"/>
          <w:color w:val="000000" w:themeColor="text1"/>
          <w:sz w:val="22"/>
          <w:szCs w:val="22"/>
        </w:rPr>
        <w:t>PR, BTL, BJ, WA, CH, RVS, KL, LS, NE, JY, HZ, MPH, AS-Z, WEN, JMI, BWR, GP, ASH, ML, DMH, DRJ, MM, GJR, HIS, CMR, MER, LAD, DBS, AA; </w:t>
      </w:r>
      <w:r w:rsidRPr="00CB7AF6">
        <w:rPr>
          <w:rFonts w:ascii="Arial" w:hAnsi="Arial" w:cs="Arial"/>
          <w:bCs/>
          <w:color w:val="000000" w:themeColor="text1"/>
          <w:sz w:val="22"/>
          <w:szCs w:val="22"/>
        </w:rPr>
        <w:t>Data analysis and interpretation: </w:t>
      </w:r>
      <w:r w:rsidRPr="00CB7AF6">
        <w:rPr>
          <w:rFonts w:ascii="Arial" w:hAnsi="Arial" w:cs="Arial"/>
          <w:color w:val="000000" w:themeColor="text1"/>
          <w:sz w:val="22"/>
          <w:szCs w:val="22"/>
        </w:rPr>
        <w:t>PR, DNB, EH, RS, IDB, OV, RL, TM, AWB, AMA, JSR-F. </w:t>
      </w:r>
      <w:r w:rsidRPr="00CB7AF6">
        <w:rPr>
          <w:rFonts w:ascii="Arial" w:hAnsi="Arial" w:cs="Arial"/>
          <w:bCs/>
          <w:color w:val="000000" w:themeColor="text1"/>
          <w:sz w:val="22"/>
          <w:szCs w:val="22"/>
        </w:rPr>
        <w:t>Bioinformatics and genomic analysis: </w:t>
      </w:r>
      <w:r w:rsidRPr="00CB7AF6">
        <w:rPr>
          <w:rFonts w:ascii="Arial" w:hAnsi="Arial" w:cs="Arial"/>
          <w:color w:val="000000" w:themeColor="text1"/>
          <w:sz w:val="22"/>
          <w:szCs w:val="22"/>
        </w:rPr>
        <w:t>PR,</w:t>
      </w:r>
      <w:r w:rsidRPr="00CB7AF6">
        <w:rPr>
          <w:rFonts w:ascii="Arial" w:hAnsi="Arial" w:cs="Arial"/>
          <w:bCs/>
          <w:color w:val="000000" w:themeColor="text1"/>
          <w:sz w:val="22"/>
          <w:szCs w:val="22"/>
        </w:rPr>
        <w:t> </w:t>
      </w:r>
      <w:r w:rsidRPr="00CB7AF6">
        <w:rPr>
          <w:rFonts w:ascii="Arial" w:hAnsi="Arial" w:cs="Arial"/>
          <w:color w:val="000000" w:themeColor="text1"/>
          <w:sz w:val="22"/>
          <w:szCs w:val="22"/>
        </w:rPr>
        <w:t>DNB, EH, RS, IDB, OB, SG, AWB, AA, JSR-F. </w:t>
      </w:r>
      <w:r w:rsidRPr="00CB7AF6">
        <w:rPr>
          <w:rFonts w:ascii="Arial" w:hAnsi="Arial" w:cs="Arial"/>
          <w:bCs/>
          <w:color w:val="000000" w:themeColor="text1"/>
          <w:sz w:val="22"/>
          <w:szCs w:val="22"/>
        </w:rPr>
        <w:t>Manuscript first draft: </w:t>
      </w:r>
      <w:r w:rsidRPr="00CB7AF6">
        <w:rPr>
          <w:rFonts w:ascii="Arial" w:hAnsi="Arial" w:cs="Arial"/>
          <w:color w:val="000000" w:themeColor="text1"/>
          <w:sz w:val="22"/>
          <w:szCs w:val="22"/>
        </w:rPr>
        <w:t>PR, DNB, EH, MPH, AMA, JSR-F wrote the manuscript with input from all authors. </w:t>
      </w:r>
      <w:r w:rsidRPr="00CB7AF6">
        <w:rPr>
          <w:rFonts w:ascii="Arial" w:hAnsi="Arial" w:cs="Arial"/>
          <w:bCs/>
          <w:color w:val="000000" w:themeColor="text1"/>
          <w:sz w:val="22"/>
          <w:szCs w:val="22"/>
        </w:rPr>
        <w:t>Manuscript review and approval: </w:t>
      </w:r>
      <w:r w:rsidRPr="00CB7AF6">
        <w:rPr>
          <w:rFonts w:ascii="Arial" w:hAnsi="Arial" w:cs="Arial"/>
          <w:color w:val="000000" w:themeColor="text1"/>
          <w:sz w:val="22"/>
          <w:szCs w:val="22"/>
        </w:rPr>
        <w:t>all authors.</w:t>
      </w:r>
    </w:p>
    <w:p w14:paraId="0107E8D5" w14:textId="77777777" w:rsidR="005779C2" w:rsidRPr="00CB7AF6" w:rsidRDefault="005779C2" w:rsidP="00AE24DE">
      <w:pPr>
        <w:spacing w:line="480" w:lineRule="auto"/>
        <w:rPr>
          <w:rFonts w:ascii="Arial" w:hAnsi="Arial" w:cs="Arial"/>
          <w:color w:val="000000" w:themeColor="text1"/>
          <w:sz w:val="22"/>
          <w:szCs w:val="22"/>
        </w:rPr>
      </w:pPr>
    </w:p>
    <w:p w14:paraId="277BE44F" w14:textId="16F01F78" w:rsidR="005779C2" w:rsidRPr="00AE24DE" w:rsidRDefault="004C10F5" w:rsidP="00AE24DE">
      <w:pPr>
        <w:spacing w:line="480" w:lineRule="auto"/>
        <w:rPr>
          <w:rFonts w:ascii="Arial" w:hAnsi="Arial" w:cs="Arial"/>
          <w:b/>
          <w:color w:val="000000" w:themeColor="text1"/>
          <w:sz w:val="24"/>
          <w:szCs w:val="24"/>
        </w:rPr>
      </w:pPr>
      <w:r w:rsidRPr="00AE24DE">
        <w:rPr>
          <w:rFonts w:ascii="Arial" w:hAnsi="Arial" w:cs="Arial"/>
          <w:b/>
          <w:color w:val="000000" w:themeColor="text1"/>
          <w:sz w:val="24"/>
          <w:szCs w:val="24"/>
        </w:rPr>
        <w:t>Competing Interests</w:t>
      </w:r>
    </w:p>
    <w:p w14:paraId="57C31352" w14:textId="7BF0F771" w:rsidR="008E1C76" w:rsidRPr="008E1C76" w:rsidRDefault="005779C2" w:rsidP="008E1C76">
      <w:pPr>
        <w:spacing w:line="480" w:lineRule="auto"/>
        <w:rPr>
          <w:rFonts w:ascii="Arial" w:hAnsi="Arial" w:cs="Arial"/>
          <w:color w:val="000000" w:themeColor="text1"/>
          <w:sz w:val="22"/>
          <w:szCs w:val="22"/>
        </w:rPr>
      </w:pPr>
      <w:r w:rsidRPr="00CB7AF6">
        <w:rPr>
          <w:rFonts w:ascii="Arial" w:hAnsi="Arial" w:cs="Arial"/>
          <w:color w:val="000000" w:themeColor="text1"/>
          <w:sz w:val="22"/>
          <w:szCs w:val="22"/>
        </w:rPr>
        <w:t>PR reports consulting/advisory board for Novartis and institutional research support from Illumina</w:t>
      </w:r>
      <w:r>
        <w:rPr>
          <w:rFonts w:ascii="Arial" w:hAnsi="Arial" w:cs="Arial"/>
          <w:color w:val="000000" w:themeColor="text1"/>
          <w:sz w:val="22"/>
          <w:szCs w:val="22"/>
        </w:rPr>
        <w:t xml:space="preserve"> and</w:t>
      </w:r>
      <w:r w:rsidRPr="00CB7AF6">
        <w:rPr>
          <w:rFonts w:ascii="Arial" w:hAnsi="Arial" w:cs="Arial"/>
          <w:color w:val="000000" w:themeColor="text1"/>
          <w:sz w:val="22"/>
          <w:szCs w:val="22"/>
        </w:rPr>
        <w:t xml:space="preserve">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BTL reports consulting/advisory board for Genentech, </w:t>
      </w:r>
      <w:proofErr w:type="spellStart"/>
      <w:r w:rsidRPr="00CB7AF6">
        <w:rPr>
          <w:rFonts w:ascii="Arial" w:hAnsi="Arial" w:cs="Arial"/>
          <w:color w:val="000000" w:themeColor="text1"/>
          <w:sz w:val="22"/>
          <w:szCs w:val="22"/>
        </w:rPr>
        <w:t>ThermoFisher</w:t>
      </w:r>
      <w:proofErr w:type="spellEnd"/>
      <w:r w:rsidRPr="00CB7AF6">
        <w:rPr>
          <w:rFonts w:ascii="Arial" w:hAnsi="Arial" w:cs="Arial"/>
          <w:color w:val="000000" w:themeColor="text1"/>
          <w:sz w:val="22"/>
          <w:szCs w:val="22"/>
        </w:rPr>
        <w:t xml:space="preserve"> Scientific, Guardant Health, </w:t>
      </w:r>
      <w:proofErr w:type="spellStart"/>
      <w:r w:rsidRPr="00CB7AF6">
        <w:rPr>
          <w:rFonts w:ascii="Arial" w:hAnsi="Arial" w:cs="Arial"/>
          <w:color w:val="000000" w:themeColor="text1"/>
          <w:sz w:val="22"/>
          <w:szCs w:val="22"/>
        </w:rPr>
        <w:t>Hengrui</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Mersana</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Biosceptre</w:t>
      </w:r>
      <w:proofErr w:type="spellEnd"/>
      <w:r w:rsidRPr="00CB7AF6">
        <w:rPr>
          <w:rFonts w:ascii="Arial" w:hAnsi="Arial" w:cs="Arial"/>
          <w:color w:val="000000" w:themeColor="text1"/>
          <w:sz w:val="22"/>
          <w:szCs w:val="22"/>
        </w:rPr>
        <w:t xml:space="preserve"> Australia and institutional research support from Illumina,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Genentech, AstraZeneca. </w:t>
      </w:r>
      <w:r>
        <w:rPr>
          <w:rFonts w:ascii="Arial" w:hAnsi="Arial" w:cs="Arial"/>
          <w:color w:val="000000" w:themeColor="text1"/>
          <w:sz w:val="22"/>
          <w:szCs w:val="22"/>
        </w:rPr>
        <w:t xml:space="preserve">WA reports </w:t>
      </w:r>
      <w:r w:rsidRPr="00CB7AF6">
        <w:rPr>
          <w:rFonts w:ascii="Arial" w:hAnsi="Arial" w:cs="Arial"/>
          <w:color w:val="000000" w:themeColor="text1"/>
          <w:sz w:val="22"/>
          <w:szCs w:val="22"/>
        </w:rPr>
        <w:t>consultin</w:t>
      </w:r>
      <w:r>
        <w:rPr>
          <w:rFonts w:ascii="Arial" w:hAnsi="Arial" w:cs="Arial"/>
          <w:color w:val="000000" w:themeColor="text1"/>
          <w:sz w:val="22"/>
          <w:szCs w:val="22"/>
        </w:rPr>
        <w:t xml:space="preserve">g or </w:t>
      </w:r>
      <w:r w:rsidRPr="00CB7AF6">
        <w:rPr>
          <w:rFonts w:ascii="Arial" w:hAnsi="Arial" w:cs="Arial"/>
          <w:color w:val="000000" w:themeColor="text1"/>
          <w:sz w:val="22"/>
          <w:szCs w:val="22"/>
        </w:rPr>
        <w:t xml:space="preserve">advisory </w:t>
      </w:r>
      <w:r>
        <w:rPr>
          <w:rFonts w:ascii="Arial" w:hAnsi="Arial" w:cs="Arial"/>
          <w:color w:val="000000" w:themeColor="text1"/>
          <w:sz w:val="22"/>
          <w:szCs w:val="22"/>
        </w:rPr>
        <w:t xml:space="preserve">role from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6049FB">
        <w:rPr>
          <w:rFonts w:ascii="Arial" w:hAnsi="Arial" w:cs="Arial"/>
          <w:color w:val="000000" w:themeColor="text1"/>
          <w:sz w:val="22"/>
          <w:szCs w:val="22"/>
        </w:rPr>
        <w:t>Janssen</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MORE Healt</w:t>
      </w:r>
      <w:r>
        <w:rPr>
          <w:rFonts w:ascii="Arial" w:hAnsi="Arial" w:cs="Arial"/>
          <w:color w:val="000000" w:themeColor="text1"/>
          <w:sz w:val="22"/>
          <w:szCs w:val="22"/>
        </w:rPr>
        <w:t xml:space="preserve">h, and received Honoraria from </w:t>
      </w:r>
      <w:r w:rsidRPr="006049FB">
        <w:rPr>
          <w:rFonts w:ascii="Arial" w:hAnsi="Arial" w:cs="Arial"/>
          <w:color w:val="000000" w:themeColor="text1"/>
          <w:sz w:val="22"/>
          <w:szCs w:val="22"/>
        </w:rPr>
        <w:t>CARET</w:t>
      </w:r>
      <w:r>
        <w:rPr>
          <w:rFonts w:ascii="Arial" w:hAnsi="Arial" w:cs="Arial"/>
          <w:color w:val="000000" w:themeColor="text1"/>
          <w:sz w:val="22"/>
          <w:szCs w:val="22"/>
        </w:rPr>
        <w:t xml:space="preserve"> and received </w:t>
      </w:r>
      <w:r w:rsidRPr="00CB7AF6">
        <w:rPr>
          <w:rFonts w:ascii="Arial" w:hAnsi="Arial" w:cs="Arial"/>
          <w:color w:val="000000" w:themeColor="text1"/>
          <w:sz w:val="22"/>
          <w:szCs w:val="22"/>
        </w:rPr>
        <w:t>institutional research support from</w:t>
      </w:r>
      <w:r>
        <w:rPr>
          <w:rFonts w:ascii="Arial" w:hAnsi="Arial" w:cs="Arial"/>
          <w:color w:val="000000" w:themeColor="text1"/>
          <w:sz w:val="22"/>
          <w:szCs w:val="22"/>
        </w:rPr>
        <w:t xml:space="preserve"> </w:t>
      </w:r>
      <w:r w:rsidRPr="006049FB">
        <w:rPr>
          <w:rFonts w:ascii="Arial" w:hAnsi="Arial" w:cs="Arial"/>
          <w:color w:val="000000" w:themeColor="text1"/>
          <w:sz w:val="22"/>
          <w:szCs w:val="22"/>
        </w:rPr>
        <w:t>AstraZeneca</w:t>
      </w:r>
      <w:r>
        <w:rPr>
          <w:rFonts w:ascii="Arial" w:hAnsi="Arial" w:cs="Arial"/>
          <w:color w:val="000000" w:themeColor="text1"/>
          <w:sz w:val="22"/>
          <w:szCs w:val="22"/>
        </w:rPr>
        <w:t xml:space="preserve">, </w:t>
      </w:r>
      <w:r w:rsidRPr="006049FB">
        <w:rPr>
          <w:rFonts w:ascii="Arial" w:hAnsi="Arial" w:cs="Arial"/>
          <w:color w:val="000000" w:themeColor="text1"/>
          <w:sz w:val="22"/>
          <w:szCs w:val="22"/>
        </w:rPr>
        <w:t>Zenith Epigenetics</w:t>
      </w:r>
      <w:r>
        <w:rPr>
          <w:rFonts w:ascii="Arial" w:hAnsi="Arial" w:cs="Arial"/>
          <w:color w:val="000000" w:themeColor="text1"/>
          <w:sz w:val="22"/>
          <w:szCs w:val="22"/>
        </w:rPr>
        <w:t xml:space="preserve">,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also received</w:t>
      </w:r>
      <w:r w:rsidR="008E1C76">
        <w:rPr>
          <w:rFonts w:ascii="Arial" w:hAnsi="Arial" w:cs="Arial"/>
          <w:color w:val="000000" w:themeColor="text1"/>
          <w:sz w:val="22"/>
          <w:szCs w:val="22"/>
        </w:rPr>
        <w:t xml:space="preserve"> </w:t>
      </w:r>
      <w:r>
        <w:rPr>
          <w:rFonts w:ascii="Arial" w:hAnsi="Arial" w:cs="Arial"/>
          <w:color w:val="000000" w:themeColor="text1"/>
          <w:sz w:val="22"/>
          <w:szCs w:val="22"/>
        </w:rPr>
        <w:lastRenderedPageBreak/>
        <w:t>t</w:t>
      </w:r>
      <w:r w:rsidRPr="006049FB">
        <w:rPr>
          <w:rFonts w:ascii="Arial" w:hAnsi="Arial" w:cs="Arial"/>
          <w:color w:val="000000" w:themeColor="text1"/>
          <w:sz w:val="22"/>
          <w:szCs w:val="22"/>
        </w:rPr>
        <w:t>ravel</w:t>
      </w:r>
      <w:r>
        <w:rPr>
          <w:rFonts w:ascii="Arial" w:hAnsi="Arial" w:cs="Arial"/>
          <w:color w:val="000000" w:themeColor="text1"/>
          <w:sz w:val="22"/>
          <w:szCs w:val="22"/>
        </w:rPr>
        <w:t>/a</w:t>
      </w:r>
      <w:r w:rsidRPr="006049FB">
        <w:rPr>
          <w:rFonts w:ascii="Arial" w:hAnsi="Arial" w:cs="Arial"/>
          <w:color w:val="000000" w:themeColor="text1"/>
          <w:sz w:val="22"/>
          <w:szCs w:val="22"/>
        </w:rPr>
        <w:t>ccommodations</w:t>
      </w:r>
      <w:r>
        <w:rPr>
          <w:rFonts w:ascii="Arial" w:hAnsi="Arial" w:cs="Arial"/>
          <w:color w:val="000000" w:themeColor="text1"/>
          <w:sz w:val="22"/>
          <w:szCs w:val="22"/>
        </w:rPr>
        <w:t>/e</w:t>
      </w:r>
      <w:r w:rsidRPr="006049FB">
        <w:rPr>
          <w:rFonts w:ascii="Arial" w:hAnsi="Arial" w:cs="Arial"/>
          <w:color w:val="000000" w:themeColor="text1"/>
          <w:sz w:val="22"/>
          <w:szCs w:val="22"/>
        </w:rPr>
        <w:t>xpenses</w:t>
      </w:r>
      <w:r>
        <w:rPr>
          <w:rFonts w:ascii="Arial" w:hAnsi="Arial" w:cs="Arial"/>
          <w:color w:val="000000" w:themeColor="text1"/>
          <w:sz w:val="22"/>
          <w:szCs w:val="22"/>
        </w:rPr>
        <w:t xml:space="preserve"> from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CB7AF6">
        <w:rPr>
          <w:rFonts w:ascii="Arial" w:hAnsi="Arial" w:cs="Arial"/>
          <w:color w:val="000000" w:themeColor="text1"/>
          <w:sz w:val="22"/>
          <w:szCs w:val="22"/>
        </w:rPr>
        <w:t xml:space="preserve">GP is on the Scientific Advisory Board Member for </w:t>
      </w:r>
      <w:proofErr w:type="spellStart"/>
      <w:r w:rsidRPr="00CB7AF6">
        <w:rPr>
          <w:rFonts w:ascii="Arial" w:hAnsi="Arial" w:cs="Arial"/>
          <w:color w:val="000000" w:themeColor="text1"/>
          <w:sz w:val="22"/>
          <w:szCs w:val="22"/>
        </w:rPr>
        <w:t>Tizona</w:t>
      </w:r>
      <w:proofErr w:type="spellEnd"/>
      <w:r w:rsidRPr="00CB7AF6">
        <w:rPr>
          <w:rFonts w:ascii="Arial" w:hAnsi="Arial" w:cs="Arial"/>
          <w:color w:val="000000" w:themeColor="text1"/>
          <w:sz w:val="22"/>
          <w:szCs w:val="22"/>
        </w:rPr>
        <w:t xml:space="preserve"> Therapeutics and has consulted for Merck, BMS, Kyowa Hakko Kirin Pharma. </w:t>
      </w:r>
      <w:r w:rsidR="008E1C76" w:rsidRPr="008E1C76">
        <w:rPr>
          <w:rFonts w:ascii="Arial" w:hAnsi="Arial" w:cs="Arial"/>
          <w:color w:val="000000" w:themeColor="text1"/>
          <w:sz w:val="22"/>
          <w:szCs w:val="22"/>
        </w:rPr>
        <w:t xml:space="preserve">DMH has received personal fees from </w:t>
      </w:r>
      <w:proofErr w:type="spellStart"/>
      <w:r w:rsidR="008E1C76" w:rsidRPr="008E1C76">
        <w:rPr>
          <w:rFonts w:ascii="Arial" w:hAnsi="Arial" w:cs="Arial"/>
          <w:color w:val="000000" w:themeColor="text1"/>
          <w:sz w:val="22"/>
          <w:szCs w:val="22"/>
        </w:rPr>
        <w:t>Atara</w:t>
      </w:r>
      <w:proofErr w:type="spellEnd"/>
      <w:r w:rsidR="008E1C76" w:rsidRPr="008E1C76">
        <w:rPr>
          <w:rFonts w:ascii="Arial" w:hAnsi="Arial" w:cs="Arial"/>
          <w:color w:val="000000" w:themeColor="text1"/>
          <w:sz w:val="22"/>
          <w:szCs w:val="22"/>
        </w:rPr>
        <w:t xml:space="preserve"> Biotherapeutics, personal fees </w:t>
      </w:r>
      <w:proofErr w:type="spellStart"/>
      <w:r w:rsidR="008E1C76" w:rsidRPr="008E1C76">
        <w:rPr>
          <w:rFonts w:ascii="Arial" w:hAnsi="Arial" w:cs="Arial"/>
          <w:color w:val="000000" w:themeColor="text1"/>
          <w:sz w:val="22"/>
          <w:szCs w:val="22"/>
        </w:rPr>
        <w:t>fromChugai</w:t>
      </w:r>
      <w:proofErr w:type="spellEnd"/>
      <w:r w:rsidR="008E1C76" w:rsidRPr="008E1C76">
        <w:rPr>
          <w:rFonts w:ascii="Arial" w:hAnsi="Arial" w:cs="Arial"/>
          <w:color w:val="000000" w:themeColor="text1"/>
          <w:sz w:val="22"/>
          <w:szCs w:val="22"/>
        </w:rPr>
        <w:t xml:space="preserve"> Pharma, personal fees from Boehringer Ingelheim, personal fees from</w:t>
      </w:r>
      <w:r w:rsidR="008E1C76">
        <w:rPr>
          <w:rFonts w:ascii="Arial" w:hAnsi="Arial" w:cs="Arial"/>
          <w:color w:val="000000" w:themeColor="text1"/>
          <w:sz w:val="22"/>
          <w:szCs w:val="22"/>
        </w:rPr>
        <w:t xml:space="preserve"> </w:t>
      </w:r>
      <w:r w:rsidR="008E1C76" w:rsidRPr="008E1C76">
        <w:rPr>
          <w:rFonts w:ascii="Arial" w:hAnsi="Arial" w:cs="Arial"/>
          <w:color w:val="000000" w:themeColor="text1"/>
          <w:sz w:val="22"/>
          <w:szCs w:val="22"/>
        </w:rPr>
        <w:t>AstraZeneca, personal fees from Pfizer, personal fees from Bayer, personal fees from</w:t>
      </w:r>
    </w:p>
    <w:p w14:paraId="79F39202" w14:textId="57E67E0D" w:rsidR="00F201EB" w:rsidRDefault="008E1C76" w:rsidP="00AA6651">
      <w:pPr>
        <w:spacing w:line="480" w:lineRule="auto"/>
        <w:rPr>
          <w:rFonts w:ascii="Arial" w:hAnsi="Arial" w:cs="Arial"/>
          <w:color w:val="000000" w:themeColor="text1"/>
          <w:sz w:val="22"/>
          <w:szCs w:val="22"/>
        </w:rPr>
      </w:pPr>
      <w:proofErr w:type="spellStart"/>
      <w:r w:rsidRPr="008E1C76">
        <w:rPr>
          <w:rFonts w:ascii="Arial" w:hAnsi="Arial" w:cs="Arial"/>
          <w:color w:val="000000" w:themeColor="text1"/>
          <w:sz w:val="22"/>
          <w:szCs w:val="22"/>
        </w:rPr>
        <w:t>Debiopharm</w:t>
      </w:r>
      <w:proofErr w:type="spellEnd"/>
      <w:r w:rsidRPr="008E1C76">
        <w:rPr>
          <w:rFonts w:ascii="Arial" w:hAnsi="Arial" w:cs="Arial"/>
          <w:color w:val="000000" w:themeColor="text1"/>
          <w:sz w:val="22"/>
          <w:szCs w:val="22"/>
        </w:rPr>
        <w:t xml:space="preserve"> Group, personal fees from </w:t>
      </w:r>
      <w:proofErr w:type="spellStart"/>
      <w:r w:rsidRPr="008E1C76">
        <w:rPr>
          <w:rFonts w:ascii="Arial" w:hAnsi="Arial" w:cs="Arial"/>
          <w:color w:val="000000" w:themeColor="text1"/>
          <w:sz w:val="22"/>
          <w:szCs w:val="22"/>
        </w:rPr>
        <w:t>Genetech</w:t>
      </w:r>
      <w:proofErr w:type="spellEnd"/>
      <w:r w:rsidRPr="008E1C76">
        <w:rPr>
          <w:rFonts w:ascii="Arial" w:hAnsi="Arial" w:cs="Arial"/>
          <w:color w:val="000000" w:themeColor="text1"/>
          <w:sz w:val="22"/>
          <w:szCs w:val="22"/>
        </w:rPr>
        <w:t>, grants from AstraZeneca, grants from</w:t>
      </w:r>
      <w:r>
        <w:rPr>
          <w:rFonts w:ascii="Arial" w:hAnsi="Arial" w:cs="Arial"/>
          <w:color w:val="000000" w:themeColor="text1"/>
          <w:sz w:val="22"/>
          <w:szCs w:val="22"/>
        </w:rPr>
        <w:t xml:space="preserve"> </w:t>
      </w:r>
      <w:r w:rsidRPr="008E1C76">
        <w:rPr>
          <w:rFonts w:ascii="Arial" w:hAnsi="Arial" w:cs="Arial"/>
          <w:color w:val="000000" w:themeColor="text1"/>
          <w:sz w:val="22"/>
          <w:szCs w:val="22"/>
        </w:rPr>
        <w:t xml:space="preserve">Puma Biotechnology, grants from </w:t>
      </w:r>
      <w:proofErr w:type="spellStart"/>
      <w:r w:rsidRPr="008E1C76">
        <w:rPr>
          <w:rFonts w:ascii="Arial" w:hAnsi="Arial" w:cs="Arial"/>
          <w:color w:val="000000" w:themeColor="text1"/>
          <w:sz w:val="22"/>
          <w:szCs w:val="22"/>
        </w:rPr>
        <w:t>Loxo</w:t>
      </w:r>
      <w:proofErr w:type="spellEnd"/>
      <w:r w:rsidRPr="008E1C76">
        <w:rPr>
          <w:rFonts w:ascii="Arial" w:hAnsi="Arial" w:cs="Arial"/>
          <w:color w:val="000000" w:themeColor="text1"/>
          <w:sz w:val="22"/>
          <w:szCs w:val="22"/>
        </w:rPr>
        <w:t xml:space="preserve"> Oncology, outside the submitted work.</w:t>
      </w:r>
      <w:r w:rsidR="00C2467B">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GJR received consulting for Genentech/Roche in 2016 and received institutional research support for clinical research from Pfizer, Roche/Genentech, and Takeda. CMR has consulted on oncology drug development with </w:t>
      </w:r>
      <w:proofErr w:type="spellStart"/>
      <w:r w:rsidR="005779C2" w:rsidRPr="00CB7AF6">
        <w:rPr>
          <w:rFonts w:ascii="Arial" w:hAnsi="Arial" w:cs="Arial"/>
          <w:color w:val="000000" w:themeColor="text1"/>
          <w:sz w:val="22"/>
          <w:szCs w:val="22"/>
        </w:rPr>
        <w:t>Abbvie</w:t>
      </w:r>
      <w:proofErr w:type="spellEnd"/>
      <w:r w:rsidR="005779C2" w:rsidRPr="00CB7AF6">
        <w:rPr>
          <w:rFonts w:ascii="Arial" w:hAnsi="Arial" w:cs="Arial"/>
          <w:color w:val="000000" w:themeColor="text1"/>
          <w:sz w:val="22"/>
          <w:szCs w:val="22"/>
        </w:rPr>
        <w:t xml:space="preserve">, Amgen, </w:t>
      </w:r>
      <w:proofErr w:type="spellStart"/>
      <w:r w:rsidR="005779C2" w:rsidRPr="00CB7AF6">
        <w:rPr>
          <w:rFonts w:ascii="Arial" w:hAnsi="Arial" w:cs="Arial"/>
          <w:color w:val="000000" w:themeColor="text1"/>
          <w:sz w:val="22"/>
          <w:szCs w:val="22"/>
        </w:rPr>
        <w:t>Ascentage</w:t>
      </w:r>
      <w:proofErr w:type="spellEnd"/>
      <w:r w:rsidR="005779C2" w:rsidRPr="00CB7AF6">
        <w:rPr>
          <w:rFonts w:ascii="Arial" w:hAnsi="Arial" w:cs="Arial"/>
          <w:color w:val="000000" w:themeColor="text1"/>
          <w:sz w:val="22"/>
          <w:szCs w:val="22"/>
        </w:rPr>
        <w:t xml:space="preserve">, AstraZeneca, Bicycle, Celgene, Chugai, Daiichi Sankyo, Genentech/Roche, GI Therapeutics, </w:t>
      </w:r>
      <w:proofErr w:type="spellStart"/>
      <w:r w:rsidR="005779C2" w:rsidRPr="00CB7AF6">
        <w:rPr>
          <w:rFonts w:ascii="Arial" w:hAnsi="Arial" w:cs="Arial"/>
          <w:color w:val="000000" w:themeColor="text1"/>
          <w:sz w:val="22"/>
          <w:szCs w:val="22"/>
        </w:rPr>
        <w:t>Loxo</w:t>
      </w:r>
      <w:proofErr w:type="spellEnd"/>
      <w:r w:rsidR="005779C2" w:rsidRPr="00CB7AF6">
        <w:rPr>
          <w:rFonts w:ascii="Arial" w:hAnsi="Arial" w:cs="Arial"/>
          <w:color w:val="000000" w:themeColor="text1"/>
          <w:sz w:val="22"/>
          <w:szCs w:val="22"/>
        </w:rPr>
        <w:t xml:space="preserve">, Novartis, </w:t>
      </w:r>
      <w:proofErr w:type="spellStart"/>
      <w:r w:rsidR="005779C2" w:rsidRPr="00CB7AF6">
        <w:rPr>
          <w:rFonts w:ascii="Arial" w:hAnsi="Arial" w:cs="Arial"/>
          <w:color w:val="000000" w:themeColor="text1"/>
          <w:sz w:val="22"/>
          <w:szCs w:val="22"/>
        </w:rPr>
        <w:t>Pharmamar</w:t>
      </w:r>
      <w:proofErr w:type="spellEnd"/>
      <w:r w:rsidR="005779C2" w:rsidRPr="00CB7AF6">
        <w:rPr>
          <w:rFonts w:ascii="Arial" w:hAnsi="Arial" w:cs="Arial"/>
          <w:color w:val="000000" w:themeColor="text1"/>
          <w:sz w:val="22"/>
          <w:szCs w:val="22"/>
        </w:rPr>
        <w:t xml:space="preserve">, and Seattle Genetics; he is on the Scientific Advisory Boards of Harpoon Therapeutics and </w:t>
      </w:r>
      <w:proofErr w:type="spellStart"/>
      <w:r w:rsidR="005779C2" w:rsidRPr="00CB7AF6">
        <w:rPr>
          <w:rFonts w:ascii="Arial" w:hAnsi="Arial" w:cs="Arial"/>
          <w:color w:val="000000" w:themeColor="text1"/>
          <w:sz w:val="22"/>
          <w:szCs w:val="22"/>
        </w:rPr>
        <w:t>Elucida</w:t>
      </w:r>
      <w:proofErr w:type="spellEnd"/>
      <w:r w:rsidR="005779C2" w:rsidRPr="00CB7AF6">
        <w:rPr>
          <w:rFonts w:ascii="Arial" w:hAnsi="Arial" w:cs="Arial"/>
          <w:color w:val="000000" w:themeColor="text1"/>
          <w:sz w:val="22"/>
          <w:szCs w:val="22"/>
        </w:rPr>
        <w:t>.</w:t>
      </w:r>
      <w:bookmarkStart w:id="1907" w:name="_Hlk508123862"/>
      <w:r w:rsidR="005779C2" w:rsidRPr="00CB7AF6">
        <w:rPr>
          <w:rFonts w:ascii="Arial" w:hAnsi="Arial" w:cs="Arial"/>
          <w:color w:val="000000" w:themeColor="text1"/>
          <w:sz w:val="22"/>
          <w:szCs w:val="22"/>
        </w:rPr>
        <w:t xml:space="preserve"> LAD is a member of the board of directors of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Jounce Therapeutics.  LAD holds equity in </w:t>
      </w:r>
      <w:proofErr w:type="spellStart"/>
      <w:r w:rsidR="005779C2" w:rsidRPr="00CB7AF6">
        <w:rPr>
          <w:rFonts w:ascii="Arial" w:hAnsi="Arial" w:cs="Arial"/>
          <w:color w:val="000000" w:themeColor="text1"/>
          <w:sz w:val="22"/>
          <w:szCs w:val="22"/>
        </w:rPr>
        <w:t>PapGene</w:t>
      </w:r>
      <w:proofErr w:type="spellEnd"/>
      <w:r w:rsidR="005779C2" w:rsidRPr="00CB7AF6">
        <w:rPr>
          <w:rFonts w:ascii="Arial" w:hAnsi="Arial" w:cs="Arial"/>
          <w:color w:val="000000" w:themeColor="text1"/>
          <w:sz w:val="22"/>
          <w:szCs w:val="22"/>
        </w:rPr>
        <w:t>,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He is a paid consultant for Merck,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LAD is an inventor of licensed intellectual property related to technology for circulating tumor DNA analyses and mismatch repair deficiency for diagnosis and therapy (WO2016077553A1) from Johns Hopkins University. These licenses and relationships are associated with equity or royalty payments to LAD.  The terms of all these arrangements are being managed by Johns Hopkins and Memorial Sloan Kettering in accordance with their conflict of interest policies. In addition, in the past 5 years, LAD has participated as a paid consultant for one-time engagements with </w:t>
      </w:r>
      <w:proofErr w:type="spellStart"/>
      <w:r w:rsidR="005779C2" w:rsidRPr="00CB7AF6">
        <w:rPr>
          <w:rFonts w:ascii="Arial" w:hAnsi="Arial" w:cs="Arial"/>
          <w:color w:val="000000" w:themeColor="text1"/>
          <w:sz w:val="22"/>
          <w:szCs w:val="22"/>
        </w:rPr>
        <w:t>Caris</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Lyndra</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Genocea</w:t>
      </w:r>
      <w:proofErr w:type="spellEnd"/>
      <w:r w:rsidR="005779C2" w:rsidRPr="00CB7AF6">
        <w:rPr>
          <w:rFonts w:ascii="Arial" w:hAnsi="Arial" w:cs="Arial"/>
          <w:color w:val="000000" w:themeColor="text1"/>
          <w:sz w:val="22"/>
          <w:szCs w:val="22"/>
        </w:rPr>
        <w:t xml:space="preserve"> Biosciences, Illumina and Cell Design Labs. </w:t>
      </w:r>
      <w:bookmarkEnd w:id="1907"/>
      <w:r w:rsidR="005D7DC0" w:rsidRPr="005D7DC0">
        <w:rPr>
          <w:rFonts w:ascii="Arial" w:hAnsi="Arial" w:cs="Arial"/>
          <w:color w:val="000000" w:themeColor="text1"/>
          <w:sz w:val="22"/>
          <w:szCs w:val="22"/>
        </w:rPr>
        <w:t xml:space="preserve">DBS. received honoraria/consulted for Pfizer, </w:t>
      </w:r>
      <w:proofErr w:type="spellStart"/>
      <w:r w:rsidR="005D7DC0" w:rsidRPr="005D7DC0">
        <w:rPr>
          <w:rFonts w:ascii="Arial" w:hAnsi="Arial" w:cs="Arial"/>
          <w:color w:val="000000" w:themeColor="text1"/>
          <w:sz w:val="22"/>
          <w:szCs w:val="22"/>
        </w:rPr>
        <w:t>Loxo</w:t>
      </w:r>
      <w:proofErr w:type="spellEnd"/>
      <w:r w:rsidR="005D7DC0" w:rsidRPr="005D7DC0">
        <w:rPr>
          <w:rFonts w:ascii="Arial" w:hAnsi="Arial" w:cs="Arial"/>
          <w:color w:val="000000" w:themeColor="text1"/>
          <w:sz w:val="22"/>
          <w:szCs w:val="22"/>
        </w:rPr>
        <w:t xml:space="preserve"> Oncology, Illumina, </w:t>
      </w:r>
      <w:proofErr w:type="spellStart"/>
      <w:r w:rsidR="005D7DC0" w:rsidRPr="005D7DC0">
        <w:rPr>
          <w:rFonts w:ascii="Arial" w:hAnsi="Arial" w:cs="Arial"/>
          <w:color w:val="000000" w:themeColor="text1"/>
          <w:sz w:val="22"/>
          <w:szCs w:val="22"/>
        </w:rPr>
        <w:t>Intezyne</w:t>
      </w:r>
      <w:proofErr w:type="spellEnd"/>
      <w:r w:rsidR="005D7DC0" w:rsidRPr="005D7DC0">
        <w:rPr>
          <w:rFonts w:ascii="Arial" w:hAnsi="Arial" w:cs="Arial"/>
          <w:color w:val="000000" w:themeColor="text1"/>
          <w:sz w:val="22"/>
          <w:szCs w:val="22"/>
        </w:rPr>
        <w:t xml:space="preserve"> and </w:t>
      </w:r>
      <w:proofErr w:type="spellStart"/>
      <w:r w:rsidR="005D7DC0" w:rsidRPr="005D7DC0">
        <w:rPr>
          <w:rFonts w:ascii="Arial" w:hAnsi="Arial" w:cs="Arial"/>
          <w:color w:val="000000" w:themeColor="text1"/>
          <w:sz w:val="22"/>
          <w:szCs w:val="22"/>
        </w:rPr>
        <w:t>Vivideon</w:t>
      </w:r>
      <w:proofErr w:type="spellEnd"/>
      <w:r w:rsidR="005D7DC0" w:rsidRPr="005D7DC0">
        <w:rPr>
          <w:rFonts w:ascii="Arial" w:hAnsi="Arial" w:cs="Arial"/>
          <w:color w:val="000000" w:themeColor="text1"/>
          <w:sz w:val="22"/>
          <w:szCs w:val="22"/>
        </w:rPr>
        <w:t xml:space="preserve"> </w:t>
      </w:r>
      <w:proofErr w:type="spellStart"/>
      <w:r w:rsidR="005D7DC0" w:rsidRPr="005D7DC0">
        <w:rPr>
          <w:rFonts w:ascii="Arial" w:hAnsi="Arial" w:cs="Arial"/>
          <w:color w:val="000000" w:themeColor="text1"/>
          <w:sz w:val="22"/>
          <w:szCs w:val="22"/>
        </w:rPr>
        <w:t>Therapuetics</w:t>
      </w:r>
      <w:proofErr w:type="spellEnd"/>
      <w:r w:rsidR="005D7DC0" w:rsidRPr="005D7DC0">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JSR-F reports personal/consultancy fees from </w:t>
      </w:r>
      <w:proofErr w:type="spellStart"/>
      <w:r w:rsidR="005779C2" w:rsidRPr="00CB7AF6">
        <w:rPr>
          <w:rFonts w:ascii="Arial" w:hAnsi="Arial" w:cs="Arial"/>
          <w:color w:val="000000" w:themeColor="text1"/>
          <w:sz w:val="22"/>
          <w:szCs w:val="22"/>
        </w:rPr>
        <w:t>VolitionRx</w:t>
      </w:r>
      <w:proofErr w:type="spellEnd"/>
      <w:r w:rsidR="005779C2" w:rsidRPr="00CB7AF6">
        <w:rPr>
          <w:rFonts w:ascii="Arial" w:hAnsi="Arial" w:cs="Arial"/>
          <w:color w:val="000000" w:themeColor="text1"/>
          <w:sz w:val="22"/>
          <w:szCs w:val="22"/>
        </w:rPr>
        <w:t xml:space="preserve">, Page.AI, Goldman Sachs, </w:t>
      </w:r>
      <w:r w:rsidR="00C45F63">
        <w:rPr>
          <w:rFonts w:ascii="Arial" w:hAnsi="Arial" w:cs="Arial"/>
          <w:color w:val="000000" w:themeColor="text1"/>
          <w:sz w:val="22"/>
          <w:szCs w:val="22"/>
        </w:rPr>
        <w:t>GRAIL, Inc</w:t>
      </w:r>
      <w:bookmarkStart w:id="1908" w:name="_GoBack"/>
      <w:bookmarkEnd w:id="1908"/>
      <w:r w:rsidR="005779C2" w:rsidRPr="00CB7AF6">
        <w:rPr>
          <w:rFonts w:ascii="Arial" w:hAnsi="Arial" w:cs="Arial"/>
          <w:color w:val="000000" w:themeColor="text1"/>
          <w:sz w:val="22"/>
          <w:szCs w:val="22"/>
        </w:rPr>
        <w:t xml:space="preserve">, Ventana Medical Systems, Roche, Genentech and </w:t>
      </w:r>
      <w:proofErr w:type="spellStart"/>
      <w:r w:rsidR="005779C2" w:rsidRPr="00CB7AF6">
        <w:rPr>
          <w:rFonts w:ascii="Arial" w:hAnsi="Arial" w:cs="Arial"/>
          <w:color w:val="000000" w:themeColor="text1"/>
          <w:sz w:val="22"/>
          <w:szCs w:val="22"/>
        </w:rPr>
        <w:t>Invicro</w:t>
      </w:r>
      <w:proofErr w:type="spellEnd"/>
      <w:r w:rsidR="005779C2" w:rsidRPr="00CB7AF6">
        <w:rPr>
          <w:rFonts w:ascii="Arial" w:hAnsi="Arial" w:cs="Arial"/>
          <w:color w:val="000000" w:themeColor="text1"/>
          <w:sz w:val="22"/>
          <w:szCs w:val="22"/>
        </w:rPr>
        <w:t xml:space="preserve">, outside the scope of the submitted work. </w:t>
      </w:r>
      <w:r w:rsidR="005779C2" w:rsidRPr="00CB7AF6">
        <w:rPr>
          <w:rFonts w:ascii="Arial" w:eastAsia="Arial" w:hAnsi="Arial" w:cs="Arial"/>
          <w:color w:val="000000" w:themeColor="text1"/>
          <w:sz w:val="22"/>
          <w:szCs w:val="22"/>
        </w:rPr>
        <w:t xml:space="preserve">BJ, EH, CH, OV, TM, SG, RVS, QL, LS, NE, JY, AWB, ML AS, HX, MPH, WFN, AMA </w:t>
      </w:r>
      <w:r w:rsidR="005779C2" w:rsidRPr="00CB7AF6">
        <w:rPr>
          <w:rFonts w:ascii="Arial" w:hAnsi="Arial" w:cs="Arial"/>
          <w:color w:val="000000" w:themeColor="text1"/>
          <w:sz w:val="22"/>
          <w:szCs w:val="22"/>
        </w:rPr>
        <w:t>are</w:t>
      </w:r>
      <w:r w:rsidR="005779C2">
        <w:rPr>
          <w:rFonts w:ascii="Arial" w:hAnsi="Arial" w:cs="Arial"/>
          <w:color w:val="000000" w:themeColor="text1"/>
          <w:sz w:val="22"/>
          <w:szCs w:val="22"/>
        </w:rPr>
        <w:t xml:space="preserve"> or were</w:t>
      </w:r>
      <w:r w:rsidR="005779C2" w:rsidRPr="00CB7AF6">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lastRenderedPageBreak/>
        <w:t>GRAIL</w:t>
      </w:r>
      <w:r w:rsidR="005779C2">
        <w:rPr>
          <w:rFonts w:ascii="Arial" w:hAnsi="Arial" w:cs="Arial"/>
          <w:color w:val="000000" w:themeColor="text1"/>
          <w:sz w:val="22"/>
          <w:szCs w:val="22"/>
        </w:rPr>
        <w:t>, Inc.</w:t>
      </w:r>
      <w:r w:rsidR="005779C2" w:rsidRPr="00CB7AF6">
        <w:rPr>
          <w:rFonts w:ascii="Arial" w:hAnsi="Arial" w:cs="Arial"/>
          <w:color w:val="000000" w:themeColor="text1"/>
          <w:sz w:val="22"/>
          <w:szCs w:val="22"/>
        </w:rPr>
        <w:t xml:space="preserve"> employees and hold stock and</w:t>
      </w:r>
      <w:r w:rsidR="005779C2">
        <w:rPr>
          <w:rFonts w:ascii="Arial" w:hAnsi="Arial" w:cs="Arial"/>
          <w:color w:val="000000" w:themeColor="text1"/>
          <w:sz w:val="22"/>
          <w:szCs w:val="22"/>
        </w:rPr>
        <w:t>/or</w:t>
      </w:r>
      <w:r w:rsidR="005779C2" w:rsidRPr="00CB7AF6">
        <w:rPr>
          <w:rFonts w:ascii="Arial" w:hAnsi="Arial" w:cs="Arial"/>
          <w:color w:val="000000" w:themeColor="text1"/>
          <w:sz w:val="22"/>
          <w:szCs w:val="22"/>
        </w:rPr>
        <w:t xml:space="preserve"> other ownership interests in GRAIL</w:t>
      </w:r>
      <w:r w:rsidR="005779C2">
        <w:rPr>
          <w:rFonts w:ascii="Arial" w:hAnsi="Arial" w:cs="Arial"/>
          <w:color w:val="000000" w:themeColor="text1"/>
          <w:sz w:val="22"/>
          <w:szCs w:val="22"/>
        </w:rPr>
        <w:t>, Inc</w:t>
      </w:r>
      <w:r w:rsidR="005779C2" w:rsidRPr="00CB7AF6">
        <w:rPr>
          <w:rFonts w:ascii="Arial" w:hAnsi="Arial" w:cs="Arial"/>
          <w:color w:val="000000" w:themeColor="text1"/>
          <w:sz w:val="22"/>
          <w:szCs w:val="22"/>
        </w:rPr>
        <w:t>. The other coauthors report no competing interests.</w:t>
      </w:r>
    </w:p>
    <w:p w14:paraId="6C4C8B1E" w14:textId="472BE4C1" w:rsidR="00AA6651" w:rsidRPr="00AA6651" w:rsidRDefault="00AA6651" w:rsidP="00AA6651">
      <w:pPr>
        <w:spacing w:line="480" w:lineRule="auto"/>
        <w:rPr>
          <w:rFonts w:ascii="Arial" w:hAnsi="Arial" w:cs="Arial"/>
          <w:color w:val="000000" w:themeColor="text1"/>
          <w:sz w:val="22"/>
          <w:szCs w:val="22"/>
        </w:rPr>
      </w:pPr>
      <w:r>
        <w:rPr>
          <w:color w:val="000000" w:themeColor="text1"/>
          <w:sz w:val="24"/>
          <w:szCs w:val="24"/>
        </w:rPr>
        <w:br w:type="page"/>
      </w:r>
    </w:p>
    <w:p w14:paraId="43401762" w14:textId="27782D7F" w:rsidR="007C0779" w:rsidRPr="00AE24DE" w:rsidRDefault="004C10F5" w:rsidP="00AE24DE">
      <w:pPr>
        <w:pStyle w:val="Heading1"/>
        <w:jc w:val="left"/>
        <w:rPr>
          <w:color w:val="000000" w:themeColor="text1"/>
          <w:sz w:val="24"/>
          <w:szCs w:val="24"/>
        </w:rPr>
      </w:pPr>
      <w:r w:rsidRPr="00AE24DE">
        <w:rPr>
          <w:color w:val="000000" w:themeColor="text1"/>
          <w:sz w:val="24"/>
          <w:szCs w:val="24"/>
        </w:rPr>
        <w:lastRenderedPageBreak/>
        <w:t>Figures</w:t>
      </w:r>
    </w:p>
    <w:p w14:paraId="72811FFC" w14:textId="46355139" w:rsidR="00B62E94" w:rsidRPr="00CB7AF6" w:rsidRDefault="008C2D31" w:rsidP="00AE24DE">
      <w:pPr>
        <w:spacing w:line="480" w:lineRule="auto"/>
        <w:rPr>
          <w:rFonts w:ascii="Arial" w:eastAsia="Arial" w:hAnsi="Arial" w:cs="Arial"/>
          <w:color w:val="000000" w:themeColor="text1"/>
        </w:rPr>
      </w:pPr>
      <w:r>
        <w:rPr>
          <w:rFonts w:ascii="Arial" w:eastAsia="Arial" w:hAnsi="Arial" w:cs="Arial"/>
          <w:noProof/>
          <w:color w:val="000000" w:themeColor="text1"/>
        </w:rPr>
        <w:drawing>
          <wp:anchor distT="0" distB="0" distL="114300" distR="114300" simplePos="0" relativeHeight="251697152" behindDoc="0" locked="0" layoutInCell="1" allowOverlap="1" wp14:anchorId="0679E375" wp14:editId="74D67216">
            <wp:simplePos x="0" y="0"/>
            <wp:positionH relativeFrom="margin">
              <wp:align>center</wp:align>
            </wp:positionH>
            <wp:positionV relativeFrom="paragraph">
              <wp:posOffset>6350</wp:posOffset>
            </wp:positionV>
            <wp:extent cx="5943600" cy="4610211"/>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46102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F118EA" w14:textId="77777777" w:rsidR="00F201EB"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1. Assay workflow and reproducibility.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Tumor and cfDNA samples were collected from patients with metastatic breast (MBC), lung (NSCLC), and prostate (CRPC) cancers. Tumor and matched normal samples were sequenced using the MSK-IMPACT assay, while plasma and buffy coat samples from cancer patients and non-cancer controls from the San Diego Blood Bank underwent sequencing followed by </w:t>
      </w:r>
      <w:r w:rsidR="00343F81" w:rsidRPr="00CB7AF6">
        <w:rPr>
          <w:rFonts w:ascii="Arial" w:eastAsia="Arial" w:hAnsi="Arial" w:cs="Arial"/>
          <w:i/>
          <w:color w:val="000000" w:themeColor="text1"/>
          <w:sz w:val="22"/>
        </w:rPr>
        <w:t>de novo</w:t>
      </w:r>
      <w:r w:rsidR="00343F81" w:rsidRPr="00CB7AF6">
        <w:rPr>
          <w:rFonts w:ascii="Arial" w:eastAsia="Arial" w:hAnsi="Arial" w:cs="Arial"/>
          <w:color w:val="000000" w:themeColor="text1"/>
          <w:sz w:val="22"/>
        </w:rPr>
        <w:t xml:space="preserve"> assembly and mutation detection using the high-intensity targeted cfDNA assay by GRAIL, Inc (Menlo Park, CA) based on a bespoke joint-variant-calling pipeline. Tumor and cfDNA somatic variant detection results were unblinded for concordance analyses.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variant allele fraction (VAF) measured using the targeted DNA assay (y-axis) and ddPCR (x-axis). cfDNA extracted from five cancer </w:t>
      </w:r>
      <w:r w:rsidR="00343F81" w:rsidRPr="00CB7AF6">
        <w:rPr>
          <w:rFonts w:ascii="Arial" w:eastAsia="Arial" w:hAnsi="Arial" w:cs="Arial"/>
          <w:color w:val="000000" w:themeColor="text1"/>
          <w:sz w:val="22"/>
        </w:rPr>
        <w:lastRenderedPageBreak/>
        <w:t xml:space="preserve">patients with canonical hotspot mutations were subjected to ddPCR. An aliquot of the same cfDNA isolate was used for targeted DNA assay using two versions of the protocol (V1 and V2). One sample lacking canonical hotspot mutation in the ddPCR measurements was excluded.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allele fraction of variants detected using either of the two targeted DNA assay protocols in five patients. One MBC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patient was excluded from this analysis to avoid biased regression. Concordant mutation detection between the two replicates (triangles indicate biopsy-matched, circles indicate biopsy-unmatched variants) is enriched in allele fraction above limit of detection. The colors of the circles and triangles indicate whether the variants were detected in both replicates (blue), called in only one replicate (red), not called in one replicate due to low sample quality (yellow), or not called in one replicate due to filtering against WBC (green).</w:t>
      </w:r>
    </w:p>
    <w:p w14:paraId="55085A0E" w14:textId="06376A2E" w:rsidR="007C0779" w:rsidRPr="004A2CD1"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685A0C25" w14:textId="0325FD0D" w:rsidR="00B62E94" w:rsidRPr="00F201EB" w:rsidRDefault="008C2D31" w:rsidP="00F201EB">
      <w:pPr>
        <w:spacing w:line="480" w:lineRule="auto"/>
        <w:rPr>
          <w:rFonts w:ascii="Arial" w:eastAsia="Arial" w:hAnsi="Arial" w:cs="Arial"/>
          <w:color w:val="000000" w:themeColor="text1"/>
          <w:sz w:val="22"/>
          <w:szCs w:val="22"/>
        </w:rPr>
      </w:pPr>
      <w:r w:rsidRPr="00F201EB">
        <w:rPr>
          <w:rFonts w:ascii="Arial" w:eastAsia="Arial" w:hAnsi="Arial" w:cs="Arial"/>
          <w:noProof/>
          <w:color w:val="000000" w:themeColor="text1"/>
          <w:sz w:val="22"/>
          <w:szCs w:val="22"/>
        </w:rPr>
        <w:lastRenderedPageBreak/>
        <w:drawing>
          <wp:anchor distT="0" distB="0" distL="114300" distR="114300" simplePos="0" relativeHeight="251696128" behindDoc="0" locked="0" layoutInCell="1" allowOverlap="1" wp14:anchorId="63698BC0" wp14:editId="4EACD46B">
            <wp:simplePos x="0" y="0"/>
            <wp:positionH relativeFrom="margin">
              <wp:align>center</wp:align>
            </wp:positionH>
            <wp:positionV relativeFrom="margin">
              <wp:align>top</wp:align>
            </wp:positionV>
            <wp:extent cx="5939436" cy="6827675"/>
            <wp:effectExtent l="0" t="0" r="4445"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2.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39436" cy="6827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EAE4BD" w14:textId="77777777" w:rsidR="00F201EB"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 Concordance of cfDNA variants with tumor biopsy.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Summary statistics of concordance between cfDNA and tumor biopsy assays for 124 patients with MBC (N = 39), NSCLC (N = 41), and CRPC (N = 44) cancer.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genomic alterations in cfDNA of </w:t>
      </w:r>
      <w:r w:rsidR="00343F81" w:rsidRPr="00CB7AF6">
        <w:rPr>
          <w:rFonts w:ascii="Arial" w:eastAsia="Arial" w:hAnsi="Arial" w:cs="Arial"/>
          <w:color w:val="000000" w:themeColor="text1"/>
          <w:sz w:val="22"/>
        </w:rPr>
        <w:lastRenderedPageBreak/>
        <w:t>the same patients with MBC (top), NSCLC (middle), and CRPC (bottom) cancers. The genes were sorted by their frequency of alterations in the tumor. The colors indicate whether the alterations were biopsy-matched, detected in the tumor but below the threshold of the MSK-IMPACT assay (biopsy-</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or were specific to cfDNA </w:t>
      </w:r>
      <w:r w:rsidR="00BF6D9E" w:rsidRPr="00CB7AF6">
        <w:rPr>
          <w:rFonts w:ascii="Arial" w:eastAsia="Arial" w:hAnsi="Arial" w:cs="Arial"/>
          <w:color w:val="000000" w:themeColor="text1"/>
          <w:sz w:val="22"/>
        </w:rPr>
        <w:t xml:space="preserve">i.e. </w:t>
      </w:r>
      <w:r w:rsidR="00343F81" w:rsidRPr="00CB7AF6">
        <w:rPr>
          <w:rFonts w:ascii="Arial" w:eastAsia="Arial" w:hAnsi="Arial" w:cs="Arial"/>
          <w:color w:val="000000" w:themeColor="text1"/>
          <w:sz w:val="22"/>
        </w:rPr>
        <w:t xml:space="preserve">variants of unknown source </w:t>
      </w:r>
      <w:r w:rsidR="00BF6D9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Plasma variant allele fractions (VAF) of somatic variants sorted by the maximum VAF in control individuals.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Upper panels depict plasma VAFs of somatic variants in MBC, NSCLC, and CRPC. The lower panels show the number of variants identified in each individual by MSK-IMPACT. Colors indicate whether alterations were biopsy-matched,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detected in tumor only and not in cfDNA, or were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Increasing detection rate of tumor variants in cfDNA with clonality of mutations in the tumor biopsy. The box plot shows the proportion of tumor mutations from the MSK-IMPACT assay that were also detected in cfDNA of MBC, NSCLC, and CRPC patients, stratified by the cancer cell fraction (CCF) in the tumor. The error bars indicate the 95% binomial confidence intervals. The CCF was strongly associated with detection rate in cfDNA (</w:t>
      </w:r>
      <w:r w:rsidR="003B075E" w:rsidRPr="00CB7AF6">
        <w:rPr>
          <w:rFonts w:ascii="Arial" w:eastAsia="Arial" w:hAnsi="Arial" w:cs="Arial"/>
          <w:color w:val="000000" w:themeColor="text1"/>
          <w:sz w:val="22"/>
        </w:rPr>
        <w:t xml:space="preserve">all p values by cancer type </w:t>
      </w:r>
      <w:r w:rsidR="00343F81" w:rsidRPr="00CB7AF6">
        <w:rPr>
          <w:rFonts w:ascii="Arial" w:eastAsia="Arial" w:hAnsi="Arial" w:cs="Arial"/>
          <w:color w:val="000000" w:themeColor="text1"/>
          <w:sz w:val="22"/>
        </w:rPr>
        <w:t xml:space="preserve">&lt; 0.0001).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f</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in MBC, NSCLC, and CRPC patients</w:t>
      </w:r>
      <w:r w:rsidR="003B075E" w:rsidRPr="00CB7AF6">
        <w:rPr>
          <w:rFonts w:ascii="Arial" w:eastAsia="Arial" w:hAnsi="Arial" w:cs="Arial"/>
          <w:color w:val="000000" w:themeColor="text1"/>
          <w:sz w:val="22"/>
        </w:rPr>
        <w:t xml:space="preserve"> (p = 0.0046)</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g</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as a function of number of metastatic sites.</w:t>
      </w:r>
    </w:p>
    <w:p w14:paraId="40F7A099" w14:textId="288A6253" w:rsidR="007C0779" w:rsidRPr="004A2CD1"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738206A8" w14:textId="68F4254D" w:rsidR="00B62E94" w:rsidRDefault="008C2D31" w:rsidP="00AE24DE">
      <w:pPr>
        <w:widowControl w:val="0"/>
        <w:pBdr>
          <w:top w:val="nil"/>
          <w:left w:val="nil"/>
          <w:bottom w:val="nil"/>
          <w:right w:val="nil"/>
          <w:between w:val="nil"/>
        </w:pBd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695104" behindDoc="0" locked="0" layoutInCell="1" allowOverlap="1" wp14:anchorId="7947EE5C" wp14:editId="5A07B4EB">
            <wp:simplePos x="0" y="0"/>
            <wp:positionH relativeFrom="margin">
              <wp:align>center</wp:align>
            </wp:positionH>
            <wp:positionV relativeFrom="margin">
              <wp:align>top</wp:align>
            </wp:positionV>
            <wp:extent cx="5943600" cy="3980411"/>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43600" cy="398041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A246A1" w14:textId="77777777" w:rsidR="00F201EB" w:rsidRDefault="00E669C5" w:rsidP="004A2CD1">
      <w:pPr>
        <w:widowControl w:val="0"/>
        <w:pBdr>
          <w:top w:val="nil"/>
          <w:left w:val="nil"/>
          <w:bottom w:val="nil"/>
          <w:right w:val="nil"/>
          <w:between w:val="nil"/>
        </w:pBd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 Tumor mutational burden and mutational signatures derived from cfDNA targeted assay.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the somatic tumor mutation burden (TMB), defined as the number of nonsynonymous mutations per megabase (Mb), in tumor (x-axis) and cfDNA (y-axis). The vertical dashed line indicates the threshold for samples with a high TMB based on tumor biopsy (13.8 mutations/Mb) and the horizontal dashed line indicates the threshold for samples with a high TMB in cfDNA (22.7 mutations/Mb).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Venn diagrams showing the total number of mutations detected in cfDNA (red) and tumor (blue) and their overlap. The upper panel shows the distribution of mutations in the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(MBC N = 5, NSCLC N = 2, and CRPC N = 3</w:t>
      </w:r>
      <w:r w:rsidR="009D4EB4"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while the lower panel shows the same in the remaining 114 patients (MBC N = 34, NSCLC N = 39, CRPC N = 41). The </w:t>
      </w:r>
      <w:r w:rsidR="001C4AAF">
        <w:rPr>
          <w:rFonts w:ascii="Arial" w:eastAsia="Arial" w:hAnsi="Arial" w:cs="Arial"/>
          <w:color w:val="000000" w:themeColor="text1"/>
          <w:sz w:val="22"/>
        </w:rPr>
        <w:t xml:space="preserve">10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account for 60% of total cfDNA variants and 75% of cfDNA-only variants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charts displaying the fraction of mutational signatures in </w:t>
      </w:r>
      <w:r w:rsidR="00303111" w:rsidRPr="00CB7AF6">
        <w:rPr>
          <w:rFonts w:ascii="Arial" w:eastAsia="Arial" w:hAnsi="Arial" w:cs="Arial"/>
          <w:color w:val="000000" w:themeColor="text1"/>
          <w:sz w:val="22"/>
        </w:rPr>
        <w:t>the hypermutated</w:t>
      </w:r>
      <w:r w:rsidR="00343F81" w:rsidRPr="00CB7AF6">
        <w:rPr>
          <w:rFonts w:ascii="Arial" w:eastAsia="Arial" w:hAnsi="Arial" w:cs="Arial"/>
          <w:color w:val="000000" w:themeColor="text1"/>
          <w:sz w:val="22"/>
        </w:rPr>
        <w:t xml:space="preserve"> cases. The upper panel shows the Pearson </w:t>
      </w:r>
      <w:r w:rsidR="00343F81" w:rsidRPr="00CB7AF6">
        <w:rPr>
          <w:rFonts w:ascii="Arial" w:eastAsia="Arial" w:hAnsi="Arial" w:cs="Arial"/>
          <w:color w:val="000000" w:themeColor="text1"/>
          <w:sz w:val="22"/>
        </w:rPr>
        <w:lastRenderedPageBreak/>
        <w:t xml:space="preserve">correlation between the observed and expected 96 base substitutions profile. All the MBC cases and one of the CRPC cases demonstrated a dominant APOBEC signature.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Microsatellite instability (MSI) scores obtained using a modified MSIsensor algorithm</w:t>
      </w:r>
      <w:r w:rsidR="00A26803"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2680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26803"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from the tumor (x-axis) and cfDNA (y-axis).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 55-year-old patient with castration- and enzalutamide-resistant prostate cancer displaying an MMR signature and high MSI score based on both cfDNA and tumor targeted sequencing data. Upon initiation of treatment on an anti-PD-L1 immunotherapy regimen, rapid tumor regression was observed. Line charts show relative tumor size based on Response Evaluation Criteria in Solid Tumors (RECIST v1.1) criteria and serum prostate-specific antigen (PSA) levels. CT images show the decreasing tumor size at indicated time points.</w:t>
      </w:r>
    </w:p>
    <w:p w14:paraId="17A21EDE" w14:textId="49FE5F7E" w:rsidR="00F201EB" w:rsidRDefault="00343F81" w:rsidP="004A2CD1">
      <w:pPr>
        <w:widowControl w:val="0"/>
        <w:pBdr>
          <w:top w:val="nil"/>
          <w:left w:val="nil"/>
          <w:bottom w:val="nil"/>
          <w:right w:val="nil"/>
          <w:between w:val="nil"/>
        </w:pBdr>
        <w:spacing w:line="480" w:lineRule="auto"/>
        <w:rPr>
          <w:rFonts w:ascii="Arial" w:hAnsi="Arial" w:cs="Arial"/>
          <w:color w:val="000000" w:themeColor="text1"/>
        </w:rPr>
      </w:pPr>
      <w:r w:rsidRPr="00CB7AF6">
        <w:rPr>
          <w:rFonts w:ascii="Arial" w:hAnsi="Arial" w:cs="Arial"/>
          <w:color w:val="000000" w:themeColor="text1"/>
        </w:rPr>
        <w:br w:type="page"/>
      </w:r>
    </w:p>
    <w:p w14:paraId="31E3C576" w14:textId="77777777" w:rsidR="00F201EB" w:rsidRPr="00F201EB" w:rsidRDefault="00F201EB" w:rsidP="004A2CD1">
      <w:pPr>
        <w:widowControl w:val="0"/>
        <w:pBdr>
          <w:top w:val="nil"/>
          <w:left w:val="nil"/>
          <w:bottom w:val="nil"/>
          <w:right w:val="nil"/>
          <w:between w:val="nil"/>
        </w:pBdr>
        <w:spacing w:line="480" w:lineRule="auto"/>
        <w:rPr>
          <w:rFonts w:ascii="Arial" w:eastAsia="Arial" w:hAnsi="Arial" w:cs="Arial"/>
          <w:color w:val="000000" w:themeColor="text1"/>
          <w:sz w:val="22"/>
        </w:rPr>
      </w:pPr>
    </w:p>
    <w:p w14:paraId="48607123" w14:textId="306F1E22" w:rsidR="007C0779" w:rsidRPr="00CB7AF6" w:rsidRDefault="007C47DB" w:rsidP="004A2CD1">
      <w:pPr>
        <w:widowControl w:val="0"/>
        <w:pBdr>
          <w:top w:val="nil"/>
          <w:left w:val="nil"/>
          <w:bottom w:val="nil"/>
          <w:right w:val="nil"/>
          <w:between w:val="nil"/>
        </w:pBdr>
        <w:spacing w:line="480" w:lineRule="auto"/>
        <w:rPr>
          <w:rFonts w:ascii="Arial" w:eastAsia="Arial" w:hAnsi="Arial" w:cs="Arial"/>
          <w:color w:val="000000" w:themeColor="text1"/>
          <w:sz w:val="22"/>
        </w:rPr>
      </w:pPr>
      <w:r>
        <w:rPr>
          <w:rFonts w:ascii="Arial" w:eastAsia="Arial" w:hAnsi="Arial" w:cs="Arial"/>
          <w:noProof/>
          <w:color w:val="000000" w:themeColor="text1"/>
        </w:rPr>
        <w:drawing>
          <wp:anchor distT="0" distB="0" distL="114300" distR="114300" simplePos="0" relativeHeight="251694080" behindDoc="0" locked="0" layoutInCell="1" allowOverlap="1" wp14:anchorId="3117525A" wp14:editId="05A14B4F">
            <wp:simplePos x="0" y="0"/>
            <wp:positionH relativeFrom="margin">
              <wp:align>center</wp:align>
            </wp:positionH>
            <wp:positionV relativeFrom="margin">
              <wp:align>top</wp:align>
            </wp:positionV>
            <wp:extent cx="5943600" cy="7743722"/>
            <wp:effectExtent l="0" t="0" r="0"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4.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43600" cy="77437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4. Characterization of biological sources and composition of cfDNA variants.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681C67" w:rsidRPr="00CB7AF6">
        <w:rPr>
          <w:rFonts w:ascii="Arial" w:eastAsia="Arial" w:hAnsi="Arial" w:cs="Arial"/>
          <w:color w:val="000000" w:themeColor="text1"/>
          <w:sz w:val="22"/>
        </w:rPr>
        <w:t xml:space="preserve"> Pie </w:t>
      </w:r>
      <w:r w:rsidR="00681C67" w:rsidRPr="00CB7AF6">
        <w:rPr>
          <w:rFonts w:ascii="Arial" w:eastAsia="Arial" w:hAnsi="Arial" w:cs="Arial"/>
          <w:color w:val="000000" w:themeColor="text1"/>
          <w:sz w:val="22"/>
        </w:rPr>
        <w:lastRenderedPageBreak/>
        <w:t>charts representing the distribution of cfDNA somatic mutations.</w:t>
      </w:r>
      <w:r w:rsidR="00BF6D9E" w:rsidRPr="00CB7AF6">
        <w:rPr>
          <w:rFonts w:ascii="Arial" w:eastAsia="Arial" w:hAnsi="Arial" w:cs="Arial"/>
          <w:color w:val="000000" w:themeColor="text1"/>
          <w:sz w:val="22"/>
        </w:rPr>
        <w:t xml:space="preserve"> </w:t>
      </w:r>
      <w:r w:rsidR="00681C67" w:rsidRPr="00CB7AF6">
        <w:rPr>
          <w:rFonts w:ascii="Arial" w:eastAsia="Arial" w:hAnsi="Arial" w:cs="Arial"/>
          <w:color w:val="000000" w:themeColor="text1"/>
          <w:sz w:val="22"/>
        </w:rPr>
        <w:t>The colors indicate WBC-matched, tumor biopsy-matched</w:t>
      </w:r>
      <w:r w:rsidR="00BF6D9E" w:rsidRPr="00CB7AF6">
        <w:rPr>
          <w:rFonts w:ascii="Arial" w:eastAsia="Arial" w:hAnsi="Arial" w:cs="Arial"/>
          <w:color w:val="000000" w:themeColor="text1"/>
          <w:sz w:val="22"/>
        </w:rPr>
        <w:t xml:space="preserve">, biopsy-subthreshold </w:t>
      </w:r>
      <w:r w:rsidR="00681C67" w:rsidRPr="00CB7AF6">
        <w:rPr>
          <w:rFonts w:ascii="Arial" w:eastAsia="Arial" w:hAnsi="Arial" w:cs="Arial"/>
          <w:color w:val="000000" w:themeColor="text1"/>
          <w:sz w:val="22"/>
        </w:rPr>
        <w:t xml:space="preserve">variants, and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plots showing the number of somatic variants detected in plasma cfDNA per megabase (Mb, y-axis) for each sample (x-axis) stratified by cancer status and biological sources and ordered by increasing number of somatic WBC-matched variants. The panels show control samples (top left) and patients with MBC (top right), NSCLC (bottom left) and CRPC (bottom right) cancers. The colors</w:t>
      </w:r>
      <w:r w:rsidR="00BF6D9E" w:rsidRPr="00CB7AF6">
        <w:rPr>
          <w:rFonts w:ascii="Arial" w:eastAsia="Arial" w:hAnsi="Arial" w:cs="Arial"/>
          <w:color w:val="000000" w:themeColor="text1"/>
          <w:sz w:val="22"/>
        </w:rPr>
        <w:t xml:space="preserve"> are indicated in </w:t>
      </w:r>
      <w:r w:rsidR="008C2D31">
        <w:rPr>
          <w:rFonts w:ascii="Arial" w:eastAsia="Arial" w:hAnsi="Arial" w:cs="Arial"/>
          <w:color w:val="000000" w:themeColor="text1"/>
          <w:sz w:val="22"/>
        </w:rPr>
        <w:t>(a)</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Association between age and number of </w:t>
      </w:r>
      <w:r w:rsidR="001F241F" w:rsidRPr="00CB7AF6">
        <w:rPr>
          <w:rFonts w:ascii="Arial" w:eastAsia="Arial" w:hAnsi="Arial" w:cs="Arial"/>
          <w:color w:val="000000" w:themeColor="text1"/>
          <w:sz w:val="22"/>
        </w:rPr>
        <w:t xml:space="preserve">cfDNA </w:t>
      </w:r>
      <w:r w:rsidR="00343F81" w:rsidRPr="00CB7AF6">
        <w:rPr>
          <w:rFonts w:ascii="Arial" w:eastAsia="Arial" w:hAnsi="Arial" w:cs="Arial"/>
          <w:color w:val="000000" w:themeColor="text1"/>
          <w:sz w:val="22"/>
        </w:rPr>
        <w:t xml:space="preserve">variants </w:t>
      </w:r>
      <w:r w:rsidR="001F241F" w:rsidRPr="00CB7AF6">
        <w:rPr>
          <w:rFonts w:ascii="Arial" w:eastAsia="Arial" w:hAnsi="Arial" w:cs="Arial"/>
          <w:color w:val="000000" w:themeColor="text1"/>
          <w:sz w:val="22"/>
        </w:rPr>
        <w:t>categorized as WBC-matched, VUSo,</w:t>
      </w:r>
      <w:r w:rsidR="00343F81" w:rsidRPr="00CB7AF6">
        <w:rPr>
          <w:rFonts w:ascii="Arial" w:eastAsia="Arial" w:hAnsi="Arial" w:cs="Arial"/>
          <w:color w:val="000000" w:themeColor="text1"/>
          <w:sz w:val="22"/>
        </w:rPr>
        <w:t xml:space="preserve"> tumor biopsy-matched and </w:t>
      </w:r>
      <w:r w:rsidR="001F241F" w:rsidRPr="00CB7AF6">
        <w:rPr>
          <w:rFonts w:ascii="Arial" w:eastAsia="Arial" w:hAnsi="Arial" w:cs="Arial"/>
          <w:color w:val="000000" w:themeColor="text1"/>
          <w:sz w:val="22"/>
        </w:rPr>
        <w:t>biopsy-subthre</w:t>
      </w:r>
      <w:r w:rsidR="00BF6D9E" w:rsidRPr="00CB7AF6">
        <w:rPr>
          <w:rFonts w:ascii="Arial" w:eastAsia="Arial" w:hAnsi="Arial" w:cs="Arial"/>
          <w:color w:val="000000" w:themeColor="text1"/>
          <w:sz w:val="22"/>
        </w:rPr>
        <w:t>s</w:t>
      </w:r>
      <w:r w:rsidR="001F241F" w:rsidRPr="00CB7AF6">
        <w:rPr>
          <w:rFonts w:ascii="Arial" w:eastAsia="Arial" w:hAnsi="Arial" w:cs="Arial"/>
          <w:color w:val="000000" w:themeColor="text1"/>
          <w:sz w:val="22"/>
        </w:rPr>
        <w:t>hold.</w:t>
      </w:r>
      <w:r w:rsidR="00343F81" w:rsidRPr="00CB7AF6">
        <w:rPr>
          <w:rFonts w:ascii="Arial" w:eastAsia="Arial" w:hAnsi="Arial" w:cs="Arial"/>
          <w:color w:val="000000" w:themeColor="text1"/>
          <w:sz w:val="22"/>
        </w:rPr>
        <w:t xml:space="preserve"> In all panels, blue indicates control samples, </w:t>
      </w:r>
      <w:r w:rsidR="009D4EB4" w:rsidRPr="00CB7AF6">
        <w:rPr>
          <w:rFonts w:ascii="Arial" w:eastAsia="Arial" w:hAnsi="Arial" w:cs="Arial"/>
          <w:color w:val="000000" w:themeColor="text1"/>
          <w:sz w:val="22"/>
          <w:szCs w:val="22"/>
        </w:rPr>
        <w:t xml:space="preserve">and </w:t>
      </w:r>
      <w:r w:rsidR="00343F81" w:rsidRPr="00CB7AF6">
        <w:rPr>
          <w:rFonts w:ascii="Arial" w:eastAsia="Arial" w:hAnsi="Arial" w:cs="Arial"/>
          <w:color w:val="000000" w:themeColor="text1"/>
          <w:sz w:val="22"/>
        </w:rPr>
        <w:t xml:space="preserve">yellow indicates cancer samples. The x-axis indicates age, and the y-axis describes the number of somatic cfDNA variants per 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Top mutated genes carrying WBC-matched variants for each cohort.</w:t>
      </w:r>
      <w:r w:rsidR="00681C6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 xml:space="preserve">The number in the cells indicate the overall number of variants for each gene in the corresponding cohort.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6055CC" w:rsidRPr="00CB7AF6">
        <w:rPr>
          <w:rFonts w:ascii="Arial" w:eastAsia="Arial" w:hAnsi="Arial" w:cs="Arial"/>
          <w:color w:val="000000" w:themeColor="text1"/>
          <w:sz w:val="22"/>
        </w:rPr>
        <w:t xml:space="preserve"> Posterior distribution of variant allele fractions (VAF). The scatter plot shows the correlation in VAFs of somatic mutations detected in cfDNA and WBC using the targeted DNA assay and color coded according to source of origin. The diagonal represents the line </w:t>
      </w:r>
      <w:r w:rsidR="006055CC" w:rsidRPr="00CB7AF6">
        <w:rPr>
          <w:rFonts w:ascii="Arial" w:eastAsia="Arial" w:hAnsi="Arial" w:cs="Arial"/>
          <w:i/>
          <w:color w:val="000000" w:themeColor="text1"/>
          <w:sz w:val="22"/>
        </w:rPr>
        <w:t>y</w:t>
      </w:r>
      <w:r w:rsidR="006055CC" w:rsidRPr="00CB7AF6">
        <w:rPr>
          <w:rFonts w:ascii="Arial" w:eastAsia="Arial" w:hAnsi="Arial" w:cs="Arial"/>
          <w:color w:val="000000" w:themeColor="text1"/>
          <w:sz w:val="22"/>
        </w:rPr>
        <w:t xml:space="preserve"> = </w:t>
      </w:r>
      <w:r w:rsidR="006055CC" w:rsidRPr="00CB7AF6">
        <w:rPr>
          <w:rFonts w:ascii="Arial" w:eastAsia="Arial" w:hAnsi="Arial" w:cs="Arial"/>
          <w:i/>
          <w:color w:val="000000" w:themeColor="text1"/>
          <w:sz w:val="22"/>
        </w:rPr>
        <w:t>x</w:t>
      </w:r>
      <w:r w:rsidR="006055CC" w:rsidRPr="00CB7AF6">
        <w:rPr>
          <w:rFonts w:ascii="Arial" w:eastAsia="Arial" w:hAnsi="Arial" w:cs="Arial"/>
          <w:color w:val="000000" w:themeColor="text1"/>
          <w:sz w:val="22"/>
        </w:rPr>
        <w:t>.</w:t>
      </w:r>
    </w:p>
    <w:p w14:paraId="36E12C13" w14:textId="77777777" w:rsidR="003F3370" w:rsidRPr="00CB7AF6" w:rsidRDefault="003F3370" w:rsidP="00AE24DE">
      <w:pPr>
        <w:rPr>
          <w:rFonts w:ascii="Arial" w:eastAsia="Arial" w:hAnsi="Arial" w:cs="Arial"/>
          <w:color w:val="000000" w:themeColor="text1"/>
          <w:sz w:val="22"/>
        </w:rPr>
      </w:pPr>
      <w:r w:rsidRPr="00CB7AF6">
        <w:rPr>
          <w:rFonts w:ascii="Arial" w:eastAsia="Arial" w:hAnsi="Arial" w:cs="Arial"/>
          <w:color w:val="000000" w:themeColor="text1"/>
        </w:rPr>
        <w:br w:type="page"/>
      </w:r>
    </w:p>
    <w:p w14:paraId="101EDA20" w14:textId="12A55A83" w:rsidR="00B62E94" w:rsidRPr="00CB7AF6" w:rsidRDefault="007C47DB" w:rsidP="00AE24DE">
      <w:pPr>
        <w:spacing w:line="480" w:lineRule="auto"/>
        <w:rPr>
          <w:rFonts w:ascii="Arial" w:hAnsi="Arial" w:cs="Arial"/>
          <w:color w:val="000000" w:themeColor="text1"/>
        </w:rPr>
      </w:pPr>
      <w:r>
        <w:rPr>
          <w:rFonts w:ascii="Arial" w:hAnsi="Arial" w:cs="Arial"/>
          <w:noProof/>
          <w:color w:val="000000" w:themeColor="text1"/>
        </w:rPr>
        <w:lastRenderedPageBreak/>
        <w:drawing>
          <wp:anchor distT="0" distB="0" distL="114300" distR="114300" simplePos="0" relativeHeight="251692032" behindDoc="0" locked="0" layoutInCell="1" allowOverlap="1" wp14:anchorId="6C8DFED3" wp14:editId="79BC9945">
            <wp:simplePos x="0" y="0"/>
            <wp:positionH relativeFrom="margin">
              <wp:align>center</wp:align>
            </wp:positionH>
            <wp:positionV relativeFrom="margin">
              <wp:align>top</wp:align>
            </wp:positionV>
            <wp:extent cx="5943600" cy="5154951"/>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5.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51549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A57FBF" w14:textId="77777777" w:rsidR="00F201EB" w:rsidRDefault="00E669C5" w:rsidP="00AE24DE">
      <w:pPr>
        <w:spacing w:line="480" w:lineRule="auto"/>
        <w:rPr>
          <w:rFonts w:ascii="Arial" w:eastAsia="Arial" w:hAnsi="Arial" w:cs="Arial"/>
          <w:color w:val="0033CC"/>
        </w:rPr>
      </w:pPr>
      <w:r>
        <w:rPr>
          <w:rFonts w:ascii="Arial" w:eastAsia="Arial" w:hAnsi="Arial" w:cs="Arial"/>
          <w:b/>
          <w:color w:val="000000" w:themeColor="text1"/>
          <w:sz w:val="22"/>
        </w:rPr>
        <w:t xml:space="preserve">Fig. </w:t>
      </w:r>
      <w:r w:rsidR="00FF49FB" w:rsidRPr="00CB7AF6">
        <w:rPr>
          <w:rFonts w:ascii="Arial" w:eastAsia="Arial" w:hAnsi="Arial" w:cs="Arial"/>
          <w:b/>
          <w:color w:val="000000" w:themeColor="text1"/>
          <w:sz w:val="22"/>
        </w:rPr>
        <w:t>5</w:t>
      </w:r>
      <w:r w:rsidR="003F3370" w:rsidRPr="00CB7AF6">
        <w:rPr>
          <w:rFonts w:ascii="Arial" w:eastAsia="Arial" w:hAnsi="Arial" w:cs="Arial"/>
          <w:b/>
          <w:color w:val="000000" w:themeColor="text1"/>
          <w:sz w:val="22"/>
        </w:rPr>
        <w:t xml:space="preserve">. Characterization of WBC variants.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Direct analysis of somatic variants in WBC. The upper bar plot shows the number of somatic variants detected across 1.1 Mb of genome grouped by age category and ordered by increasing mutational burden. Cancer patients are displayed in yellow while control individuals are represented in blue. The lighter shade indicates WBC-only variants while the darker shade indicates somatic variants also found in the matched plasma cfDNA. The bottom panel shows the variant allele fractions (VAFs) of all somatic variants in 15 canonical genes involved in clonal hematopoiesis (CH) together with the variant occurring at maximal VAF in WBC.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Stacked bar plot showing the percentage of cancer patients and control individuals harboring a mutation with maximal VAF in a given CH gene. </w:t>
      </w:r>
      <w:r w:rsidR="003F3370" w:rsidRPr="00CB7AF6">
        <w:rPr>
          <w:rFonts w:ascii="Arial" w:eastAsia="Arial" w:hAnsi="Arial" w:cs="Arial"/>
          <w:color w:val="000000" w:themeColor="text1"/>
          <w:sz w:val="22"/>
        </w:rPr>
        <w:t xml:space="preserve">* </w:t>
      </w:r>
      <w:r w:rsidR="003F3370" w:rsidRPr="00CB7AF6">
        <w:rPr>
          <w:rFonts w:ascii="Arial" w:eastAsia="Arial" w:hAnsi="Arial" w:cs="Arial"/>
          <w:color w:val="000000" w:themeColor="text1"/>
          <w:sz w:val="22"/>
        </w:rPr>
        <w:lastRenderedPageBreak/>
        <w:t xml:space="preserve">indicates p = 0.015 and ** indicates p = 0.0072.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mutations in CH genes </w:t>
      </w:r>
      <w:ins w:id="1909" w:author="Reis-Filho, Jorge S./Pathology" w:date="2019-07-13T15:14:00Z">
        <w:r w:rsidR="00876B4A" w:rsidRPr="00876B4A">
          <w:rPr>
            <w:rFonts w:ascii="Arial" w:eastAsia="Arial" w:hAnsi="Arial" w:cs="Arial"/>
            <w:color w:val="0033CC"/>
            <w:sz w:val="22"/>
            <w:rPrChange w:id="1910" w:author="Reis-Filho, Jorge S./Pathology" w:date="2019-07-13T15:15:00Z">
              <w:rPr>
                <w:rFonts w:ascii="Arial" w:eastAsia="Arial" w:hAnsi="Arial" w:cs="Arial"/>
                <w:color w:val="000000" w:themeColor="text1"/>
                <w:sz w:val="22"/>
              </w:rPr>
            </w:rPrChange>
          </w:rPr>
          <w:t xml:space="preserve">(percentages </w:t>
        </w:r>
      </w:ins>
      <w:ins w:id="1911" w:author="Reis-Filho, Jorge S./Pathology" w:date="2019-07-13T15:15:00Z">
        <w:r w:rsidR="00876B4A" w:rsidRPr="00876B4A">
          <w:rPr>
            <w:rFonts w:ascii="Arial" w:eastAsia="Arial" w:hAnsi="Arial" w:cs="Arial"/>
            <w:color w:val="0033CC"/>
            <w:sz w:val="22"/>
            <w:rPrChange w:id="1912" w:author="Reis-Filho, Jorge S./Pathology" w:date="2019-07-13T15:15:00Z">
              <w:rPr>
                <w:rFonts w:ascii="Arial" w:eastAsia="Arial" w:hAnsi="Arial" w:cs="Arial"/>
                <w:color w:val="000000" w:themeColor="text1"/>
                <w:sz w:val="22"/>
              </w:rPr>
            </w:rPrChange>
          </w:rPr>
          <w:t>for each category)</w:t>
        </w:r>
        <w:r w:rsidR="00876B4A">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 xml:space="preserve">colored according to the percentage of truncating mutations including: frame-shifting indel, nonsense and nonstop mutations, relative to single nucleotide mutations. </w:t>
      </w:r>
      <w:ins w:id="1913" w:author="Reis-Filho, Jorge S./Pathology" w:date="2019-07-13T15:13:00Z">
        <w:r w:rsidR="00876B4A" w:rsidRPr="00876B4A">
          <w:rPr>
            <w:rFonts w:ascii="Arial" w:eastAsia="Arial" w:hAnsi="Arial" w:cs="Arial"/>
            <w:color w:val="0033CC"/>
            <w:sz w:val="22"/>
            <w:szCs w:val="22"/>
            <w:rPrChange w:id="1914" w:author="Reis-Filho, Jorge S./Pathology" w:date="2019-07-13T15:15:00Z">
              <w:rPr>
                <w:rFonts w:ascii="Arial" w:eastAsia="Arial" w:hAnsi="Arial" w:cs="Arial"/>
                <w:color w:val="000000" w:themeColor="text1"/>
                <w:sz w:val="22"/>
              </w:rPr>
            </w:rPrChange>
          </w:rPr>
          <w:t xml:space="preserve">Note that for </w:t>
        </w:r>
        <w:r w:rsidR="00876B4A" w:rsidRPr="00876B4A">
          <w:rPr>
            <w:rFonts w:ascii="Arial" w:eastAsia="Arial" w:hAnsi="Arial" w:cs="Arial"/>
            <w:color w:val="0033CC"/>
            <w:sz w:val="22"/>
            <w:szCs w:val="22"/>
            <w:rPrChange w:id="1915" w:author="Reis-Filho, Jorge S./Pathology" w:date="2019-07-13T15:15:00Z">
              <w:rPr>
                <w:rFonts w:ascii="Arial" w:eastAsia="Arial" w:hAnsi="Arial" w:cs="Arial"/>
                <w:color w:val="0033CC"/>
              </w:rPr>
            </w:rPrChange>
          </w:rPr>
          <w:t>some of the</w:t>
        </w:r>
      </w:ins>
      <w:ins w:id="1916" w:author="Reis-Filho, Jorge S./Pathology" w:date="2019-07-13T15:15:00Z">
        <w:r w:rsidR="00876B4A">
          <w:rPr>
            <w:rFonts w:ascii="Arial" w:eastAsia="Arial" w:hAnsi="Arial" w:cs="Arial"/>
            <w:color w:val="0033CC"/>
            <w:sz w:val="22"/>
            <w:szCs w:val="22"/>
          </w:rPr>
          <w:t>se</w:t>
        </w:r>
      </w:ins>
      <w:ins w:id="1917" w:author="Reis-Filho, Jorge S./Pathology" w:date="2019-07-13T15:13:00Z">
        <w:r w:rsidR="00876B4A" w:rsidRPr="00876B4A">
          <w:rPr>
            <w:rFonts w:ascii="Arial" w:eastAsia="Arial" w:hAnsi="Arial" w:cs="Arial"/>
            <w:color w:val="0033CC"/>
            <w:sz w:val="22"/>
            <w:szCs w:val="22"/>
            <w:rPrChange w:id="1918" w:author="Reis-Filho, Jorge S./Pathology" w:date="2019-07-13T15:15:00Z">
              <w:rPr>
                <w:rFonts w:ascii="Arial" w:eastAsia="Arial" w:hAnsi="Arial" w:cs="Arial"/>
                <w:color w:val="0033CC"/>
              </w:rPr>
            </w:rPrChange>
          </w:rPr>
          <w:t xml:space="preserve"> </w:t>
        </w:r>
      </w:ins>
      <w:ins w:id="1919" w:author="Reis-Filho, Jorge S./Pathology" w:date="2019-07-13T15:15:00Z">
        <w:r w:rsidR="00876B4A">
          <w:rPr>
            <w:rFonts w:ascii="Arial" w:eastAsia="Arial" w:hAnsi="Arial" w:cs="Arial"/>
            <w:color w:val="0033CC"/>
            <w:sz w:val="22"/>
            <w:szCs w:val="22"/>
          </w:rPr>
          <w:t>patients</w:t>
        </w:r>
      </w:ins>
      <w:ins w:id="1920" w:author="Reis-Filho, Jorge S./Pathology" w:date="2019-07-13T15:16:00Z">
        <w:r w:rsidR="00876B4A">
          <w:rPr>
            <w:rFonts w:ascii="Arial" w:eastAsia="Arial" w:hAnsi="Arial" w:cs="Arial"/>
            <w:color w:val="0033CC"/>
            <w:sz w:val="22"/>
            <w:szCs w:val="22"/>
          </w:rPr>
          <w:t>,</w:t>
        </w:r>
      </w:ins>
      <w:ins w:id="1921" w:author="Reis-Filho, Jorge S./Pathology" w:date="2019-07-13T15:15:00Z">
        <w:r w:rsidR="00876B4A">
          <w:rPr>
            <w:rFonts w:ascii="Arial" w:eastAsia="Arial" w:hAnsi="Arial" w:cs="Arial"/>
            <w:color w:val="0033CC"/>
            <w:sz w:val="22"/>
            <w:szCs w:val="22"/>
          </w:rPr>
          <w:t xml:space="preserve"> </w:t>
        </w:r>
      </w:ins>
      <w:ins w:id="1922" w:author="Reis-Filho, Jorge S./Pathology" w:date="2019-07-13T15:16:00Z">
        <w:r w:rsidR="00876B4A" w:rsidRPr="009C3945">
          <w:rPr>
            <w:rFonts w:ascii="Arial" w:eastAsia="Arial" w:hAnsi="Arial" w:cs="Arial"/>
            <w:color w:val="0033CC"/>
            <w:sz w:val="22"/>
            <w:szCs w:val="22"/>
          </w:rPr>
          <w:t xml:space="preserve">≥1 </w:t>
        </w:r>
        <w:proofErr w:type="gramStart"/>
        <w:r w:rsidR="00876B4A" w:rsidRPr="009C3945">
          <w:rPr>
            <w:rFonts w:ascii="Arial" w:eastAsia="Arial" w:hAnsi="Arial" w:cs="Arial"/>
            <w:color w:val="0033CC"/>
            <w:sz w:val="22"/>
            <w:szCs w:val="22"/>
          </w:rPr>
          <w:t>variants</w:t>
        </w:r>
        <w:proofErr w:type="gramEnd"/>
        <w:r w:rsidR="00876B4A" w:rsidRPr="009C3945">
          <w:rPr>
            <w:rFonts w:ascii="Arial" w:eastAsia="Arial" w:hAnsi="Arial" w:cs="Arial"/>
            <w:color w:val="0033CC"/>
            <w:sz w:val="22"/>
            <w:szCs w:val="22"/>
          </w:rPr>
          <w:t xml:space="preserve"> </w:t>
        </w:r>
        <w:r w:rsidR="00876B4A">
          <w:rPr>
            <w:rFonts w:ascii="Arial" w:eastAsia="Arial" w:hAnsi="Arial" w:cs="Arial"/>
            <w:color w:val="0033CC"/>
            <w:sz w:val="22"/>
            <w:szCs w:val="22"/>
          </w:rPr>
          <w:t xml:space="preserve">affecting some of the canonical CH genes </w:t>
        </w:r>
      </w:ins>
      <w:ins w:id="1923" w:author="Reis-Filho, Jorge S./Pathology" w:date="2019-07-13T15:13:00Z">
        <w:r w:rsidR="00876B4A" w:rsidRPr="00876B4A">
          <w:rPr>
            <w:rFonts w:ascii="Arial" w:eastAsia="Arial" w:hAnsi="Arial" w:cs="Arial"/>
            <w:color w:val="0033CC"/>
            <w:sz w:val="22"/>
            <w:szCs w:val="22"/>
            <w:rPrChange w:id="1924" w:author="Reis-Filho, Jorge S./Pathology" w:date="2019-07-13T15:15:00Z">
              <w:rPr>
                <w:rFonts w:ascii="Arial" w:eastAsia="Arial" w:hAnsi="Arial" w:cs="Arial"/>
                <w:color w:val="0033CC"/>
              </w:rPr>
            </w:rPrChange>
          </w:rPr>
          <w:t xml:space="preserve">(e.g. </w:t>
        </w:r>
        <w:r w:rsidR="00876B4A" w:rsidRPr="00876B4A">
          <w:rPr>
            <w:rFonts w:ascii="Arial" w:eastAsia="Arial" w:hAnsi="Arial" w:cs="Arial"/>
            <w:i/>
            <w:color w:val="0033CC"/>
            <w:sz w:val="22"/>
            <w:szCs w:val="22"/>
            <w:rPrChange w:id="1925" w:author="Reis-Filho, Jorge S./Pathology" w:date="2019-07-13T15:15:00Z">
              <w:rPr>
                <w:rFonts w:ascii="Arial" w:eastAsia="Arial" w:hAnsi="Arial" w:cs="Arial"/>
                <w:i/>
                <w:color w:val="0033CC"/>
              </w:rPr>
            </w:rPrChange>
          </w:rPr>
          <w:t>DNMT3A</w:t>
        </w:r>
        <w:r w:rsidR="00876B4A" w:rsidRPr="00876B4A">
          <w:rPr>
            <w:rFonts w:ascii="Arial" w:eastAsia="Arial" w:hAnsi="Arial" w:cs="Arial"/>
            <w:color w:val="0033CC"/>
            <w:sz w:val="22"/>
            <w:szCs w:val="22"/>
            <w:rPrChange w:id="1926"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1927" w:author="Reis-Filho, Jorge S./Pathology" w:date="2019-07-13T15:15:00Z">
              <w:rPr>
                <w:rFonts w:ascii="Arial" w:eastAsia="Arial" w:hAnsi="Arial" w:cs="Arial"/>
                <w:i/>
                <w:color w:val="0033CC"/>
              </w:rPr>
            </w:rPrChange>
          </w:rPr>
          <w:t>TET2</w:t>
        </w:r>
        <w:r w:rsidR="00876B4A" w:rsidRPr="00876B4A">
          <w:rPr>
            <w:rFonts w:ascii="Arial" w:eastAsia="Arial" w:hAnsi="Arial" w:cs="Arial"/>
            <w:color w:val="0033CC"/>
            <w:sz w:val="22"/>
            <w:szCs w:val="22"/>
            <w:rPrChange w:id="1928"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1929" w:author="Reis-Filho, Jorge S./Pathology" w:date="2019-07-13T15:15:00Z">
              <w:rPr>
                <w:rFonts w:ascii="Arial" w:eastAsia="Arial" w:hAnsi="Arial" w:cs="Arial"/>
                <w:i/>
                <w:color w:val="0033CC"/>
              </w:rPr>
            </w:rPrChange>
          </w:rPr>
          <w:t>PPM1D</w:t>
        </w:r>
        <w:r w:rsidR="00876B4A" w:rsidRPr="00876B4A">
          <w:rPr>
            <w:rFonts w:ascii="Arial" w:eastAsia="Arial" w:hAnsi="Arial" w:cs="Arial"/>
            <w:color w:val="0033CC"/>
            <w:sz w:val="22"/>
            <w:szCs w:val="22"/>
            <w:rPrChange w:id="1930" w:author="Reis-Filho, Jorge S./Pathology" w:date="2019-07-13T15:15:00Z">
              <w:rPr>
                <w:rFonts w:ascii="Arial" w:eastAsia="Arial" w:hAnsi="Arial" w:cs="Arial"/>
                <w:color w:val="0033CC"/>
              </w:rPr>
            </w:rPrChange>
          </w:rPr>
          <w:t xml:space="preserve">, and </w:t>
        </w:r>
        <w:r w:rsidR="00876B4A" w:rsidRPr="00876B4A">
          <w:rPr>
            <w:rFonts w:ascii="Arial" w:eastAsia="Arial" w:hAnsi="Arial" w:cs="Arial"/>
            <w:i/>
            <w:color w:val="0033CC"/>
            <w:sz w:val="22"/>
            <w:szCs w:val="22"/>
            <w:rPrChange w:id="1931" w:author="Reis-Filho, Jorge S./Pathology" w:date="2019-07-13T15:15:00Z">
              <w:rPr>
                <w:rFonts w:ascii="Arial" w:eastAsia="Arial" w:hAnsi="Arial" w:cs="Arial"/>
                <w:i/>
                <w:color w:val="0033CC"/>
              </w:rPr>
            </w:rPrChange>
          </w:rPr>
          <w:t>ASXL1</w:t>
        </w:r>
        <w:r w:rsidR="00876B4A" w:rsidRPr="00876B4A">
          <w:rPr>
            <w:rFonts w:ascii="Arial" w:eastAsia="Arial" w:hAnsi="Arial" w:cs="Arial"/>
            <w:color w:val="0033CC"/>
            <w:sz w:val="22"/>
            <w:szCs w:val="22"/>
            <w:rPrChange w:id="1932" w:author="Reis-Filho, Jorge S./Pathology" w:date="2019-07-13T15:15:00Z">
              <w:rPr>
                <w:rFonts w:ascii="Arial" w:eastAsia="Arial" w:hAnsi="Arial" w:cs="Arial"/>
                <w:color w:val="0033CC"/>
              </w:rPr>
            </w:rPrChange>
          </w:rPr>
          <w:t xml:space="preserve">). The </w:t>
        </w:r>
      </w:ins>
      <w:ins w:id="1933" w:author="Reis-Filho, Jorge S./Pathology" w:date="2019-07-13T15:14:00Z">
        <w:r w:rsidR="00876B4A" w:rsidRPr="00876B4A">
          <w:rPr>
            <w:rFonts w:ascii="Arial" w:eastAsia="Arial" w:hAnsi="Arial" w:cs="Arial"/>
            <w:color w:val="0033CC"/>
            <w:sz w:val="22"/>
            <w:szCs w:val="22"/>
            <w:rPrChange w:id="1934" w:author="Reis-Filho, Jorge S./Pathology" w:date="2019-07-13T15:15:00Z">
              <w:rPr>
                <w:rFonts w:ascii="Arial" w:eastAsia="Arial" w:hAnsi="Arial" w:cs="Arial"/>
                <w:color w:val="0033CC"/>
              </w:rPr>
            </w:rPrChange>
          </w:rPr>
          <w:t xml:space="preserve">sum of the </w:t>
        </w:r>
      </w:ins>
      <w:ins w:id="1935" w:author="Reis-Filho, Jorge S./Pathology" w:date="2019-07-13T15:13:00Z">
        <w:r w:rsidR="00876B4A" w:rsidRPr="00876B4A">
          <w:rPr>
            <w:rFonts w:ascii="Arial" w:eastAsia="Arial" w:hAnsi="Arial" w:cs="Arial"/>
            <w:color w:val="0033CC"/>
            <w:sz w:val="22"/>
            <w:szCs w:val="22"/>
            <w:rPrChange w:id="1936" w:author="Reis-Filho, Jorge S./Pathology" w:date="2019-07-13T15:15:00Z">
              <w:rPr>
                <w:rFonts w:ascii="Arial" w:eastAsia="Arial" w:hAnsi="Arial" w:cs="Arial"/>
                <w:color w:val="0033CC"/>
              </w:rPr>
            </w:rPrChange>
          </w:rPr>
          <w:t>size of the circles can</w:t>
        </w:r>
      </w:ins>
      <w:ins w:id="1937" w:author="Reis-Filho, Jorge S./Pathology" w:date="2019-07-13T15:16:00Z">
        <w:r w:rsidR="00876B4A">
          <w:rPr>
            <w:rFonts w:ascii="Arial" w:eastAsia="Arial" w:hAnsi="Arial" w:cs="Arial"/>
            <w:color w:val="0033CC"/>
            <w:sz w:val="22"/>
            <w:szCs w:val="22"/>
          </w:rPr>
          <w:t>,</w:t>
        </w:r>
      </w:ins>
      <w:ins w:id="1938" w:author="Reis-Filho, Jorge S./Pathology" w:date="2019-07-13T15:13:00Z">
        <w:r w:rsidR="00876B4A" w:rsidRPr="00876B4A">
          <w:rPr>
            <w:rFonts w:ascii="Arial" w:eastAsia="Arial" w:hAnsi="Arial" w:cs="Arial"/>
            <w:color w:val="0033CC"/>
            <w:sz w:val="22"/>
            <w:szCs w:val="22"/>
            <w:rPrChange w:id="1939" w:author="Reis-Filho, Jorge S./Pathology" w:date="2019-07-13T15:15:00Z">
              <w:rPr>
                <w:rFonts w:ascii="Arial" w:eastAsia="Arial" w:hAnsi="Arial" w:cs="Arial"/>
                <w:color w:val="0033CC"/>
              </w:rPr>
            </w:rPrChange>
          </w:rPr>
          <w:t xml:space="preserve"> therefore</w:t>
        </w:r>
      </w:ins>
      <w:ins w:id="1940" w:author="Reis-Filho, Jorge S./Pathology" w:date="2019-07-13T15:16:00Z">
        <w:r w:rsidR="00876B4A">
          <w:rPr>
            <w:rFonts w:ascii="Arial" w:eastAsia="Arial" w:hAnsi="Arial" w:cs="Arial"/>
            <w:color w:val="0033CC"/>
            <w:sz w:val="22"/>
            <w:szCs w:val="22"/>
          </w:rPr>
          <w:t>,</w:t>
        </w:r>
      </w:ins>
      <w:ins w:id="1941" w:author="Reis-Filho, Jorge S./Pathology" w:date="2019-07-13T15:13:00Z">
        <w:r w:rsidR="00876B4A" w:rsidRPr="00876B4A">
          <w:rPr>
            <w:rFonts w:ascii="Arial" w:eastAsia="Arial" w:hAnsi="Arial" w:cs="Arial"/>
            <w:color w:val="0033CC"/>
            <w:sz w:val="22"/>
            <w:szCs w:val="22"/>
            <w:rPrChange w:id="1942" w:author="Reis-Filho, Jorge S./Pathology" w:date="2019-07-13T15:15:00Z">
              <w:rPr>
                <w:rFonts w:ascii="Arial" w:eastAsia="Arial" w:hAnsi="Arial" w:cs="Arial"/>
                <w:color w:val="0033CC"/>
              </w:rPr>
            </w:rPrChange>
          </w:rPr>
          <w:t xml:space="preserve"> exceed 100%.</w:t>
        </w:r>
      </w:ins>
    </w:p>
    <w:p w14:paraId="3D722DD8" w14:textId="31308686" w:rsidR="00C40281" w:rsidRPr="00CB7AF6" w:rsidRDefault="00C402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br w:type="page"/>
      </w:r>
    </w:p>
    <w:p w14:paraId="6E6EB2BE" w14:textId="0654EE5D" w:rsidR="004C10F5" w:rsidRDefault="004C10F5" w:rsidP="00641918">
      <w:pPr>
        <w:spacing w:line="480" w:lineRule="auto"/>
        <w:rPr>
          <w:rFonts w:ascii="Arial" w:hAnsi="Arial" w:cs="Arial"/>
          <w:b/>
          <w:color w:val="000000" w:themeColor="text1"/>
          <w:sz w:val="24"/>
          <w:szCs w:val="24"/>
        </w:rPr>
      </w:pPr>
      <w:r w:rsidRPr="00CB7AF6">
        <w:rPr>
          <w:rFonts w:ascii="Arial" w:hAnsi="Arial" w:cs="Arial"/>
          <w:b/>
          <w:color w:val="000000" w:themeColor="text1"/>
          <w:sz w:val="24"/>
          <w:szCs w:val="24"/>
          <w:shd w:val="clear" w:color="auto" w:fill="FFFFFF"/>
        </w:rPr>
        <w:lastRenderedPageBreak/>
        <w:t>Supplementary Materials</w:t>
      </w:r>
    </w:p>
    <w:p w14:paraId="03492CE5" w14:textId="77777777" w:rsidR="00641918" w:rsidRPr="00641918" w:rsidRDefault="00641918" w:rsidP="00641918">
      <w:pPr>
        <w:spacing w:line="480" w:lineRule="auto"/>
        <w:rPr>
          <w:rFonts w:ascii="Arial" w:hAnsi="Arial" w:cs="Arial"/>
          <w:b/>
          <w:color w:val="000000" w:themeColor="text1"/>
          <w:sz w:val="24"/>
          <w:szCs w:val="24"/>
        </w:rPr>
      </w:pPr>
    </w:p>
    <w:p w14:paraId="27CC1644" w14:textId="77777777" w:rsidR="004C10F5" w:rsidRPr="0034385B" w:rsidRDefault="004C10F5" w:rsidP="00641918">
      <w:pPr>
        <w:spacing w:line="480" w:lineRule="auto"/>
        <w:rPr>
          <w:rFonts w:ascii="Arial" w:eastAsia="Arial" w:hAnsi="Arial" w:cs="Arial"/>
          <w:color w:val="000000" w:themeColor="text1"/>
          <w:sz w:val="22"/>
          <w:szCs w:val="22"/>
        </w:rPr>
      </w:pPr>
      <w:r w:rsidRPr="0034385B">
        <w:rPr>
          <w:rFonts w:ascii="Arial" w:hAnsi="Arial" w:cs="Arial"/>
          <w:b/>
          <w:color w:val="000000" w:themeColor="text1"/>
          <w:sz w:val="22"/>
          <w:szCs w:val="22"/>
          <w:shd w:val="clear" w:color="auto" w:fill="FFFFFF"/>
        </w:rPr>
        <w:t>Supplementary Figures</w:t>
      </w:r>
    </w:p>
    <w:p w14:paraId="5B7EF044" w14:textId="58E19DFD"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w:t>
      </w:r>
      <w:r w:rsidR="004C10F5" w:rsidRPr="0034385B">
        <w:rPr>
          <w:rFonts w:ascii="Arial" w:eastAsia="Arial" w:hAnsi="Arial" w:cs="Arial"/>
          <w:color w:val="000000" w:themeColor="text1"/>
          <w:sz w:val="22"/>
          <w:szCs w:val="22"/>
        </w:rPr>
        <w:t xml:space="preserve"> Study overview</w:t>
      </w:r>
    </w:p>
    <w:p w14:paraId="2FD43812" w14:textId="03A5076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2.</w:t>
      </w:r>
      <w:r w:rsidR="004C10F5" w:rsidRPr="0034385B">
        <w:rPr>
          <w:rFonts w:ascii="Arial" w:eastAsia="Arial" w:hAnsi="Arial" w:cs="Arial"/>
          <w:color w:val="000000" w:themeColor="text1"/>
          <w:sz w:val="22"/>
          <w:szCs w:val="22"/>
        </w:rPr>
        <w:t xml:space="preserve"> Analytical performance of the targeted DNA assay</w:t>
      </w:r>
    </w:p>
    <w:p w14:paraId="7B77DC6F" w14:textId="076E5E3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3.</w:t>
      </w:r>
      <w:r w:rsidR="004C10F5" w:rsidRPr="0034385B">
        <w:rPr>
          <w:rFonts w:ascii="Arial" w:eastAsia="Arial" w:hAnsi="Arial" w:cs="Arial"/>
          <w:color w:val="000000" w:themeColor="text1"/>
          <w:sz w:val="22"/>
          <w:szCs w:val="22"/>
        </w:rPr>
        <w:t xml:space="preserve"> Targeted assay reproducibility for one hypermutated MBC patient</w:t>
      </w:r>
    </w:p>
    <w:p w14:paraId="40507C9E" w14:textId="7B5DB0EC"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4.</w:t>
      </w:r>
      <w:r w:rsidR="004C10F5" w:rsidRPr="0034385B">
        <w:rPr>
          <w:rFonts w:ascii="Arial" w:eastAsia="Arial" w:hAnsi="Arial" w:cs="Arial"/>
          <w:color w:val="000000" w:themeColor="text1"/>
          <w:sz w:val="22"/>
          <w:szCs w:val="22"/>
        </w:rPr>
        <w:t xml:space="preserve"> Top mutated genes from cfDNA somatic variants excluding the hypermutated cases</w:t>
      </w:r>
    </w:p>
    <w:p w14:paraId="77F3763C" w14:textId="6C2B69F3" w:rsidR="00453063" w:rsidRPr="001C4844" w:rsidRDefault="00453063"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5. </w:t>
      </w:r>
      <w:r w:rsidRPr="001C4844">
        <w:rPr>
          <w:rFonts w:ascii="Arial" w:eastAsia="Arial" w:hAnsi="Arial" w:cs="Arial"/>
          <w:color w:val="000000" w:themeColor="text1"/>
          <w:sz w:val="22"/>
          <w:szCs w:val="22"/>
        </w:rPr>
        <w:t>96 base substitution profiles for the 10 hypermutated cases</w:t>
      </w:r>
    </w:p>
    <w:p w14:paraId="6AC9A19F" w14:textId="7EDC5B47"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6.</w:t>
      </w:r>
      <w:r w:rsidR="004C10F5" w:rsidRPr="0034385B">
        <w:rPr>
          <w:rFonts w:ascii="Arial" w:eastAsia="Arial" w:hAnsi="Arial" w:cs="Arial"/>
          <w:color w:val="000000" w:themeColor="text1"/>
          <w:sz w:val="22"/>
          <w:szCs w:val="22"/>
        </w:rPr>
        <w:t xml:space="preserve"> Characterization of the biological sources and composition of cfDNA variants</w:t>
      </w:r>
    </w:p>
    <w:p w14:paraId="544A4400" w14:textId="25784396"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7.</w:t>
      </w:r>
      <w:r w:rsidR="004C10F5" w:rsidRPr="0034385B">
        <w:rPr>
          <w:rFonts w:ascii="Arial" w:eastAsia="Arial" w:hAnsi="Arial" w:cs="Arial"/>
          <w:color w:val="000000" w:themeColor="text1"/>
          <w:sz w:val="22"/>
          <w:szCs w:val="22"/>
        </w:rPr>
        <w:t xml:space="preserve"> Top mutated genes carrying WBC-matched variants</w:t>
      </w:r>
    </w:p>
    <w:p w14:paraId="401F9BED" w14:textId="6747CDAE"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8.</w:t>
      </w:r>
      <w:r w:rsidR="004C10F5" w:rsidRPr="0034385B">
        <w:rPr>
          <w:rFonts w:ascii="Arial" w:eastAsia="Arial" w:hAnsi="Arial" w:cs="Arial"/>
          <w:color w:val="000000" w:themeColor="text1"/>
          <w:sz w:val="22"/>
          <w:szCs w:val="22"/>
        </w:rPr>
        <w:t xml:space="preserve"> Top mutated genes carrying VUSo</w:t>
      </w:r>
    </w:p>
    <w:p w14:paraId="17ADAA78" w14:textId="4CA6AC0F"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9.</w:t>
      </w:r>
      <w:r w:rsidR="004C10F5" w:rsidRPr="0034385B">
        <w:rPr>
          <w:rFonts w:ascii="Arial" w:eastAsia="Arial" w:hAnsi="Arial" w:cs="Arial"/>
          <w:color w:val="000000" w:themeColor="text1"/>
          <w:sz w:val="22"/>
          <w:szCs w:val="22"/>
        </w:rPr>
        <w:t xml:space="preserve"> Association between the number of VUSo and the size of sequenced region for each gene in hypermutated cases</w:t>
      </w:r>
    </w:p>
    <w:p w14:paraId="7C716920" w14:textId="3B8DBBCA"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10.</w:t>
      </w:r>
      <w:r w:rsidR="004C10F5" w:rsidRPr="0034385B">
        <w:rPr>
          <w:rFonts w:ascii="Arial" w:eastAsia="Arial" w:hAnsi="Arial" w:cs="Arial"/>
          <w:color w:val="000000" w:themeColor="text1"/>
          <w:sz w:val="22"/>
          <w:szCs w:val="22"/>
        </w:rPr>
        <w:t xml:space="preserve"> Bayesian hierarchical model for calibrated analysis of somatic cfDNA variants</w:t>
      </w:r>
    </w:p>
    <w:p w14:paraId="25DADEEC" w14:textId="5C4CF3FA" w:rsidR="004C10F5" w:rsidRDefault="00453063" w:rsidP="00AE24DE">
      <w:pPr>
        <w:spacing w:line="480" w:lineRule="auto"/>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 xml:space="preserve">Supplementary Fig. 11. </w:t>
      </w:r>
      <w:r w:rsidRPr="001C4844">
        <w:rPr>
          <w:rFonts w:ascii="Arial" w:hAnsi="Arial" w:cs="Arial"/>
          <w:color w:val="000000" w:themeColor="text1"/>
          <w:sz w:val="22"/>
          <w:szCs w:val="22"/>
          <w:shd w:val="clear" w:color="auto" w:fill="FFFFFF"/>
        </w:rPr>
        <w:t>MSIsensor analysis</w:t>
      </w:r>
    </w:p>
    <w:p w14:paraId="2D0D9B29" w14:textId="77777777" w:rsidR="00453063" w:rsidRPr="0034385B" w:rsidRDefault="00453063" w:rsidP="00AE24DE">
      <w:pPr>
        <w:spacing w:line="480" w:lineRule="auto"/>
        <w:rPr>
          <w:rFonts w:ascii="Arial" w:hAnsi="Arial" w:cs="Arial"/>
          <w:b/>
          <w:color w:val="000000" w:themeColor="text1"/>
          <w:sz w:val="22"/>
          <w:szCs w:val="22"/>
          <w:shd w:val="clear" w:color="auto" w:fill="FFFFFF"/>
        </w:rPr>
      </w:pPr>
    </w:p>
    <w:p w14:paraId="58A6C598" w14:textId="77777777" w:rsidR="004C10F5" w:rsidRPr="00CB7AF6" w:rsidRDefault="004C10F5" w:rsidP="00AE24DE">
      <w:pPr>
        <w:spacing w:line="480" w:lineRule="auto"/>
        <w:rPr>
          <w:rFonts w:ascii="Arial" w:eastAsia="Arial" w:hAnsi="Arial" w:cs="Arial"/>
          <w:color w:val="000000" w:themeColor="text1"/>
          <w:sz w:val="22"/>
        </w:rPr>
      </w:pPr>
      <w:r w:rsidRPr="0034385B">
        <w:rPr>
          <w:rFonts w:ascii="Arial" w:hAnsi="Arial" w:cs="Arial"/>
          <w:b/>
          <w:color w:val="000000" w:themeColor="text1"/>
          <w:sz w:val="22"/>
          <w:szCs w:val="22"/>
          <w:shd w:val="clear" w:color="auto" w:fill="FFFFFF"/>
        </w:rPr>
        <w:t>Supplementary Tables</w:t>
      </w:r>
    </w:p>
    <w:p w14:paraId="10F74B76" w14:textId="10E196A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1.</w:t>
      </w:r>
      <w:r w:rsidR="004C10F5" w:rsidRPr="00CB7AF6">
        <w:rPr>
          <w:rFonts w:ascii="Arial" w:eastAsia="Arial" w:hAnsi="Arial" w:cs="Arial"/>
          <w:color w:val="000000" w:themeColor="text1"/>
          <w:sz w:val="22"/>
        </w:rPr>
        <w:t xml:space="preserve"> List of genes assayed in the cfDNA targeted panel</w:t>
      </w:r>
    </w:p>
    <w:p w14:paraId="7A16AF47" w14:textId="403E3153"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2.</w:t>
      </w:r>
      <w:r w:rsidR="004C10F5" w:rsidRPr="00CB7AF6">
        <w:rPr>
          <w:rFonts w:ascii="Arial" w:eastAsia="Arial" w:hAnsi="Arial" w:cs="Arial"/>
          <w:color w:val="000000" w:themeColor="text1"/>
          <w:sz w:val="22"/>
        </w:rPr>
        <w:t xml:space="preserve"> Baseline demographic of the different cohorts</w:t>
      </w:r>
    </w:p>
    <w:p w14:paraId="534F2696" w14:textId="58C172A8" w:rsidR="004C10F5" w:rsidRDefault="00303111" w:rsidP="00AE24DE">
      <w:pPr>
        <w:spacing w:line="480" w:lineRule="auto"/>
        <w:rPr>
          <w:ins w:id="1943" w:author="David Brown" w:date="2019-07-19T04:58:00Z"/>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1A529F">
        <w:rPr>
          <w:rFonts w:ascii="Arial" w:eastAsia="Arial" w:hAnsi="Arial" w:cs="Arial"/>
          <w:b/>
          <w:color w:val="000000" w:themeColor="text1"/>
          <w:sz w:val="22"/>
        </w:rPr>
        <w:t>3</w:t>
      </w:r>
      <w:r w:rsidR="004C10F5" w:rsidRPr="001A529F">
        <w:rPr>
          <w:rFonts w:ascii="Arial" w:eastAsia="Arial" w:hAnsi="Arial" w:cs="Arial"/>
          <w:b/>
          <w:color w:val="000000" w:themeColor="text1"/>
          <w:sz w:val="22"/>
          <w:rPrChange w:id="1944" w:author="David Brown" w:date="2019-07-19T05:02:00Z">
            <w:rPr>
              <w:rFonts w:ascii="Arial" w:eastAsia="Arial" w:hAnsi="Arial" w:cs="Arial"/>
              <w:color w:val="000000" w:themeColor="text1"/>
              <w:sz w:val="22"/>
            </w:rPr>
          </w:rPrChange>
        </w:rPr>
        <w:t>.</w:t>
      </w:r>
      <w:r w:rsidR="004C10F5" w:rsidRPr="001A529F">
        <w:rPr>
          <w:rFonts w:ascii="Arial" w:eastAsia="Arial" w:hAnsi="Arial" w:cs="Arial"/>
          <w:color w:val="000000" w:themeColor="text1"/>
          <w:sz w:val="22"/>
        </w:rPr>
        <w:t xml:space="preserve"> </w:t>
      </w:r>
      <w:ins w:id="1945" w:author="David Brown" w:date="2019-07-19T05:02:00Z">
        <w:r w:rsidR="001A529F" w:rsidRPr="001A529F">
          <w:rPr>
            <w:rFonts w:ascii="Arial" w:eastAsia="Arial" w:hAnsi="Arial" w:cs="Arial"/>
            <w:color w:val="000000" w:themeColor="text1"/>
            <w:sz w:val="22"/>
            <w:rPrChange w:id="1946" w:author="David Brown" w:date="2019-07-19T05:02:00Z">
              <w:rPr>
                <w:rFonts w:ascii="Arial" w:eastAsia="Arial" w:hAnsi="Arial" w:cs="Arial"/>
                <w:b/>
                <w:color w:val="000000" w:themeColor="text1"/>
                <w:sz w:val="22"/>
              </w:rPr>
            </w:rPrChange>
          </w:rPr>
          <w:t>Preanalytical conditions and sequencing quality control metrics</w:t>
        </w:r>
      </w:ins>
      <w:del w:id="1947" w:author="David Brown" w:date="2019-07-19T04:56:00Z">
        <w:r w:rsidR="004C10F5" w:rsidRPr="00CB7AF6" w:rsidDel="00271012">
          <w:rPr>
            <w:rFonts w:ascii="Arial" w:eastAsia="Arial" w:hAnsi="Arial" w:cs="Arial"/>
            <w:color w:val="000000" w:themeColor="text1"/>
            <w:sz w:val="22"/>
          </w:rPr>
          <w:delText>Baseline demographic of the different cohorts</w:delText>
        </w:r>
      </w:del>
    </w:p>
    <w:p w14:paraId="6B856ED4" w14:textId="4C4B00F7" w:rsidR="001A529F" w:rsidRPr="00B1731B" w:rsidRDefault="001A529F" w:rsidP="001A529F">
      <w:pPr>
        <w:spacing w:line="480" w:lineRule="auto"/>
        <w:rPr>
          <w:ins w:id="1948" w:author="David Brown" w:date="2019-07-19T05:05:00Z"/>
          <w:rFonts w:ascii="Arial" w:eastAsia="Arial" w:hAnsi="Arial" w:cs="Arial"/>
          <w:color w:val="0033CC"/>
          <w:sz w:val="22"/>
          <w:szCs w:val="22"/>
        </w:rPr>
      </w:pPr>
      <w:ins w:id="1949" w:author="David Brown" w:date="2019-07-19T05:05:00Z">
        <w:r w:rsidRPr="001A529F">
          <w:rPr>
            <w:rFonts w:ascii="Arial" w:eastAsia="Arial" w:hAnsi="Arial" w:cs="Arial"/>
            <w:b/>
            <w:color w:val="000000" w:themeColor="text1"/>
            <w:sz w:val="22"/>
            <w:szCs w:val="22"/>
          </w:rPr>
          <w:t xml:space="preserve">Supplementary Table </w:t>
        </w:r>
        <w:r>
          <w:rPr>
            <w:rFonts w:ascii="Arial" w:eastAsia="Arial" w:hAnsi="Arial" w:cs="Arial"/>
            <w:b/>
            <w:color w:val="000000" w:themeColor="text1"/>
            <w:sz w:val="22"/>
            <w:szCs w:val="22"/>
          </w:rPr>
          <w:t>4</w:t>
        </w:r>
        <w:r w:rsidRPr="00B1731B">
          <w:rPr>
            <w:rFonts w:ascii="Arial" w:eastAsia="Arial" w:hAnsi="Arial" w:cs="Arial"/>
            <w:b/>
            <w:color w:val="000000" w:themeColor="text1"/>
            <w:sz w:val="22"/>
            <w:szCs w:val="22"/>
          </w:rPr>
          <w:t>.</w:t>
        </w:r>
        <w:r w:rsidRPr="00B1731B">
          <w:rPr>
            <w:rFonts w:ascii="Arial" w:eastAsia="Arial" w:hAnsi="Arial" w:cs="Arial"/>
            <w:color w:val="000000" w:themeColor="text1"/>
            <w:sz w:val="22"/>
            <w:szCs w:val="22"/>
          </w:rPr>
          <w:t xml:space="preserve"> </w:t>
        </w:r>
      </w:ins>
      <w:ins w:id="1950" w:author="David Brown" w:date="2019-07-19T05:08:00Z">
        <w:r w:rsidR="00AE6560">
          <w:rPr>
            <w:rFonts w:ascii="Arial" w:eastAsia="Arial" w:hAnsi="Arial" w:cs="Arial"/>
            <w:color w:val="000000" w:themeColor="text1"/>
            <w:sz w:val="22"/>
            <w:szCs w:val="22"/>
          </w:rPr>
          <w:t xml:space="preserve">Comparison of mean </w:t>
        </w:r>
      </w:ins>
      <w:ins w:id="1951" w:author="David Brown" w:date="2019-07-19T05:05:00Z">
        <w:r w:rsidRPr="00B1731B">
          <w:rPr>
            <w:rFonts w:ascii="Arial" w:eastAsia="Arial" w:hAnsi="Arial" w:cs="Arial"/>
            <w:color w:val="0033CC"/>
            <w:sz w:val="22"/>
            <w:szCs w:val="22"/>
          </w:rPr>
          <w:t xml:space="preserve">variant </w:t>
        </w:r>
      </w:ins>
      <w:ins w:id="1952" w:author="David Brown" w:date="2019-07-19T05:08:00Z">
        <w:r w:rsidR="00AE6560">
          <w:rPr>
            <w:rFonts w:ascii="Arial" w:eastAsia="Arial" w:hAnsi="Arial" w:cs="Arial"/>
            <w:color w:val="0033CC"/>
            <w:sz w:val="22"/>
            <w:szCs w:val="22"/>
          </w:rPr>
          <w:t>count per sample</w:t>
        </w:r>
      </w:ins>
      <w:ins w:id="1953" w:author="David Brown" w:date="2019-07-19T05:07:00Z">
        <w:r>
          <w:rPr>
            <w:rFonts w:ascii="Arial" w:eastAsia="Arial" w:hAnsi="Arial" w:cs="Arial"/>
            <w:color w:val="0033CC"/>
            <w:sz w:val="22"/>
            <w:szCs w:val="22"/>
          </w:rPr>
          <w:t xml:space="preserve"> before</w:t>
        </w:r>
      </w:ins>
      <w:ins w:id="1954" w:author="David Brown" w:date="2019-07-19T05:08:00Z">
        <w:r>
          <w:rPr>
            <w:rFonts w:ascii="Arial" w:eastAsia="Arial" w:hAnsi="Arial" w:cs="Arial"/>
            <w:color w:val="0033CC"/>
            <w:sz w:val="22"/>
            <w:szCs w:val="22"/>
          </w:rPr>
          <w:t xml:space="preserve"> and after filtering using the </w:t>
        </w:r>
      </w:ins>
      <w:ins w:id="1955" w:author="David Brown" w:date="2019-07-19T05:09:00Z">
        <w:r w:rsidR="00AE6560">
          <w:rPr>
            <w:rFonts w:ascii="Arial" w:eastAsia="Arial" w:hAnsi="Arial" w:cs="Arial"/>
            <w:color w:val="0033CC"/>
            <w:sz w:val="22"/>
            <w:szCs w:val="22"/>
          </w:rPr>
          <w:t>hierarchical Bayesian model</w:t>
        </w:r>
      </w:ins>
    </w:p>
    <w:p w14:paraId="736AB302" w14:textId="77777777" w:rsidR="001A529F" w:rsidRDefault="001A529F" w:rsidP="001A529F">
      <w:pPr>
        <w:spacing w:line="480" w:lineRule="auto"/>
        <w:rPr>
          <w:ins w:id="1956" w:author="David Brown" w:date="2019-07-19T05:05:00Z"/>
          <w:rFonts w:ascii="Arial" w:eastAsia="Arial" w:hAnsi="Arial" w:cs="Arial"/>
          <w:b/>
          <w:color w:val="000000" w:themeColor="text1"/>
          <w:sz w:val="22"/>
        </w:rPr>
      </w:pPr>
    </w:p>
    <w:p w14:paraId="11C19C33" w14:textId="729DBA35" w:rsidR="001A529F" w:rsidRPr="001A529F" w:rsidRDefault="001A529F" w:rsidP="001A529F">
      <w:pPr>
        <w:spacing w:line="480" w:lineRule="auto"/>
        <w:rPr>
          <w:ins w:id="1957" w:author="David Brown" w:date="2019-07-19T05:03:00Z"/>
          <w:rFonts w:ascii="Arial" w:eastAsia="Arial" w:hAnsi="Arial" w:cs="Arial"/>
          <w:color w:val="0033CC"/>
          <w:sz w:val="22"/>
          <w:szCs w:val="22"/>
          <w:rPrChange w:id="1958" w:author="David Brown" w:date="2019-07-19T05:04:00Z">
            <w:rPr>
              <w:ins w:id="1959" w:author="David Brown" w:date="2019-07-19T05:03:00Z"/>
              <w:rFonts w:ascii="Arial" w:eastAsia="Arial" w:hAnsi="Arial" w:cs="Arial"/>
              <w:b/>
              <w:color w:val="000000" w:themeColor="text1"/>
              <w:sz w:val="22"/>
            </w:rPr>
          </w:rPrChange>
        </w:rPr>
      </w:pPr>
      <w:ins w:id="1960" w:author="David Brown" w:date="2019-07-19T04:58:00Z">
        <w:r>
          <w:rPr>
            <w:rFonts w:ascii="Arial" w:eastAsia="Arial" w:hAnsi="Arial" w:cs="Arial"/>
            <w:b/>
            <w:color w:val="000000" w:themeColor="text1"/>
            <w:sz w:val="22"/>
          </w:rPr>
          <w:t xml:space="preserve">Supplementary Table </w:t>
        </w:r>
      </w:ins>
      <w:ins w:id="1961" w:author="David Brown" w:date="2019-07-19T05:09:00Z">
        <w:r w:rsidR="00AE6560">
          <w:rPr>
            <w:rFonts w:ascii="Arial" w:eastAsia="Arial" w:hAnsi="Arial" w:cs="Arial"/>
            <w:b/>
            <w:color w:val="000000" w:themeColor="text1"/>
            <w:sz w:val="22"/>
          </w:rPr>
          <w:t>5</w:t>
        </w:r>
      </w:ins>
      <w:ins w:id="1962" w:author="David Brown" w:date="2019-07-19T05:02:00Z">
        <w:r w:rsidRPr="001A529F">
          <w:rPr>
            <w:rFonts w:ascii="Arial" w:eastAsia="Arial" w:hAnsi="Arial" w:cs="Arial"/>
            <w:b/>
            <w:color w:val="000000" w:themeColor="text1"/>
            <w:sz w:val="22"/>
            <w:rPrChange w:id="1963" w:author="David Brown" w:date="2019-07-19T05:03:00Z">
              <w:rPr>
                <w:rFonts w:ascii="Arial" w:eastAsia="Arial" w:hAnsi="Arial" w:cs="Arial"/>
                <w:color w:val="000000" w:themeColor="text1"/>
                <w:sz w:val="22"/>
              </w:rPr>
            </w:rPrChange>
          </w:rPr>
          <w:t>.</w:t>
        </w:r>
      </w:ins>
      <w:ins w:id="1964" w:author="David Brown" w:date="2019-07-19T05:03:00Z">
        <w:r w:rsidRPr="001A529F">
          <w:rPr>
            <w:rFonts w:ascii="Arial" w:eastAsia="Arial" w:hAnsi="Arial" w:cs="Arial"/>
            <w:color w:val="000000" w:themeColor="text1"/>
            <w:sz w:val="22"/>
            <w:szCs w:val="22"/>
          </w:rPr>
          <w:t xml:space="preserve"> </w:t>
        </w:r>
        <w:r w:rsidRPr="001A529F">
          <w:rPr>
            <w:rFonts w:ascii="Arial" w:eastAsia="Arial" w:hAnsi="Arial" w:cs="Arial"/>
            <w:color w:val="0033CC"/>
            <w:sz w:val="22"/>
            <w:szCs w:val="22"/>
            <w:rPrChange w:id="1965" w:author="David Brown" w:date="2019-07-19T05:03:00Z">
              <w:rPr>
                <w:rFonts w:ascii="Arial" w:eastAsia="Arial" w:hAnsi="Arial" w:cs="Arial"/>
                <w:color w:val="0033CC"/>
              </w:rPr>
            </w:rPrChange>
          </w:rPr>
          <w:t>Positive percent agreement of biopsy-matched variants in cfDNA</w:t>
        </w:r>
      </w:ins>
      <w:ins w:id="1966" w:author="David Brown" w:date="2019-07-19T05:09:00Z">
        <w:r w:rsidR="00AE6560">
          <w:rPr>
            <w:rFonts w:ascii="Arial" w:eastAsia="Arial" w:hAnsi="Arial" w:cs="Arial"/>
            <w:color w:val="0033CC"/>
            <w:sz w:val="22"/>
            <w:szCs w:val="22"/>
          </w:rPr>
          <w:t xml:space="preserve"> after filtering </w:t>
        </w:r>
      </w:ins>
      <w:ins w:id="1967" w:author="David Brown" w:date="2019-07-19T05:10:00Z">
        <w:r w:rsidR="00AE6560">
          <w:rPr>
            <w:rFonts w:ascii="Arial" w:eastAsia="Arial" w:hAnsi="Arial" w:cs="Arial"/>
            <w:color w:val="0033CC"/>
            <w:sz w:val="22"/>
            <w:szCs w:val="22"/>
          </w:rPr>
          <w:t>using the hierarchical Bayesian model</w:t>
        </w:r>
      </w:ins>
    </w:p>
    <w:p w14:paraId="4C119460" w14:textId="5106E9A5" w:rsidR="001A529F" w:rsidRPr="00AC4ECD" w:rsidRDefault="001A529F" w:rsidP="00AE24DE">
      <w:pPr>
        <w:spacing w:line="480" w:lineRule="auto"/>
        <w:rPr>
          <w:ins w:id="1968" w:author="David Brown" w:date="2019-07-19T04:58:00Z"/>
          <w:rFonts w:ascii="Arial" w:eastAsia="Arial" w:hAnsi="Arial" w:cs="Arial"/>
          <w:color w:val="000000" w:themeColor="text1"/>
          <w:sz w:val="22"/>
          <w:szCs w:val="22"/>
        </w:rPr>
      </w:pPr>
      <w:ins w:id="1969" w:author="David Brown" w:date="2019-07-19T04:58:00Z">
        <w:r w:rsidRPr="00AC4ECD">
          <w:rPr>
            <w:rFonts w:ascii="Arial" w:eastAsia="Arial" w:hAnsi="Arial" w:cs="Arial"/>
            <w:b/>
            <w:color w:val="000000" w:themeColor="text1"/>
            <w:sz w:val="22"/>
            <w:szCs w:val="22"/>
          </w:rPr>
          <w:t>Supplementary Table</w:t>
        </w:r>
      </w:ins>
      <w:ins w:id="1970" w:author="David Brown" w:date="2019-07-19T05:10:00Z">
        <w:r w:rsidR="00AE6560" w:rsidRPr="00AC4ECD">
          <w:rPr>
            <w:rFonts w:ascii="Arial" w:eastAsia="Arial" w:hAnsi="Arial" w:cs="Arial"/>
            <w:b/>
            <w:color w:val="000000" w:themeColor="text1"/>
            <w:sz w:val="22"/>
            <w:szCs w:val="22"/>
          </w:rPr>
          <w:t xml:space="preserve"> 6.</w:t>
        </w:r>
        <w:r w:rsidR="00AE6560" w:rsidRPr="00AC4ECD">
          <w:rPr>
            <w:rFonts w:ascii="Arial" w:eastAsia="Arial" w:hAnsi="Arial" w:cs="Arial"/>
            <w:color w:val="000000" w:themeColor="text1"/>
            <w:sz w:val="22"/>
            <w:szCs w:val="22"/>
          </w:rPr>
          <w:t xml:space="preserve"> </w:t>
        </w:r>
      </w:ins>
      <w:ins w:id="1971" w:author="David Brown" w:date="2019-07-19T05:19:00Z">
        <w:r w:rsidR="00AC4ECD" w:rsidRPr="00AC4ECD">
          <w:rPr>
            <w:rFonts w:ascii="Arial" w:eastAsia="Arial" w:hAnsi="Arial" w:cs="Arial"/>
            <w:color w:val="0033CC"/>
            <w:sz w:val="22"/>
            <w:szCs w:val="22"/>
            <w:rPrChange w:id="1972" w:author="David Brown" w:date="2019-07-19T05:19:00Z">
              <w:rPr>
                <w:rFonts w:ascii="Arial" w:eastAsia="Arial" w:hAnsi="Arial" w:cs="Arial"/>
                <w:color w:val="0033CC"/>
              </w:rPr>
            </w:rPrChange>
          </w:rPr>
          <w:t xml:space="preserve">WBC-matched variants with highest level </w:t>
        </w:r>
        <w:proofErr w:type="spellStart"/>
        <w:r w:rsidR="00AC4ECD" w:rsidRPr="00AC4ECD">
          <w:rPr>
            <w:rFonts w:ascii="Arial" w:eastAsia="Arial" w:hAnsi="Arial" w:cs="Arial"/>
            <w:color w:val="0033CC"/>
            <w:sz w:val="22"/>
            <w:szCs w:val="22"/>
            <w:rPrChange w:id="1973" w:author="David Brown" w:date="2019-07-19T05:19:00Z">
              <w:rPr>
                <w:rFonts w:ascii="Arial" w:eastAsia="Arial" w:hAnsi="Arial" w:cs="Arial"/>
                <w:color w:val="0033CC"/>
              </w:rPr>
            </w:rPrChange>
          </w:rPr>
          <w:t>OncoKB</w:t>
        </w:r>
        <w:proofErr w:type="spellEnd"/>
        <w:r w:rsidR="00AC4ECD" w:rsidRPr="00AC4ECD">
          <w:rPr>
            <w:rFonts w:ascii="Arial" w:eastAsia="Arial" w:hAnsi="Arial" w:cs="Arial"/>
            <w:color w:val="0033CC"/>
            <w:sz w:val="22"/>
            <w:szCs w:val="22"/>
            <w:rPrChange w:id="1974" w:author="David Brown" w:date="2019-07-19T05:19:00Z">
              <w:rPr>
                <w:rFonts w:ascii="Arial" w:eastAsia="Arial" w:hAnsi="Arial" w:cs="Arial"/>
                <w:color w:val="0033CC"/>
              </w:rPr>
            </w:rPrChange>
          </w:rPr>
          <w:t xml:space="preserve"> annotation detected in cfDNA of cancer patients.</w:t>
        </w:r>
      </w:ins>
    </w:p>
    <w:p w14:paraId="15C3FA04" w14:textId="15FAA1A0" w:rsidR="001A529F" w:rsidRPr="001A529F" w:rsidRDefault="001A529F" w:rsidP="00AE24DE">
      <w:pPr>
        <w:spacing w:line="480" w:lineRule="auto"/>
        <w:rPr>
          <w:rFonts w:ascii="Arial" w:eastAsia="Arial" w:hAnsi="Arial" w:cs="Arial"/>
          <w:color w:val="000000" w:themeColor="text1"/>
          <w:sz w:val="22"/>
          <w:szCs w:val="22"/>
        </w:rPr>
      </w:pPr>
      <w:ins w:id="1975" w:author="David Brown" w:date="2019-07-19T04:58:00Z">
        <w:r w:rsidRPr="001A529F">
          <w:rPr>
            <w:rFonts w:ascii="Arial" w:eastAsia="Arial" w:hAnsi="Arial" w:cs="Arial"/>
            <w:b/>
            <w:color w:val="000000" w:themeColor="text1"/>
            <w:sz w:val="22"/>
            <w:szCs w:val="22"/>
          </w:rPr>
          <w:t>Supplementary Table 7</w:t>
        </w:r>
        <w:r w:rsidRPr="001A529F">
          <w:rPr>
            <w:rFonts w:ascii="Arial" w:eastAsia="Arial" w:hAnsi="Arial" w:cs="Arial"/>
            <w:color w:val="000000" w:themeColor="text1"/>
            <w:sz w:val="22"/>
            <w:szCs w:val="22"/>
          </w:rPr>
          <w:t>.</w:t>
        </w:r>
      </w:ins>
      <w:ins w:id="1976" w:author="David Brown" w:date="2019-07-19T05:00:00Z">
        <w:r w:rsidRPr="001A529F">
          <w:rPr>
            <w:rFonts w:ascii="Arial" w:eastAsia="Arial" w:hAnsi="Arial" w:cs="Arial"/>
            <w:color w:val="000000" w:themeColor="text1"/>
            <w:sz w:val="22"/>
            <w:szCs w:val="22"/>
          </w:rPr>
          <w:t xml:space="preserve"> </w:t>
        </w:r>
        <w:r w:rsidRPr="001A529F">
          <w:rPr>
            <w:rFonts w:ascii="Arial" w:hAnsi="Arial" w:cs="Arial"/>
            <w:sz w:val="22"/>
            <w:szCs w:val="22"/>
            <w:rPrChange w:id="1977" w:author="David Brown" w:date="2019-07-19T05:01:00Z">
              <w:rPr>
                <w:sz w:val="24"/>
                <w:szCs w:val="24"/>
              </w:rPr>
            </w:rPrChange>
          </w:rPr>
          <w:t>Summary of Variants and VAF in cfDNA</w:t>
        </w:r>
      </w:ins>
    </w:p>
    <w:p w14:paraId="1E8822A2" w14:textId="76AC0B61"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del w:id="1978" w:author="David Brown" w:date="2019-07-19T04:57:00Z">
        <w:r w:rsidR="004C10F5" w:rsidRPr="00CB7AF6" w:rsidDel="00271012">
          <w:rPr>
            <w:rFonts w:ascii="Arial" w:eastAsia="Arial" w:hAnsi="Arial" w:cs="Arial"/>
            <w:b/>
            <w:color w:val="000000" w:themeColor="text1"/>
            <w:sz w:val="22"/>
          </w:rPr>
          <w:delText>4</w:delText>
        </w:r>
      </w:del>
      <w:ins w:id="1979" w:author="David Brown" w:date="2019-07-19T04:57:00Z">
        <w:r w:rsidR="00271012">
          <w:rPr>
            <w:rFonts w:ascii="Arial" w:eastAsia="Arial" w:hAnsi="Arial" w:cs="Arial"/>
            <w:b/>
            <w:color w:val="000000" w:themeColor="text1"/>
            <w:sz w:val="22"/>
          </w:rPr>
          <w:t>8</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Known small variants in HD753 Structural Multiplex Reference Standard gDNA</w:t>
      </w:r>
    </w:p>
    <w:p w14:paraId="67A56808" w14:textId="7FEB3D8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del w:id="1980" w:author="David Brown" w:date="2019-07-19T04:57:00Z">
        <w:r w:rsidR="004C10F5" w:rsidRPr="00CB7AF6" w:rsidDel="00271012">
          <w:rPr>
            <w:rFonts w:ascii="Arial" w:eastAsia="Arial" w:hAnsi="Arial" w:cs="Arial"/>
            <w:b/>
            <w:color w:val="000000" w:themeColor="text1"/>
            <w:sz w:val="22"/>
          </w:rPr>
          <w:delText>5</w:delText>
        </w:r>
      </w:del>
      <w:ins w:id="1981" w:author="David Brown" w:date="2019-07-19T04:57:00Z">
        <w:r w:rsidR="00271012">
          <w:rPr>
            <w:rFonts w:ascii="Arial" w:eastAsia="Arial" w:hAnsi="Arial" w:cs="Arial"/>
            <w:b/>
            <w:color w:val="000000" w:themeColor="text1"/>
            <w:sz w:val="22"/>
          </w:rPr>
          <w:t>9</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ddPCR verification of cell-line titrations</w:t>
      </w:r>
    </w:p>
    <w:p w14:paraId="4F94EA2D" w14:textId="3996B4E4"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del w:id="1982" w:author="David Brown" w:date="2019-07-19T04:57:00Z">
        <w:r w:rsidR="004C10F5" w:rsidRPr="00CB7AF6" w:rsidDel="00271012">
          <w:rPr>
            <w:rFonts w:ascii="Arial" w:eastAsia="Arial" w:hAnsi="Arial" w:cs="Arial"/>
            <w:b/>
            <w:color w:val="000000" w:themeColor="text1"/>
            <w:sz w:val="22"/>
          </w:rPr>
          <w:delText>6</w:delText>
        </w:r>
      </w:del>
      <w:ins w:id="1983" w:author="David Brown" w:date="2019-07-19T04:57:00Z">
        <w:r w:rsidR="00271012">
          <w:rPr>
            <w:rFonts w:ascii="Arial" w:eastAsia="Arial" w:hAnsi="Arial" w:cs="Arial"/>
            <w:b/>
            <w:color w:val="000000" w:themeColor="text1"/>
            <w:sz w:val="22"/>
          </w:rPr>
          <w:t>10</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Assay reproducibility in patient samples</w:t>
      </w:r>
    </w:p>
    <w:p w14:paraId="1EE89013" w14:textId="4A696FDB"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del w:id="1984" w:author="David Brown" w:date="2019-07-19T04:57:00Z">
        <w:r w:rsidR="004C10F5" w:rsidRPr="00CB7AF6" w:rsidDel="00271012">
          <w:rPr>
            <w:rFonts w:ascii="Arial" w:eastAsia="Arial" w:hAnsi="Arial" w:cs="Arial"/>
            <w:b/>
            <w:color w:val="000000" w:themeColor="text1"/>
            <w:sz w:val="22"/>
          </w:rPr>
          <w:delText>7</w:delText>
        </w:r>
      </w:del>
      <w:ins w:id="1985" w:author="David Brown" w:date="2019-07-19T04:57:00Z">
        <w:r w:rsidR="00271012">
          <w:rPr>
            <w:rFonts w:ascii="Arial" w:eastAsia="Arial" w:hAnsi="Arial" w:cs="Arial"/>
            <w:b/>
            <w:color w:val="000000" w:themeColor="text1"/>
            <w:sz w:val="22"/>
          </w:rPr>
          <w:t>11</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Somatic cfDNA mutational data for the prospective cohort</w:t>
      </w:r>
    </w:p>
    <w:p w14:paraId="5AEBE691" w14:textId="4378B3CB" w:rsidR="004C10F5" w:rsidRPr="00CB7AF6" w:rsidRDefault="00303111" w:rsidP="00AE24DE">
      <w:pPr>
        <w:spacing w:line="480" w:lineRule="auto"/>
        <w:rPr>
          <w:rFonts w:ascii="Arial" w:hAnsi="Arial" w:cs="Arial"/>
          <w:color w:val="000000" w:themeColor="text1"/>
        </w:rPr>
      </w:pPr>
      <w:r>
        <w:rPr>
          <w:rFonts w:ascii="Arial" w:eastAsia="Arial" w:hAnsi="Arial" w:cs="Arial"/>
          <w:b/>
          <w:color w:val="000000" w:themeColor="text1"/>
          <w:sz w:val="22"/>
        </w:rPr>
        <w:t xml:space="preserve">Supplementary Table </w:t>
      </w:r>
      <w:del w:id="1986" w:author="David Brown" w:date="2019-07-19T04:57:00Z">
        <w:r w:rsidR="004C10F5" w:rsidRPr="00CB7AF6" w:rsidDel="00271012">
          <w:rPr>
            <w:rFonts w:ascii="Arial" w:eastAsia="Arial" w:hAnsi="Arial" w:cs="Arial"/>
            <w:b/>
            <w:color w:val="000000" w:themeColor="text1"/>
            <w:sz w:val="22"/>
          </w:rPr>
          <w:delText>8</w:delText>
        </w:r>
      </w:del>
      <w:ins w:id="1987" w:author="David Brown" w:date="2019-07-19T04:57:00Z">
        <w:r w:rsidR="00271012">
          <w:rPr>
            <w:rFonts w:ascii="Arial" w:eastAsia="Arial" w:hAnsi="Arial" w:cs="Arial"/>
            <w:b/>
            <w:color w:val="000000" w:themeColor="text1"/>
            <w:sz w:val="22"/>
          </w:rPr>
          <w:t>12</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Somatic WBC mutational data for the prospective cohort</w:t>
      </w:r>
    </w:p>
    <w:p w14:paraId="4EF7413B" w14:textId="77777777" w:rsidR="00AE6560" w:rsidRDefault="00303111" w:rsidP="00641918">
      <w:pPr>
        <w:spacing w:line="480" w:lineRule="auto"/>
        <w:rPr>
          <w:ins w:id="1988" w:author="David Brown" w:date="2019-07-19T05:10:00Z"/>
          <w:rFonts w:ascii="Arial" w:eastAsia="Arial" w:hAnsi="Arial" w:cs="Arial"/>
          <w:color w:val="000000" w:themeColor="text1"/>
          <w:sz w:val="22"/>
        </w:rPr>
      </w:pPr>
      <w:r>
        <w:rPr>
          <w:rFonts w:ascii="Arial" w:eastAsia="Arial" w:hAnsi="Arial" w:cs="Arial"/>
          <w:b/>
          <w:color w:val="000000" w:themeColor="text1"/>
          <w:sz w:val="22"/>
        </w:rPr>
        <w:t xml:space="preserve">Supplementary Table </w:t>
      </w:r>
      <w:del w:id="1989" w:author="David Brown" w:date="2019-07-19T04:56:00Z">
        <w:r w:rsidR="004C10F5" w:rsidRPr="00CB7AF6" w:rsidDel="00271012">
          <w:rPr>
            <w:rFonts w:ascii="Arial" w:eastAsia="Arial" w:hAnsi="Arial" w:cs="Arial"/>
            <w:b/>
            <w:color w:val="000000" w:themeColor="text1"/>
            <w:sz w:val="22"/>
          </w:rPr>
          <w:delText>9</w:delText>
        </w:r>
      </w:del>
      <w:ins w:id="1990" w:author="David Brown" w:date="2019-07-19T04:56:00Z">
        <w:r w:rsidR="00271012">
          <w:rPr>
            <w:rFonts w:ascii="Arial" w:eastAsia="Arial" w:hAnsi="Arial" w:cs="Arial"/>
            <w:b/>
            <w:color w:val="000000" w:themeColor="text1"/>
            <w:sz w:val="22"/>
          </w:rPr>
          <w:t>1</w:t>
        </w:r>
      </w:ins>
      <w:ins w:id="1991" w:author="David Brown" w:date="2019-07-19T04:57:00Z">
        <w:r w:rsidR="00271012">
          <w:rPr>
            <w:rFonts w:ascii="Arial" w:eastAsia="Arial" w:hAnsi="Arial" w:cs="Arial"/>
            <w:b/>
            <w:color w:val="000000" w:themeColor="text1"/>
            <w:sz w:val="22"/>
          </w:rPr>
          <w:t>3</w:t>
        </w:r>
      </w:ins>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Somatic tumor tissue mutational data for the prospective cohort</w:t>
      </w:r>
    </w:p>
    <w:p w14:paraId="5FA0B60B" w14:textId="67A563EC" w:rsidR="00AE24DE" w:rsidRDefault="00AE24DE" w:rsidP="00641918">
      <w:pPr>
        <w:spacing w:line="480" w:lineRule="auto"/>
        <w:rPr>
          <w:rFonts w:ascii="Arial" w:hAnsi="Arial" w:cs="Arial"/>
          <w:b/>
          <w:color w:val="000000" w:themeColor="text1"/>
          <w:sz w:val="24"/>
          <w:szCs w:val="24"/>
          <w:shd w:val="clear" w:color="auto" w:fill="FFFFFF"/>
        </w:rPr>
      </w:pPr>
      <w:r>
        <w:rPr>
          <w:rFonts w:ascii="Arial" w:hAnsi="Arial" w:cs="Arial"/>
          <w:b/>
          <w:color w:val="000000" w:themeColor="text1"/>
          <w:sz w:val="24"/>
          <w:szCs w:val="24"/>
          <w:shd w:val="clear" w:color="auto" w:fill="FFFFFF"/>
        </w:rPr>
        <w:br w:type="page"/>
      </w:r>
    </w:p>
    <w:p w14:paraId="4CB50FBE" w14:textId="68D98684" w:rsidR="00B62E94" w:rsidRPr="00641918"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Figures</w:t>
      </w:r>
    </w:p>
    <w:p w14:paraId="5929D9CB" w14:textId="7C0A6D50" w:rsidR="00B62E94" w:rsidRPr="00CB7AF6" w:rsidRDefault="00A160BB" w:rsidP="00AE24DE">
      <w:pPr>
        <w:spacing w:line="480" w:lineRule="auto"/>
        <w:rPr>
          <w:rFonts w:ascii="Arial" w:eastAsia="Arial" w:hAnsi="Arial" w:cs="Arial"/>
          <w:b/>
          <w:color w:val="000000" w:themeColor="text1"/>
          <w:sz w:val="22"/>
          <w:szCs w:val="22"/>
        </w:rPr>
      </w:pPr>
      <w:r w:rsidRPr="00CB7AF6">
        <w:rPr>
          <w:rFonts w:ascii="Arial" w:hAnsi="Arial" w:cs="Arial"/>
          <w:noProof/>
          <w:color w:val="000000" w:themeColor="text1"/>
        </w:rPr>
        <w:drawing>
          <wp:anchor distT="0" distB="0" distL="114300" distR="114300" simplePos="0" relativeHeight="251680768" behindDoc="0" locked="0" layoutInCell="1" hidden="0" allowOverlap="1" wp14:anchorId="35951E8F" wp14:editId="11298E9E">
            <wp:simplePos x="0" y="0"/>
            <wp:positionH relativeFrom="margin">
              <wp:align>center</wp:align>
            </wp:positionH>
            <wp:positionV relativeFrom="paragraph">
              <wp:posOffset>278765</wp:posOffset>
            </wp:positionV>
            <wp:extent cx="5943600" cy="3491865"/>
            <wp:effectExtent l="0" t="0" r="0" b="635"/>
            <wp:wrapTopAndBottom distT="0" distB="0"/>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943600" cy="3491865"/>
                    </a:xfrm>
                    <a:prstGeom prst="rect">
                      <a:avLst/>
                    </a:prstGeom>
                    <a:ln/>
                  </pic:spPr>
                </pic:pic>
              </a:graphicData>
            </a:graphic>
            <wp14:sizeRelH relativeFrom="margin">
              <wp14:pctWidth>0</wp14:pctWidth>
            </wp14:sizeRelH>
            <wp14:sizeRelV relativeFrom="margin">
              <wp14:pctHeight>0</wp14:pctHeight>
            </wp14:sizeRelV>
          </wp:anchor>
        </w:drawing>
      </w:r>
    </w:p>
    <w:p w14:paraId="72EC62A0" w14:textId="77777777" w:rsidR="00A160BB" w:rsidRDefault="00A160BB" w:rsidP="00A160BB">
      <w:pPr>
        <w:spacing w:line="480" w:lineRule="auto"/>
        <w:rPr>
          <w:ins w:id="1992" w:author="David Brown" w:date="2019-07-17T12:27:00Z"/>
          <w:rFonts w:ascii="Arial" w:eastAsia="Arial" w:hAnsi="Arial" w:cs="Arial"/>
          <w:b/>
          <w:color w:val="000000" w:themeColor="text1"/>
          <w:sz w:val="22"/>
          <w:szCs w:val="22"/>
        </w:rPr>
      </w:pPr>
    </w:p>
    <w:p w14:paraId="498FEF8B" w14:textId="73D554BC" w:rsidR="007C0779" w:rsidRDefault="00303111" w:rsidP="00A160BB">
      <w:pPr>
        <w:spacing w:line="480" w:lineRule="auto"/>
        <w:rPr>
          <w:rFonts w:ascii="Arial" w:hAnsi="Arial" w:cs="Arial"/>
          <w:color w:val="0033CC"/>
          <w:sz w:val="22"/>
          <w:szCs w:val="22"/>
        </w:rPr>
      </w:pPr>
      <w:r w:rsidRPr="00A160BB">
        <w:rPr>
          <w:rFonts w:ascii="Arial" w:eastAsia="Arial" w:hAnsi="Arial" w:cs="Arial"/>
          <w:b/>
          <w:color w:val="000000" w:themeColor="text1"/>
          <w:sz w:val="22"/>
          <w:szCs w:val="22"/>
        </w:rPr>
        <w:t xml:space="preserve">Supplementary Fig. </w:t>
      </w:r>
      <w:r w:rsidR="00343F81" w:rsidRPr="00A160BB">
        <w:rPr>
          <w:rFonts w:ascii="Arial" w:eastAsia="Arial" w:hAnsi="Arial" w:cs="Arial"/>
          <w:b/>
          <w:color w:val="000000" w:themeColor="text1"/>
          <w:sz w:val="22"/>
          <w:szCs w:val="22"/>
        </w:rPr>
        <w:t>1.</w:t>
      </w:r>
      <w:del w:id="1993" w:author="David Brown" w:date="2019-07-17T12:26:00Z">
        <w:r w:rsidR="00343F81" w:rsidRPr="00A160BB" w:rsidDel="00A160BB">
          <w:rPr>
            <w:rFonts w:ascii="Arial" w:eastAsia="Arial" w:hAnsi="Arial" w:cs="Arial"/>
            <w:b/>
            <w:color w:val="000000" w:themeColor="text1"/>
            <w:sz w:val="22"/>
            <w:szCs w:val="22"/>
          </w:rPr>
          <w:delText xml:space="preserve"> Study overview.</w:delText>
        </w:r>
        <w:r w:rsidR="00343F81" w:rsidRPr="00A160BB" w:rsidDel="00A160BB">
          <w:rPr>
            <w:rFonts w:ascii="Arial" w:eastAsia="Arial" w:hAnsi="Arial" w:cs="Arial"/>
            <w:color w:val="000000" w:themeColor="text1"/>
            <w:sz w:val="22"/>
            <w:szCs w:val="22"/>
          </w:rPr>
          <w:delText xml:space="preserve"> Patient enrollment, inclusion, and evaluable group are defined in the blue boxes. Reasons for exclusion are defined in the gray boxes. The main reasons for exclusion from the evaluable group, where the “evaluable group” includes confirmed clinical and lab eligible samples, were (i) new systemic therapy initiated between MSK-IMPACT analysis and cfDNA analysis (5 MBC, 13 NSCLC, and 4 CRPC patients), (ii) cfDNA not collected (10 MBC, and 2 NSCLC patients), and (iii) MSK-IMPACT results </w:delText>
        </w:r>
        <w:r w:rsidR="009D4EB4" w:rsidRPr="00A160BB" w:rsidDel="00A160BB">
          <w:rPr>
            <w:rFonts w:ascii="Arial" w:eastAsia="Arial" w:hAnsi="Arial" w:cs="Arial"/>
            <w:color w:val="000000" w:themeColor="text1"/>
            <w:sz w:val="22"/>
            <w:szCs w:val="22"/>
          </w:rPr>
          <w:delText xml:space="preserve">were </w:delText>
        </w:r>
        <w:r w:rsidR="00343F81" w:rsidRPr="00A160BB" w:rsidDel="00A160BB">
          <w:rPr>
            <w:rFonts w:ascii="Arial" w:eastAsia="Arial" w:hAnsi="Arial" w:cs="Arial"/>
            <w:color w:val="000000" w:themeColor="text1"/>
            <w:sz w:val="22"/>
            <w:szCs w:val="22"/>
          </w:rPr>
          <w:delText xml:space="preserve">still pending at the time of database lockdown (5 MBC, and 7 CRPC patients). Of evaluable patients, 9 MBC, 8 NSCLC, and 10 CRPC patients were not included in the analysis group. The most common reason was MSK-IMPACT assay failure. </w:delText>
        </w:r>
        <w:r w:rsidR="009D4EB4" w:rsidRPr="00A160BB" w:rsidDel="00A160BB">
          <w:rPr>
            <w:rFonts w:ascii="Arial" w:eastAsia="Arial" w:hAnsi="Arial" w:cs="Arial"/>
            <w:color w:val="000000" w:themeColor="text1"/>
            <w:sz w:val="22"/>
            <w:szCs w:val="22"/>
          </w:rPr>
          <w:delText>Nine</w:delText>
        </w:r>
        <w:r w:rsidR="00343F81" w:rsidRPr="00A160BB" w:rsidDel="00A160BB">
          <w:rPr>
            <w:rFonts w:ascii="Arial" w:eastAsia="Arial" w:hAnsi="Arial" w:cs="Arial"/>
            <w:color w:val="000000" w:themeColor="text1"/>
            <w:sz w:val="22"/>
            <w:szCs w:val="22"/>
          </w:rPr>
          <w:delText xml:space="preserve"> additional patients (5 MBC, 3 NSCLC, and 1 CRPC patients) were excluded from the cfDNA analysis. The most common reason was library preparation failure prior to sequencing. Three healthy control samples were excluded due to assay failure.</w:delText>
        </w:r>
      </w:del>
      <w:ins w:id="1994" w:author="David Brown" w:date="2019-07-17T12:26:00Z">
        <w:r w:rsidR="00A160BB" w:rsidRPr="00A160BB">
          <w:rPr>
            <w:rFonts w:ascii="Arial" w:eastAsia="Arial" w:hAnsi="Arial" w:cs="Arial"/>
            <w:color w:val="000000" w:themeColor="text1"/>
            <w:sz w:val="22"/>
            <w:szCs w:val="22"/>
          </w:rPr>
          <w:t xml:space="preserve"> </w:t>
        </w:r>
        <w:r w:rsidR="00A160BB" w:rsidRPr="00A160BB">
          <w:rPr>
            <w:rFonts w:ascii="Arial" w:hAnsi="Arial" w:cs="Arial"/>
            <w:b/>
            <w:color w:val="0033CC"/>
            <w:sz w:val="22"/>
            <w:szCs w:val="22"/>
            <w:rPrChange w:id="1995" w:author="David Brown" w:date="2019-07-17T12:26:00Z">
              <w:rPr>
                <w:rFonts w:ascii="Arial" w:hAnsi="Arial" w:cs="Arial"/>
                <w:b/>
                <w:color w:val="0033CC"/>
              </w:rPr>
            </w:rPrChange>
          </w:rPr>
          <w:t xml:space="preserve">Study overview. </w:t>
        </w:r>
        <w:r w:rsidR="00A160BB" w:rsidRPr="00A160BB">
          <w:rPr>
            <w:rFonts w:ascii="Arial" w:hAnsi="Arial" w:cs="Arial"/>
            <w:color w:val="0033CC"/>
            <w:sz w:val="22"/>
            <w:szCs w:val="22"/>
            <w:rPrChange w:id="1996" w:author="David Brown" w:date="2019-07-17T12:26:00Z">
              <w:rPr>
                <w:rFonts w:ascii="Arial" w:hAnsi="Arial" w:cs="Arial"/>
                <w:color w:val="0033CC"/>
              </w:rPr>
            </w:rPrChange>
          </w:rPr>
          <w:t>Patient enrollment, inclusion, and evaluable group are defined in the blue boxes. Clinical, tissue and cfDNA exclusions are shown in the gray boxes.</w:t>
        </w:r>
      </w:ins>
    </w:p>
    <w:p w14:paraId="5A20A063" w14:textId="6A4638AB" w:rsidR="00182785" w:rsidRDefault="00182785">
      <w:pPr>
        <w:rPr>
          <w:rFonts w:ascii="Arial" w:eastAsia="Arial" w:hAnsi="Arial" w:cs="Arial"/>
          <w:color w:val="000000" w:themeColor="text1"/>
          <w:sz w:val="22"/>
          <w:szCs w:val="22"/>
        </w:rPr>
      </w:pPr>
      <w:r>
        <w:rPr>
          <w:rFonts w:ascii="Arial" w:eastAsia="Arial" w:hAnsi="Arial" w:cs="Arial"/>
          <w:color w:val="000000" w:themeColor="text1"/>
          <w:sz w:val="22"/>
          <w:szCs w:val="22"/>
        </w:rPr>
        <w:br w:type="page"/>
      </w:r>
    </w:p>
    <w:p w14:paraId="69CDF3B7" w14:textId="45077A78" w:rsidR="00B62E94" w:rsidRPr="00CB7AF6" w:rsidRDefault="007C47DB" w:rsidP="00641918">
      <w:pPr>
        <w:spacing w:line="480" w:lineRule="auto"/>
        <w:jc w:val="center"/>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698176" behindDoc="0" locked="0" layoutInCell="1" allowOverlap="1" wp14:anchorId="4AF21BF8" wp14:editId="04F0F40B">
            <wp:simplePos x="0" y="0"/>
            <wp:positionH relativeFrom="margin">
              <wp:align>center</wp:align>
            </wp:positionH>
            <wp:positionV relativeFrom="margin">
              <wp:align>top</wp:align>
            </wp:positionV>
            <wp:extent cx="5943600" cy="3548806"/>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S2.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943600" cy="3548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30AAD3" w14:textId="77777777" w:rsidR="00382340" w:rsidRDefault="00303111" w:rsidP="00AE24DE">
      <w:pPr>
        <w:spacing w:line="480" w:lineRule="auto"/>
        <w:rPr>
          <w:rFonts w:ascii="Arial" w:hAnsi="Arial" w:cs="Arial"/>
          <w:color w:val="0033CC"/>
          <w:sz w:val="22"/>
          <w:szCs w:val="22"/>
        </w:rPr>
      </w:pPr>
      <w:r w:rsidRPr="00382340">
        <w:rPr>
          <w:rFonts w:ascii="Arial" w:eastAsia="Arial" w:hAnsi="Arial" w:cs="Arial"/>
          <w:b/>
          <w:color w:val="000000" w:themeColor="text1"/>
          <w:sz w:val="22"/>
          <w:szCs w:val="22"/>
        </w:rPr>
        <w:t xml:space="preserve">Supplementary Fig. </w:t>
      </w:r>
      <w:r w:rsidR="00343F81" w:rsidRPr="00382340">
        <w:rPr>
          <w:rFonts w:ascii="Arial" w:eastAsia="Arial" w:hAnsi="Arial" w:cs="Arial"/>
          <w:b/>
          <w:color w:val="000000" w:themeColor="text1"/>
          <w:sz w:val="22"/>
          <w:szCs w:val="22"/>
        </w:rPr>
        <w:t>2.</w:t>
      </w:r>
      <w:r w:rsidR="00382340" w:rsidRPr="00382340">
        <w:rPr>
          <w:rFonts w:ascii="Arial" w:hAnsi="Arial" w:cs="Arial"/>
          <w:b/>
          <w:color w:val="0033CC"/>
          <w:sz w:val="22"/>
          <w:szCs w:val="22"/>
        </w:rPr>
        <w:t xml:space="preserve"> Comparison of mean target sequencing depth and error rate distribution across the cancer cohorts and healthy controls.</w:t>
      </w:r>
      <w:r w:rsidR="00382340" w:rsidRPr="00382340">
        <w:rPr>
          <w:rFonts w:ascii="Arial" w:hAnsi="Arial" w:cs="Arial"/>
          <w:color w:val="0033CC"/>
          <w:sz w:val="22"/>
          <w:szCs w:val="22"/>
        </w:rPr>
        <w:t xml:space="preserve"> Shown are the distributions of (a) deduplicated and uncollapsed mean target sequence depth and (b) deduplicated and collapsed mean target sequence depth. Panel (c)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substitution error rate and substitution and indel error rate, respectively across the different cohorts. In (a), the p-values were obtained using paired two-sided Mann-Whitney </w:t>
      </w:r>
      <w:r w:rsidR="00382340" w:rsidRPr="00382340">
        <w:rPr>
          <w:rFonts w:ascii="Arial" w:hAnsi="Arial" w:cs="Arial"/>
          <w:i/>
          <w:color w:val="0033CC"/>
          <w:sz w:val="22"/>
          <w:szCs w:val="22"/>
        </w:rPr>
        <w:t>U</w:t>
      </w:r>
      <w:r w:rsidR="00382340" w:rsidRPr="00382340">
        <w:rPr>
          <w:rFonts w:ascii="Arial" w:hAnsi="Arial" w:cs="Arial"/>
          <w:color w:val="0033CC"/>
          <w:sz w:val="22"/>
          <w:szCs w:val="22"/>
        </w:rPr>
        <w:t xml:space="preserve">-tests. In (b) and (d)-(f), the p-values were obtained from pairwise comparisons using a two-sided Mann-Whitney </w:t>
      </w:r>
      <w:r w:rsidR="00382340" w:rsidRPr="00382340">
        <w:rPr>
          <w:rFonts w:ascii="Arial" w:hAnsi="Arial" w:cs="Arial"/>
          <w:i/>
          <w:color w:val="0033CC"/>
          <w:sz w:val="22"/>
          <w:szCs w:val="22"/>
        </w:rPr>
        <w:t>U</w:t>
      </w:r>
      <w:r w:rsidR="00382340" w:rsidRPr="00382340">
        <w:rPr>
          <w:rFonts w:ascii="Arial" w:hAnsi="Arial" w:cs="Arial"/>
          <w:color w:val="0033CC"/>
          <w:sz w:val="22"/>
          <w:szCs w:val="22"/>
        </w:rPr>
        <w:t xml:space="preserve">-test and adjusted for multiple testing using the Bonferroni method. In (c), the diagonal line represents a linear regression with 99% confidence intervals. The p-value was obtained using an </w:t>
      </w:r>
      <w:r w:rsidR="00382340" w:rsidRPr="00382340">
        <w:rPr>
          <w:rFonts w:ascii="Arial" w:hAnsi="Arial" w:cs="Arial"/>
          <w:i/>
          <w:color w:val="0033CC"/>
          <w:sz w:val="22"/>
          <w:szCs w:val="22"/>
        </w:rPr>
        <w:t>F</w:t>
      </w:r>
      <w:r w:rsidR="00382340" w:rsidRPr="00382340">
        <w:rPr>
          <w:rFonts w:ascii="Arial" w:hAnsi="Arial" w:cs="Arial"/>
          <w:color w:val="0033CC"/>
          <w:sz w:val="22"/>
          <w:szCs w:val="22"/>
        </w:rPr>
        <w:t xml:space="preserve">-test. In (e), the substitution error rate represents the percentage of collapsed bases with non-reference </w:t>
      </w:r>
      <w:r w:rsidR="00382340" w:rsidRPr="00382340">
        <w:rPr>
          <w:rFonts w:ascii="Arial" w:hAnsi="Arial" w:cs="Arial"/>
          <w:color w:val="0033CC"/>
          <w:sz w:val="22"/>
          <w:szCs w:val="22"/>
        </w:rPr>
        <w:lastRenderedPageBreak/>
        <w:t>base. Similarly, in (f) the combined error rate represents the percentage of collapsed bases with non-reference base or indels.</w:t>
      </w:r>
    </w:p>
    <w:p w14:paraId="0A9C5F9C" w14:textId="01566A17" w:rsidR="007C0779" w:rsidRPr="00382340" w:rsidRDefault="00343F81" w:rsidP="00AE24DE">
      <w:pPr>
        <w:spacing w:line="480" w:lineRule="auto"/>
        <w:rPr>
          <w:rFonts w:ascii="Arial" w:eastAsia="Arial" w:hAnsi="Arial" w:cs="Arial"/>
          <w:color w:val="000000" w:themeColor="text1"/>
          <w:sz w:val="22"/>
          <w:szCs w:val="22"/>
        </w:rPr>
      </w:pPr>
      <w:r w:rsidRPr="00382340">
        <w:rPr>
          <w:rFonts w:ascii="Arial" w:hAnsi="Arial" w:cs="Arial"/>
          <w:color w:val="000000" w:themeColor="text1"/>
          <w:sz w:val="22"/>
          <w:szCs w:val="22"/>
        </w:rPr>
        <w:br w:type="page"/>
      </w:r>
    </w:p>
    <w:p w14:paraId="1D9E72A3" w14:textId="77777777" w:rsidR="00B62E94" w:rsidRPr="00CB7AF6" w:rsidRDefault="009D4EB4" w:rsidP="00AE24DE">
      <w:pPr>
        <w:spacing w:line="480" w:lineRule="auto"/>
        <w:rPr>
          <w:rFonts w:ascii="Arial" w:eastAsia="Arial" w:hAnsi="Arial" w:cs="Arial"/>
          <w:color w:val="000000" w:themeColor="text1"/>
        </w:rPr>
      </w:pPr>
      <w:r w:rsidRPr="00CB7AF6">
        <w:rPr>
          <w:rFonts w:ascii="Arial" w:hAnsi="Arial" w:cs="Arial"/>
          <w:noProof/>
          <w:color w:val="000000" w:themeColor="text1"/>
        </w:rPr>
        <w:lastRenderedPageBreak/>
        <w:drawing>
          <wp:anchor distT="0" distB="0" distL="114300" distR="114300" simplePos="0" relativeHeight="251684864" behindDoc="0" locked="0" layoutInCell="1" hidden="0" allowOverlap="1" wp14:anchorId="62A0A00B" wp14:editId="0122B3E7">
            <wp:simplePos x="0" y="0"/>
            <wp:positionH relativeFrom="margin">
              <wp:align>center</wp:align>
            </wp:positionH>
            <wp:positionV relativeFrom="margin">
              <wp:align>top</wp:align>
            </wp:positionV>
            <wp:extent cx="5943600" cy="6687825"/>
            <wp:effectExtent l="0" t="0" r="0" b="5080"/>
            <wp:wrapTopAndBottom distT="0" distB="0"/>
            <wp:docPr id="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5943600" cy="6687825"/>
                    </a:xfrm>
                    <a:prstGeom prst="rect">
                      <a:avLst/>
                    </a:prstGeom>
                    <a:ln/>
                  </pic:spPr>
                </pic:pic>
              </a:graphicData>
            </a:graphic>
            <wp14:sizeRelH relativeFrom="margin">
              <wp14:pctWidth>0</wp14:pctWidth>
            </wp14:sizeRelH>
            <wp14:sizeRelV relativeFrom="margin">
              <wp14:pctHeight>0</wp14:pctHeight>
            </wp14:sizeRelV>
          </wp:anchor>
        </w:drawing>
      </w:r>
    </w:p>
    <w:p w14:paraId="6E5E5683" w14:textId="18E064EE" w:rsidR="00382340" w:rsidRPr="00382340" w:rsidRDefault="00303111" w:rsidP="00AE24DE">
      <w:pPr>
        <w:spacing w:line="480" w:lineRule="auto"/>
        <w:rPr>
          <w:rFonts w:ascii="Arial" w:eastAsia="Arial" w:hAnsi="Arial" w:cs="Arial"/>
          <w:color w:val="0033CC"/>
          <w:sz w:val="22"/>
          <w:szCs w:val="22"/>
        </w:rPr>
      </w:pPr>
      <w:r w:rsidRPr="00382340">
        <w:rPr>
          <w:rFonts w:ascii="Arial" w:eastAsia="Arial" w:hAnsi="Arial" w:cs="Arial"/>
          <w:b/>
          <w:color w:val="000000" w:themeColor="text1"/>
          <w:sz w:val="22"/>
          <w:szCs w:val="22"/>
        </w:rPr>
        <w:t xml:space="preserve">Supplementary Fig. </w:t>
      </w:r>
      <w:r w:rsidR="00343F81" w:rsidRPr="00382340">
        <w:rPr>
          <w:rFonts w:ascii="Arial" w:eastAsia="Arial" w:hAnsi="Arial" w:cs="Arial"/>
          <w:b/>
          <w:color w:val="000000" w:themeColor="text1"/>
          <w:sz w:val="22"/>
          <w:szCs w:val="22"/>
        </w:rPr>
        <w:t xml:space="preserve">3. </w:t>
      </w:r>
      <w:r w:rsidR="00382340" w:rsidRPr="00382340">
        <w:rPr>
          <w:rFonts w:ascii="Arial" w:eastAsia="Arial" w:hAnsi="Arial" w:cs="Arial"/>
          <w:b/>
          <w:color w:val="0033CC"/>
          <w:sz w:val="22"/>
          <w:szCs w:val="22"/>
        </w:rPr>
        <w:t>Estimation of error rates and performance assessment of the hierarchical Bayesian model.</w:t>
      </w:r>
      <w:r w:rsidR="00382340" w:rsidRPr="00382340">
        <w:rPr>
          <w:rFonts w:ascii="Arial" w:eastAsia="Arial" w:hAnsi="Arial" w:cs="Arial"/>
          <w:color w:val="0033CC"/>
          <w:sz w:val="22"/>
          <w:szCs w:val="22"/>
        </w:rPr>
        <w:t xml:space="preserve"> The posterior distributions of site-specific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λ</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were summarized by their mean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μ</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 and displayed for a subset of representative sites in (a) by type of mutation and (b) by trinucleotide context. Panel (c) shows the estimated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μ</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 against the observed allele </w:t>
      </w:r>
      <w:r w:rsidR="00382340" w:rsidRPr="00382340">
        <w:rPr>
          <w:rFonts w:ascii="Arial" w:eastAsia="Arial" w:hAnsi="Arial" w:cs="Arial"/>
          <w:color w:val="0033CC"/>
          <w:sz w:val="22"/>
          <w:szCs w:val="22"/>
        </w:rPr>
        <w:lastRenderedPageBreak/>
        <w:t xml:space="preserve">frequencies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λ</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 for samples in the training set. Note the data points at the bottom are all </w:t>
      </w:r>
      <m:oMath>
        <m:r>
          <w:rPr>
            <w:rFonts w:ascii="Cambria Math" w:eastAsia="Arial" w:hAnsi="Cambria Math" w:cs="Arial"/>
            <w:color w:val="0033CC"/>
            <w:sz w:val="22"/>
            <w:szCs w:val="22"/>
          </w:rPr>
          <m:t>p</m:t>
        </m:r>
      </m:oMath>
      <w:r w:rsidR="00382340" w:rsidRPr="00382340">
        <w:rPr>
          <w:rFonts w:ascii="Arial" w:eastAsia="Arial" w:hAnsi="Arial" w:cs="Arial"/>
          <w:color w:val="0033CC"/>
          <w:sz w:val="22"/>
          <w:szCs w:val="22"/>
        </w:rPr>
        <w:t xml:space="preserve"> with non-zero mean posterior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μ</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μ</m:t>
            </m:r>
          </m:e>
          <m:sub>
            <m:r>
              <w:rPr>
                <w:rFonts w:ascii="Cambria Math" w:eastAsia="Arial" w:hAnsi="Cambria Math" w:cs="Arial"/>
                <w:color w:val="0033CC"/>
                <w:sz w:val="22"/>
                <w:szCs w:val="22"/>
              </w:rPr>
              <m:t>p</m:t>
            </m:r>
          </m:sub>
        </m:sSub>
      </m:oMath>
      <w:r w:rsidR="00382340" w:rsidRPr="00382340">
        <w:rPr>
          <w:rFonts w:ascii="Arial" w:eastAsia="Arial" w:hAnsi="Arial" w:cs="Arial"/>
          <w:color w:val="0033CC"/>
          <w:sz w:val="22"/>
          <w:szCs w:val="22"/>
        </w:rPr>
        <w:t xml:space="preserve"> 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Q</m:t>
            </m:r>
          </m:e>
          <m:sub>
            <m:r>
              <w:rPr>
                <w:rFonts w:ascii="Cambria Math" w:eastAsia="Arial" w:hAnsi="Cambria Math" w:cs="Arial"/>
                <w:color w:val="0033CC"/>
                <w:sz w:val="22"/>
                <w:szCs w:val="22"/>
              </w:rPr>
              <m:t>60</m:t>
            </m:r>
          </m:sub>
        </m:sSub>
      </m:oMath>
      <w:r w:rsidR="00382340" w:rsidRPr="00382340">
        <w:rPr>
          <w:rFonts w:ascii="Arial" w:eastAsia="Arial" w:hAnsi="Arial" w:cs="Arial"/>
          <w:color w:val="0033CC"/>
          <w:sz w:val="22"/>
          <w:szCs w:val="22"/>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2"/>
            <w:szCs w:val="22"/>
          </w:rPr>
          <m:t>PGTKXGDNA</m:t>
        </m:r>
      </m:oMath>
      <w:r w:rsidR="00382340" w:rsidRPr="00382340">
        <w:rPr>
          <w:rFonts w:ascii="Arial" w:eastAsia="Arial" w:hAnsi="Arial" w:cs="Arial"/>
          <w:color w:val="0033CC"/>
          <w:sz w:val="22"/>
          <w:szCs w:val="22"/>
        </w:rPr>
        <w:t xml:space="preserve">). </w:t>
      </w:r>
      <w:r w:rsidR="00382340" w:rsidRPr="00382340">
        <w:rPr>
          <w:rFonts w:ascii="Arial" w:eastAsia="Arial" w:hAnsi="Arial" w:cs="Arial"/>
          <w:b/>
          <w:color w:val="0033CC"/>
          <w:sz w:val="22"/>
          <w:szCs w:val="22"/>
        </w:rPr>
        <w:t>Performance characteristics of WBC filtering.</w:t>
      </w:r>
      <w:r w:rsidR="00382340" w:rsidRPr="00382340">
        <w:rPr>
          <w:rFonts w:ascii="Arial" w:eastAsia="Arial" w:hAnsi="Arial" w:cs="Arial"/>
          <w:color w:val="0033CC"/>
          <w:sz w:val="22"/>
          <w:szCs w:val="22"/>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2"/>
                <w:szCs w:val="22"/>
              </w:rPr>
            </m:ctrlPr>
          </m:sSubPr>
          <m:e>
            <m:r>
              <w:rPr>
                <w:rFonts w:ascii="Cambria Math" w:eastAsia="Arial" w:hAnsi="Cambria Math" w:cs="Arial"/>
                <w:color w:val="0033CC"/>
                <w:sz w:val="22"/>
                <w:szCs w:val="22"/>
              </w:rPr>
              <m:t>Q</m:t>
            </m:r>
          </m:e>
          <m:sub>
            <m:r>
              <w:rPr>
                <w:rFonts w:ascii="Cambria Math" w:eastAsia="Arial" w:hAnsi="Cambria Math" w:cs="Arial"/>
                <w:color w:val="0033CC"/>
                <w:sz w:val="22"/>
                <w:szCs w:val="22"/>
              </w:rPr>
              <m:t>60</m:t>
            </m:r>
          </m:sub>
        </m:sSub>
      </m:oMath>
      <w:r w:rsidR="00382340" w:rsidRPr="00382340">
        <w:rPr>
          <w:rFonts w:ascii="Arial" w:eastAsia="Arial" w:hAnsi="Arial" w:cs="Arial"/>
          <w:color w:val="0033CC"/>
          <w:sz w:val="22"/>
          <w:szCs w:val="22"/>
        </w:rPr>
        <w:t>.</w:t>
      </w:r>
    </w:p>
    <w:p w14:paraId="756A991F" w14:textId="699E0623" w:rsidR="007C0779" w:rsidRPr="00641918"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2DFEDAEE"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699200" behindDoc="0" locked="0" layoutInCell="1" allowOverlap="1" wp14:anchorId="2521A0F3" wp14:editId="63AFBADF">
            <wp:simplePos x="0" y="0"/>
            <wp:positionH relativeFrom="margin">
              <wp:align>center</wp:align>
            </wp:positionH>
            <wp:positionV relativeFrom="margin">
              <wp:align>top</wp:align>
            </wp:positionV>
            <wp:extent cx="5943600" cy="5017571"/>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S4_p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5017571"/>
                    </a:xfrm>
                    <a:prstGeom prst="rect">
                      <a:avLst/>
                    </a:prstGeom>
                  </pic:spPr>
                </pic:pic>
              </a:graphicData>
            </a:graphic>
            <wp14:sizeRelH relativeFrom="page">
              <wp14:pctWidth>0</wp14:pctWidth>
            </wp14:sizeRelH>
            <wp14:sizeRelV relativeFrom="page">
              <wp14:pctHeight>0</wp14:pctHeight>
            </wp14:sizeRelV>
          </wp:anchor>
        </w:drawing>
      </w:r>
    </w:p>
    <w:p w14:paraId="4809830A" w14:textId="2BAB4FB7" w:rsidR="007C0779" w:rsidRPr="00382340" w:rsidRDefault="00303111" w:rsidP="00AE24DE">
      <w:pPr>
        <w:spacing w:line="480" w:lineRule="auto"/>
        <w:rPr>
          <w:rFonts w:ascii="Arial" w:eastAsia="Arial" w:hAnsi="Arial" w:cs="Arial"/>
          <w:color w:val="000000" w:themeColor="text1"/>
          <w:sz w:val="22"/>
          <w:szCs w:val="22"/>
        </w:rPr>
      </w:pPr>
      <w:r w:rsidRPr="00382340">
        <w:rPr>
          <w:rFonts w:ascii="Arial" w:eastAsia="Arial" w:hAnsi="Arial" w:cs="Arial"/>
          <w:b/>
          <w:color w:val="000000" w:themeColor="text1"/>
          <w:sz w:val="22"/>
          <w:szCs w:val="22"/>
        </w:rPr>
        <w:t xml:space="preserve">Supplementary Fig. </w:t>
      </w:r>
      <w:r w:rsidR="00343F81" w:rsidRPr="00382340">
        <w:rPr>
          <w:rFonts w:ascii="Arial" w:eastAsia="Arial" w:hAnsi="Arial" w:cs="Arial"/>
          <w:b/>
          <w:color w:val="000000" w:themeColor="text1"/>
          <w:sz w:val="22"/>
          <w:szCs w:val="22"/>
        </w:rPr>
        <w:t xml:space="preserve">4. </w:t>
      </w:r>
      <w:r w:rsidR="00382340" w:rsidRPr="00382340">
        <w:rPr>
          <w:rFonts w:ascii="Arial" w:hAnsi="Arial" w:cs="Arial"/>
          <w:b/>
          <w:color w:val="0033CC"/>
          <w:sz w:val="22"/>
          <w:szCs w:val="22"/>
        </w:rPr>
        <w:t>Reproducibility of cfDNA targeted sequencing assay</w:t>
      </w:r>
      <w:r w:rsidR="00382340" w:rsidRPr="00382340">
        <w:rPr>
          <w:rFonts w:ascii="Arial" w:hAnsi="Arial" w:cs="Arial"/>
          <w:color w:val="0033CC"/>
          <w:sz w:val="22"/>
          <w:szCs w:val="22"/>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382340" w:rsidRPr="00382340">
        <w:rPr>
          <w:rFonts w:ascii="Arial" w:hAnsi="Arial" w:cs="Arial"/>
          <w:color w:val="0033CC"/>
          <w:sz w:val="22"/>
          <w:szCs w:val="22"/>
        </w:rPr>
        <w:t>VUSo</w:t>
      </w:r>
      <w:proofErr w:type="spellEnd"/>
      <w:r w:rsidR="00382340" w:rsidRPr="00382340">
        <w:rPr>
          <w:rFonts w:ascii="Arial" w:hAnsi="Arial" w:cs="Arial"/>
          <w:color w:val="0033CC"/>
          <w:sz w:val="22"/>
          <w:szCs w:val="22"/>
        </w:rPr>
        <w:t>, WBC-matched or noise. In all panels, the samples are labelled on top.</w:t>
      </w:r>
      <w:r w:rsidR="00343F81" w:rsidRPr="00382340">
        <w:rPr>
          <w:rFonts w:ascii="Arial" w:hAnsi="Arial" w:cs="Arial"/>
          <w:color w:val="000000" w:themeColor="text1"/>
          <w:sz w:val="22"/>
          <w:szCs w:val="22"/>
        </w:rPr>
        <w:br w:type="page"/>
      </w:r>
    </w:p>
    <w:p w14:paraId="11DD8362" w14:textId="725D632E" w:rsidR="00641918" w:rsidRDefault="0052079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700224" behindDoc="0" locked="0" layoutInCell="1" allowOverlap="1" wp14:anchorId="5AEFC9F4" wp14:editId="1F11F4C2">
            <wp:simplePos x="0" y="0"/>
            <wp:positionH relativeFrom="margin">
              <wp:align>center</wp:align>
            </wp:positionH>
            <wp:positionV relativeFrom="margin">
              <wp:align>top</wp:align>
            </wp:positionV>
            <wp:extent cx="5943600" cy="6720080"/>
            <wp:effectExtent l="0" t="0" r="0" b="0"/>
            <wp:wrapTopAndBottom/>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5943600" cy="6720080"/>
                    </a:xfrm>
                    <a:prstGeom prst="rect">
                      <a:avLst/>
                    </a:prstGeom>
                    <a:ln/>
                  </pic:spPr>
                </pic:pic>
              </a:graphicData>
            </a:graphic>
            <wp14:sizeRelH relativeFrom="page">
              <wp14:pctWidth>0</wp14:pctWidth>
            </wp14:sizeRelH>
            <wp14:sizeRelV relativeFrom="page">
              <wp14:pctHeight>0</wp14:pctHeight>
            </wp14:sizeRelV>
          </wp:anchor>
        </w:drawing>
      </w:r>
    </w:p>
    <w:p w14:paraId="61E59484" w14:textId="77777777" w:rsidR="006F1CE3" w:rsidRDefault="00303111" w:rsidP="006F1CE3">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5.</w:t>
      </w:r>
      <w:r w:rsidR="006F1CE3">
        <w:rPr>
          <w:rFonts w:ascii="Arial" w:eastAsia="Arial" w:hAnsi="Arial" w:cs="Arial"/>
          <w:b/>
          <w:color w:val="000000" w:themeColor="text1"/>
          <w:sz w:val="22"/>
        </w:rPr>
        <w:t xml:space="preserve"> </w:t>
      </w:r>
      <w:r w:rsidR="006F1CE3" w:rsidRPr="00CB7AF6">
        <w:rPr>
          <w:rFonts w:ascii="Arial" w:eastAsia="Arial" w:hAnsi="Arial" w:cs="Arial"/>
          <w:b/>
          <w:color w:val="000000" w:themeColor="text1"/>
          <w:sz w:val="22"/>
        </w:rPr>
        <w:t xml:space="preserve">Top mutated genes carrying </w:t>
      </w:r>
      <w:proofErr w:type="spellStart"/>
      <w:r w:rsidR="006F1CE3" w:rsidRPr="00CB7AF6">
        <w:rPr>
          <w:rFonts w:ascii="Arial" w:eastAsia="Arial" w:hAnsi="Arial" w:cs="Arial"/>
          <w:b/>
          <w:color w:val="000000" w:themeColor="text1"/>
          <w:sz w:val="22"/>
        </w:rPr>
        <w:t>VUSo</w:t>
      </w:r>
      <w:proofErr w:type="spellEnd"/>
      <w:r w:rsidR="006F1CE3" w:rsidRPr="00CB7AF6">
        <w:rPr>
          <w:rFonts w:ascii="Arial" w:eastAsia="Arial" w:hAnsi="Arial" w:cs="Arial"/>
          <w:b/>
          <w:color w:val="000000" w:themeColor="text1"/>
          <w:sz w:val="22"/>
        </w:rPr>
        <w:t>.</w:t>
      </w:r>
      <w:r w:rsidR="006F1CE3" w:rsidRPr="00CB7AF6">
        <w:rPr>
          <w:rFonts w:ascii="Arial" w:eastAsia="Arial" w:hAnsi="Arial" w:cs="Arial"/>
          <w:color w:val="000000" w:themeColor="text1"/>
          <w:sz w:val="22"/>
        </w:rPr>
        <w:t xml:space="preserve"> The heat maps show the top mutated genes harboring somatic variants detected in plasma cfDNA </w:t>
      </w:r>
      <w:r w:rsidR="006F1CE3" w:rsidRPr="00CB7AF6">
        <w:rPr>
          <w:rFonts w:ascii="Arial" w:eastAsia="Arial" w:hAnsi="Arial" w:cs="Arial"/>
          <w:color w:val="000000" w:themeColor="text1"/>
          <w:sz w:val="22"/>
          <w:szCs w:val="22"/>
        </w:rPr>
        <w:t>that</w:t>
      </w:r>
      <w:r w:rsidR="006F1CE3" w:rsidRPr="00CB7AF6">
        <w:rPr>
          <w:rFonts w:ascii="Arial" w:eastAsia="Arial" w:hAnsi="Arial" w:cs="Arial"/>
          <w:color w:val="000000" w:themeColor="text1"/>
          <w:sz w:val="22"/>
        </w:rPr>
        <w:t xml:space="preserve"> are neither tumor-matched (biopsy-matched or subthreshold) nor WBC-matched across each cohort in </w:t>
      </w:r>
      <w:r w:rsidR="006F1CE3">
        <w:rPr>
          <w:rFonts w:ascii="Arial" w:eastAsia="Arial" w:hAnsi="Arial" w:cs="Arial"/>
          <w:color w:val="000000" w:themeColor="text1"/>
          <w:sz w:val="22"/>
        </w:rPr>
        <w:t>(</w:t>
      </w:r>
      <w:r w:rsidR="006F1CE3" w:rsidRPr="00303111">
        <w:rPr>
          <w:rFonts w:ascii="Arial" w:eastAsia="Arial" w:hAnsi="Arial" w:cs="Arial"/>
          <w:b/>
          <w:color w:val="000000" w:themeColor="text1"/>
          <w:sz w:val="22"/>
        </w:rPr>
        <w:t>a</w:t>
      </w:r>
      <w:r w:rsidR="006F1CE3">
        <w:rPr>
          <w:rFonts w:ascii="Arial" w:eastAsia="Arial" w:hAnsi="Arial" w:cs="Arial"/>
          <w:color w:val="000000" w:themeColor="text1"/>
          <w:sz w:val="22"/>
        </w:rPr>
        <w:t>)</w:t>
      </w:r>
      <w:r w:rsidR="006F1CE3" w:rsidRPr="00CB7AF6">
        <w:rPr>
          <w:rFonts w:ascii="Arial" w:eastAsia="Arial" w:hAnsi="Arial" w:cs="Arial"/>
          <w:color w:val="000000" w:themeColor="text1"/>
          <w:sz w:val="22"/>
        </w:rPr>
        <w:t xml:space="preserve"> control </w:t>
      </w:r>
      <w:r w:rsidR="006F1CE3" w:rsidRPr="00CB7AF6">
        <w:rPr>
          <w:rFonts w:ascii="Arial" w:eastAsia="Arial" w:hAnsi="Arial" w:cs="Arial"/>
          <w:color w:val="000000" w:themeColor="text1"/>
          <w:sz w:val="22"/>
        </w:rPr>
        <w:lastRenderedPageBreak/>
        <w:t xml:space="preserve">and non-hypermutated and </w:t>
      </w:r>
      <w:r w:rsidR="006F1CE3">
        <w:rPr>
          <w:rFonts w:ascii="Arial" w:eastAsia="Arial" w:hAnsi="Arial" w:cs="Arial"/>
          <w:color w:val="000000" w:themeColor="text1"/>
          <w:sz w:val="22"/>
        </w:rPr>
        <w:t>(</w:t>
      </w:r>
      <w:r w:rsidR="006F1CE3" w:rsidRPr="00303111">
        <w:rPr>
          <w:rFonts w:ascii="Arial" w:eastAsia="Arial" w:hAnsi="Arial" w:cs="Arial"/>
          <w:b/>
          <w:color w:val="000000" w:themeColor="text1"/>
          <w:sz w:val="22"/>
        </w:rPr>
        <w:t>b</w:t>
      </w:r>
      <w:r w:rsidR="006F1CE3">
        <w:rPr>
          <w:rFonts w:ascii="Arial" w:eastAsia="Arial" w:hAnsi="Arial" w:cs="Arial"/>
          <w:color w:val="000000" w:themeColor="text1"/>
          <w:sz w:val="22"/>
        </w:rPr>
        <w:t>)</w:t>
      </w:r>
      <w:r w:rsidR="006F1CE3" w:rsidRPr="00CB7AF6">
        <w:rPr>
          <w:rFonts w:ascii="Arial" w:eastAsia="Arial" w:hAnsi="Arial" w:cs="Arial"/>
          <w:color w:val="000000" w:themeColor="text1"/>
          <w:sz w:val="22"/>
        </w:rPr>
        <w:t xml:space="preserve"> hypermutated cases. The numbers in the cells indicate the number of patients.</w:t>
      </w:r>
    </w:p>
    <w:p w14:paraId="0E957E1D" w14:textId="35099D0B" w:rsidR="007C0779" w:rsidRPr="00641918"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380261A3"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701248" behindDoc="0" locked="0" layoutInCell="1" allowOverlap="1" wp14:anchorId="4E688E78" wp14:editId="75EC4FF9">
            <wp:simplePos x="0" y="0"/>
            <wp:positionH relativeFrom="margin">
              <wp:align>center</wp:align>
            </wp:positionH>
            <wp:positionV relativeFrom="margin">
              <wp:align>top</wp:align>
            </wp:positionV>
            <wp:extent cx="5943600" cy="3627701"/>
            <wp:effectExtent l="0" t="0" r="0" b="508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S6_p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27701"/>
                    </a:xfrm>
                    <a:prstGeom prst="rect">
                      <a:avLst/>
                    </a:prstGeom>
                  </pic:spPr>
                </pic:pic>
              </a:graphicData>
            </a:graphic>
            <wp14:sizeRelH relativeFrom="page">
              <wp14:pctWidth>0</wp14:pctWidth>
            </wp14:sizeRelH>
            <wp14:sizeRelV relativeFrom="page">
              <wp14:pctHeight>0</wp14:pctHeight>
            </wp14:sizeRelV>
          </wp:anchor>
        </w:drawing>
      </w:r>
    </w:p>
    <w:p w14:paraId="586EE29C" w14:textId="77777777" w:rsidR="00382340"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6.</w:t>
      </w:r>
      <w:r w:rsidR="00382340">
        <w:rPr>
          <w:rFonts w:ascii="Arial" w:eastAsia="Arial" w:hAnsi="Arial" w:cs="Arial"/>
          <w:b/>
          <w:color w:val="000000" w:themeColor="text1"/>
          <w:sz w:val="22"/>
        </w:rPr>
        <w:t xml:space="preserve"> </w:t>
      </w:r>
      <w:r w:rsidR="00382340" w:rsidRPr="00CB7AF6">
        <w:rPr>
          <w:rFonts w:ascii="Arial" w:eastAsia="Arial" w:hAnsi="Arial" w:cs="Arial"/>
          <w:b/>
          <w:color w:val="000000" w:themeColor="text1"/>
          <w:sz w:val="22"/>
        </w:rPr>
        <w:t xml:space="preserve">96 base substitution profiles for the </w:t>
      </w:r>
      <w:r w:rsidR="00382340">
        <w:rPr>
          <w:rFonts w:ascii="Arial" w:eastAsia="Arial" w:hAnsi="Arial" w:cs="Arial"/>
          <w:b/>
          <w:color w:val="000000" w:themeColor="text1"/>
          <w:sz w:val="22"/>
        </w:rPr>
        <w:t>10</w:t>
      </w:r>
      <w:r w:rsidR="00382340" w:rsidRPr="00CB7AF6">
        <w:rPr>
          <w:rFonts w:ascii="Arial" w:eastAsia="Arial" w:hAnsi="Arial" w:cs="Arial"/>
          <w:b/>
          <w:color w:val="000000" w:themeColor="text1"/>
          <w:sz w:val="22"/>
        </w:rPr>
        <w:t xml:space="preserve"> hypermutated cases.</w:t>
      </w:r>
      <w:r w:rsidR="00382340" w:rsidRPr="00CB7AF6">
        <w:rPr>
          <w:rFonts w:ascii="Arial" w:eastAsia="Arial" w:hAnsi="Arial" w:cs="Arial"/>
          <w:color w:val="000000" w:themeColor="text1"/>
          <w:sz w:val="22"/>
        </w:rPr>
        <w:t xml:space="preserve"> For each patient, the number of C&gt;A, C&gt;G, C&gt;T, T&gt;A, T&gt;C, and T&gt;G substitutions together with the sequence context immediately 3’ and 5’ are expressed as a percentage of the total number of substitutions.</w:t>
      </w:r>
    </w:p>
    <w:p w14:paraId="6B0A72A4" w14:textId="2DD82778" w:rsidR="007C0779" w:rsidRDefault="00343F81" w:rsidP="00AE24DE">
      <w:pPr>
        <w:spacing w:line="480" w:lineRule="auto"/>
        <w:rPr>
          <w:rFonts w:ascii="Arial" w:hAnsi="Arial" w:cs="Arial"/>
          <w:color w:val="000000" w:themeColor="text1"/>
        </w:rPr>
      </w:pPr>
      <w:r w:rsidRPr="00CB7AF6">
        <w:rPr>
          <w:rFonts w:ascii="Arial" w:hAnsi="Arial" w:cs="Arial"/>
          <w:color w:val="000000" w:themeColor="text1"/>
        </w:rPr>
        <w:br w:type="page"/>
      </w:r>
    </w:p>
    <w:p w14:paraId="123F382F" w14:textId="58A8F137" w:rsidR="00B62E94" w:rsidRPr="00CB7AF6" w:rsidRDefault="001A31A2"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691008" behindDoc="0" locked="0" layoutInCell="1" allowOverlap="1" wp14:anchorId="323B1E31" wp14:editId="2D8FBA39">
            <wp:simplePos x="0" y="0"/>
            <wp:positionH relativeFrom="margin">
              <wp:align>center</wp:align>
            </wp:positionH>
            <wp:positionV relativeFrom="margin">
              <wp:align>top</wp:align>
            </wp:positionV>
            <wp:extent cx="5943600" cy="6696456"/>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S7.pdf"/>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66964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3F5FEF" w14:textId="4CA8BB57" w:rsidR="00382340" w:rsidRPr="00382340" w:rsidRDefault="00303111" w:rsidP="00641918">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7.</w:t>
      </w:r>
      <w:r w:rsidR="00382340">
        <w:rPr>
          <w:rFonts w:ascii="Arial" w:eastAsia="Arial" w:hAnsi="Arial" w:cs="Arial"/>
          <w:b/>
          <w:color w:val="000000" w:themeColor="text1"/>
          <w:sz w:val="22"/>
        </w:rPr>
        <w:t xml:space="preserve"> </w:t>
      </w:r>
      <w:proofErr w:type="spellStart"/>
      <w:r w:rsidR="00382340" w:rsidRPr="00CB7AF6">
        <w:rPr>
          <w:rFonts w:ascii="Arial" w:eastAsia="Arial" w:hAnsi="Arial" w:cs="Arial"/>
          <w:b/>
          <w:color w:val="000000" w:themeColor="text1"/>
          <w:sz w:val="22"/>
        </w:rPr>
        <w:t>MSIsensor</w:t>
      </w:r>
      <w:proofErr w:type="spellEnd"/>
      <w:r w:rsidR="00382340" w:rsidRPr="00CB7AF6">
        <w:rPr>
          <w:rFonts w:ascii="Arial" w:eastAsia="Arial" w:hAnsi="Arial" w:cs="Arial"/>
          <w:b/>
          <w:color w:val="000000" w:themeColor="text1"/>
          <w:sz w:val="22"/>
        </w:rPr>
        <w:t xml:space="preserve"> analysis.</w:t>
      </w:r>
      <w:r w:rsidR="00382340" w:rsidRPr="00CB7AF6">
        <w:rPr>
          <w:rFonts w:ascii="Arial" w:eastAsia="Arial" w:hAnsi="Arial" w:cs="Arial"/>
          <w:color w:val="000000" w:themeColor="text1"/>
          <w:sz w:val="22"/>
        </w:rPr>
        <w:t xml:space="preserve"> MSIsensor</w:t>
      </w:r>
      <w:r w:rsidR="00382340" w:rsidRPr="00CB7AF6">
        <w:rPr>
          <w:rFonts w:ascii="Arial" w:eastAsia="Arial" w:hAnsi="Arial" w:cs="Arial"/>
          <w:color w:val="000000" w:themeColor="text1"/>
          <w:sz w:val="22"/>
          <w:szCs w:val="22"/>
        </w:rPr>
        <w:fldChar w:fldCharType="begin"/>
      </w:r>
      <w:r w:rsidR="00382340">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382340" w:rsidRPr="00CB7AF6">
        <w:rPr>
          <w:rFonts w:ascii="Arial" w:eastAsia="Arial" w:hAnsi="Arial" w:cs="Arial"/>
          <w:color w:val="000000" w:themeColor="text1"/>
          <w:sz w:val="22"/>
          <w:szCs w:val="22"/>
        </w:rPr>
        <w:fldChar w:fldCharType="separate"/>
      </w:r>
      <w:r w:rsidR="00382340" w:rsidRPr="006E2475">
        <w:rPr>
          <w:rFonts w:ascii="Arial" w:eastAsia="Arial" w:hAnsi="Arial" w:cs="Arial"/>
          <w:noProof/>
          <w:color w:val="000000" w:themeColor="text1"/>
          <w:sz w:val="22"/>
          <w:szCs w:val="22"/>
          <w:vertAlign w:val="superscript"/>
        </w:rPr>
        <w:t>39</w:t>
      </w:r>
      <w:r w:rsidR="00382340" w:rsidRPr="00CB7AF6">
        <w:rPr>
          <w:rFonts w:ascii="Arial" w:eastAsia="Arial" w:hAnsi="Arial" w:cs="Arial"/>
          <w:color w:val="000000" w:themeColor="text1"/>
          <w:sz w:val="22"/>
          <w:szCs w:val="22"/>
        </w:rPr>
        <w:fldChar w:fldCharType="end"/>
      </w:r>
      <w:r w:rsidR="00382340" w:rsidRPr="00CB7AF6">
        <w:rPr>
          <w:rFonts w:ascii="Arial" w:eastAsia="Arial" w:hAnsi="Arial" w:cs="Arial"/>
          <w:color w:val="000000" w:themeColor="text1"/>
          <w:sz w:val="22"/>
        </w:rPr>
        <w:t xml:space="preserve"> was used to compute the MSI scores of tumor biopsies and cfDNA samples using </w:t>
      </w:r>
      <w:r w:rsidR="00382340">
        <w:rPr>
          <w:rFonts w:ascii="Arial" w:eastAsia="Arial" w:hAnsi="Arial" w:cs="Arial"/>
          <w:color w:val="000000" w:themeColor="text1"/>
          <w:sz w:val="22"/>
        </w:rPr>
        <w:t>(</w:t>
      </w:r>
      <w:r w:rsidR="00382340" w:rsidRPr="00303111">
        <w:rPr>
          <w:rFonts w:ascii="Arial" w:eastAsia="Arial" w:hAnsi="Arial" w:cs="Arial"/>
          <w:b/>
          <w:color w:val="000000" w:themeColor="text1"/>
          <w:sz w:val="22"/>
        </w:rPr>
        <w:t>a</w:t>
      </w:r>
      <w:r w:rsidR="00382340">
        <w:rPr>
          <w:rFonts w:ascii="Arial" w:eastAsia="Arial" w:hAnsi="Arial" w:cs="Arial"/>
          <w:color w:val="000000" w:themeColor="text1"/>
          <w:sz w:val="22"/>
        </w:rPr>
        <w:t>)</w:t>
      </w:r>
      <w:r w:rsidR="00382340" w:rsidRPr="00CB7AF6">
        <w:rPr>
          <w:rFonts w:ascii="Arial" w:eastAsia="Arial" w:hAnsi="Arial" w:cs="Arial"/>
          <w:color w:val="000000" w:themeColor="text1"/>
          <w:sz w:val="22"/>
        </w:rPr>
        <w:t xml:space="preserve"> the default algorithm settings and </w:t>
      </w:r>
      <w:r w:rsidR="00382340">
        <w:rPr>
          <w:rFonts w:ascii="Arial" w:eastAsia="Arial" w:hAnsi="Arial" w:cs="Arial"/>
          <w:color w:val="000000" w:themeColor="text1"/>
          <w:sz w:val="22"/>
        </w:rPr>
        <w:t>(</w:t>
      </w:r>
      <w:r w:rsidR="00382340" w:rsidRPr="00303111">
        <w:rPr>
          <w:rFonts w:ascii="Arial" w:eastAsia="Arial" w:hAnsi="Arial" w:cs="Arial"/>
          <w:b/>
          <w:color w:val="000000" w:themeColor="text1"/>
          <w:sz w:val="22"/>
        </w:rPr>
        <w:t>b</w:t>
      </w:r>
      <w:r w:rsidR="00382340">
        <w:rPr>
          <w:rFonts w:ascii="Arial" w:eastAsia="Arial" w:hAnsi="Arial" w:cs="Arial"/>
          <w:color w:val="000000" w:themeColor="text1"/>
          <w:sz w:val="22"/>
        </w:rPr>
        <w:t>)</w:t>
      </w:r>
      <w:r w:rsidR="00382340" w:rsidRPr="00CB7AF6">
        <w:rPr>
          <w:rFonts w:ascii="Arial" w:eastAsia="Arial" w:hAnsi="Arial" w:cs="Arial"/>
          <w:color w:val="000000" w:themeColor="text1"/>
          <w:sz w:val="22"/>
        </w:rPr>
        <w:t xml:space="preserve"> parameters modified for the high depth-of-read cfDNA data. In both panels, the MSI scores are displayed on the x-axis and patients are ordered consecutively on the y-axis.</w:t>
      </w:r>
    </w:p>
    <w:p w14:paraId="0D54D32E" w14:textId="2D3CF15F" w:rsidR="0049337D" w:rsidRPr="00CB7AF6" w:rsidRDefault="00343F81" w:rsidP="00641918">
      <w:pPr>
        <w:spacing w:line="480" w:lineRule="auto"/>
        <w:rPr>
          <w:rFonts w:ascii="Arial" w:eastAsia="Arial" w:hAnsi="Arial" w:cs="Arial"/>
          <w:color w:val="000000" w:themeColor="text1"/>
          <w:sz w:val="22"/>
        </w:rPr>
      </w:pPr>
      <w:r w:rsidRPr="00CB7AF6">
        <w:rPr>
          <w:rFonts w:ascii="Arial" w:eastAsia="Arial" w:hAnsi="Arial" w:cs="Arial"/>
          <w:b/>
          <w:color w:val="000000" w:themeColor="text1"/>
          <w:sz w:val="22"/>
        </w:rPr>
        <w:lastRenderedPageBreak/>
        <w:t>Top mutated genes carrying WBC-matched variants.</w:t>
      </w:r>
      <w:r w:rsidRPr="00CB7AF6">
        <w:rPr>
          <w:rFonts w:ascii="Arial" w:eastAsia="Arial" w:hAnsi="Arial" w:cs="Arial"/>
          <w:color w:val="000000" w:themeColor="text1"/>
          <w:sz w:val="22"/>
        </w:rPr>
        <w:t xml:space="preserve"> The heat map shows the </w:t>
      </w:r>
      <w:r w:rsidR="0020221D" w:rsidRPr="00CB7AF6">
        <w:rPr>
          <w:rFonts w:ascii="Arial" w:eastAsia="Arial" w:hAnsi="Arial" w:cs="Arial"/>
          <w:color w:val="000000" w:themeColor="text1"/>
          <w:sz w:val="22"/>
        </w:rPr>
        <w:t xml:space="preserve">top mutated genes harboring </w:t>
      </w:r>
      <w:r w:rsidRPr="00CB7AF6">
        <w:rPr>
          <w:rFonts w:ascii="Arial" w:eastAsia="Arial" w:hAnsi="Arial" w:cs="Arial"/>
          <w:color w:val="000000" w:themeColor="text1"/>
          <w:sz w:val="22"/>
        </w:rPr>
        <w:t>s</w:t>
      </w:r>
      <w:r w:rsidR="001A31A2" w:rsidRPr="00CB7AF6">
        <w:rPr>
          <w:rFonts w:ascii="Arial" w:eastAsia="Arial" w:hAnsi="Arial" w:cs="Arial"/>
          <w:color w:val="000000" w:themeColor="text1"/>
          <w:sz w:val="22"/>
        </w:rPr>
        <w:t>o</w:t>
      </w:r>
      <w:r w:rsidRPr="00CB7AF6">
        <w:rPr>
          <w:rFonts w:ascii="Arial" w:eastAsia="Arial" w:hAnsi="Arial" w:cs="Arial"/>
          <w:color w:val="000000" w:themeColor="text1"/>
          <w:sz w:val="22"/>
        </w:rPr>
        <w:t xml:space="preserve">matic variants detected in plasma cfDNA and matched in WBC occurring in each cohort including the </w:t>
      </w:r>
      <w:r w:rsidR="009D4EB4" w:rsidRPr="00CB7AF6">
        <w:rPr>
          <w:rFonts w:ascii="Arial" w:eastAsia="Arial" w:hAnsi="Arial" w:cs="Arial"/>
          <w:color w:val="000000" w:themeColor="text1"/>
          <w:sz w:val="22"/>
          <w:szCs w:val="22"/>
        </w:rPr>
        <w:t>10</w:t>
      </w:r>
      <w:r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Pr="00CB7AF6">
        <w:rPr>
          <w:rFonts w:ascii="Arial" w:eastAsia="Arial" w:hAnsi="Arial" w:cs="Arial"/>
          <w:color w:val="000000" w:themeColor="text1"/>
          <w:sz w:val="22"/>
        </w:rPr>
        <w:t xml:space="preserve"> cases.</w:t>
      </w:r>
      <w:r w:rsidR="0020221D" w:rsidRPr="00CB7AF6">
        <w:rPr>
          <w:rFonts w:ascii="Arial" w:eastAsia="Arial" w:hAnsi="Arial" w:cs="Arial"/>
          <w:color w:val="000000" w:themeColor="text1"/>
          <w:sz w:val="22"/>
        </w:rPr>
        <w:t xml:space="preserve"> The numbers</w:t>
      </w:r>
      <w:r w:rsidR="007A462C" w:rsidRPr="00CB7AF6">
        <w:rPr>
          <w:rFonts w:ascii="Arial" w:eastAsia="Arial" w:hAnsi="Arial" w:cs="Arial"/>
          <w:color w:val="000000" w:themeColor="text1"/>
          <w:sz w:val="22"/>
        </w:rPr>
        <w:t xml:space="preserve"> in the cells</w:t>
      </w:r>
      <w:r w:rsidR="0020221D" w:rsidRPr="00CB7AF6">
        <w:rPr>
          <w:rFonts w:ascii="Arial" w:eastAsia="Arial" w:hAnsi="Arial" w:cs="Arial"/>
          <w:color w:val="000000" w:themeColor="text1"/>
          <w:sz w:val="22"/>
        </w:rPr>
        <w:t xml:space="preserve"> indicate the number of somatic variants.</w:t>
      </w:r>
      <w:r w:rsidR="0049337D" w:rsidRPr="00CB7AF6">
        <w:rPr>
          <w:rFonts w:ascii="Arial" w:eastAsia="Arial" w:hAnsi="Arial" w:cs="Arial"/>
          <w:color w:val="000000" w:themeColor="text1"/>
        </w:rPr>
        <w:br w:type="page"/>
      </w:r>
    </w:p>
    <w:p w14:paraId="2527C7ED" w14:textId="539CDC34" w:rsidR="0049337D"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704320" behindDoc="0" locked="0" layoutInCell="1" allowOverlap="1" wp14:anchorId="43B89B4B" wp14:editId="402DDD66">
            <wp:simplePos x="0" y="0"/>
            <wp:positionH relativeFrom="margin">
              <wp:align>center</wp:align>
            </wp:positionH>
            <wp:positionV relativeFrom="margin">
              <wp:align>top</wp:align>
            </wp:positionV>
            <wp:extent cx="5943600" cy="5664659"/>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_S8.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943600" cy="566465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E0F7A4" w14:textId="77777777" w:rsidR="00382340"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 xml:space="preserve">8. </w:t>
      </w:r>
      <w:r w:rsidR="00382340" w:rsidRPr="00CB7AF6">
        <w:rPr>
          <w:rFonts w:ascii="Arial" w:eastAsia="Arial" w:hAnsi="Arial" w:cs="Arial"/>
          <w:b/>
          <w:color w:val="000000" w:themeColor="text1"/>
          <w:sz w:val="22"/>
        </w:rPr>
        <w:t>Characterization of the biological sources and composition of cfDNA variants.</w:t>
      </w:r>
      <w:r w:rsidR="00382340" w:rsidRPr="00CB7AF6">
        <w:rPr>
          <w:rFonts w:ascii="Arial" w:eastAsia="Arial" w:hAnsi="Arial" w:cs="Arial"/>
          <w:color w:val="000000" w:themeColor="text1"/>
          <w:sz w:val="22"/>
        </w:rPr>
        <w:t xml:space="preserve"> The bar plots show the number of somatic variants detected in plasma cfDNA per </w:t>
      </w:r>
      <w:proofErr w:type="spellStart"/>
      <w:r w:rsidR="00382340" w:rsidRPr="00CB7AF6">
        <w:rPr>
          <w:rFonts w:ascii="Arial" w:eastAsia="Arial" w:hAnsi="Arial" w:cs="Arial"/>
          <w:color w:val="000000" w:themeColor="text1"/>
          <w:sz w:val="22"/>
        </w:rPr>
        <w:t>megabase</w:t>
      </w:r>
      <w:proofErr w:type="spellEnd"/>
      <w:r w:rsidR="00382340" w:rsidRPr="00CB7AF6">
        <w:rPr>
          <w:rFonts w:ascii="Arial" w:eastAsia="Arial" w:hAnsi="Arial" w:cs="Arial"/>
          <w:color w:val="000000" w:themeColor="text1"/>
          <w:sz w:val="22"/>
        </w:rPr>
        <w:t xml:space="preserve"> (Mb, y-axis) for each sample (x-axis) stratified by cancer status and biological sources and ordered by increasing number of somatic WBC-matched variants. The panels show control samples (top left) and patients with MBC (top right), NSCLC (bottom left) and CRPC (bottom right). The colors indicate WBC-matched variants, tumor biopsy-matched variants, biopsy-subthreshold and </w:t>
      </w:r>
      <w:proofErr w:type="spellStart"/>
      <w:r w:rsidR="00382340" w:rsidRPr="00CB7AF6">
        <w:rPr>
          <w:rFonts w:ascii="Arial" w:eastAsia="Arial" w:hAnsi="Arial" w:cs="Arial"/>
          <w:color w:val="000000" w:themeColor="text1"/>
          <w:sz w:val="22"/>
        </w:rPr>
        <w:t>VUSo</w:t>
      </w:r>
      <w:proofErr w:type="spellEnd"/>
      <w:r w:rsidR="00382340" w:rsidRPr="00CB7AF6">
        <w:rPr>
          <w:rFonts w:ascii="Arial" w:eastAsia="Arial" w:hAnsi="Arial" w:cs="Arial"/>
          <w:color w:val="000000" w:themeColor="text1"/>
          <w:sz w:val="22"/>
        </w:rPr>
        <w:t>.</w:t>
      </w:r>
    </w:p>
    <w:p w14:paraId="10CC0511" w14:textId="5B0A40A8" w:rsidR="007C0779" w:rsidRPr="00641918"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lastRenderedPageBreak/>
        <w:br w:type="page"/>
      </w:r>
    </w:p>
    <w:p w14:paraId="6DE25C9B" w14:textId="18D993F8" w:rsidR="001E6DC3" w:rsidRPr="00CB7AF6" w:rsidRDefault="00615A26"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703296" behindDoc="0" locked="0" layoutInCell="1" allowOverlap="1" wp14:anchorId="6E0E3E59" wp14:editId="36E3E9FD">
            <wp:simplePos x="0" y="0"/>
            <wp:positionH relativeFrom="margin">
              <wp:align>center</wp:align>
            </wp:positionH>
            <wp:positionV relativeFrom="margin">
              <wp:align>top</wp:align>
            </wp:positionV>
            <wp:extent cx="5943600" cy="3415064"/>
            <wp:effectExtent l="0" t="0" r="0" b="127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9_pr_v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415064"/>
                    </a:xfrm>
                    <a:prstGeom prst="rect">
                      <a:avLst/>
                    </a:prstGeom>
                  </pic:spPr>
                </pic:pic>
              </a:graphicData>
            </a:graphic>
            <wp14:sizeRelH relativeFrom="page">
              <wp14:pctWidth>0</wp14:pctWidth>
            </wp14:sizeRelH>
            <wp14:sizeRelV relativeFrom="page">
              <wp14:pctHeight>0</wp14:pctHeight>
            </wp14:sizeRelV>
          </wp:anchor>
        </w:drawing>
      </w:r>
    </w:p>
    <w:p w14:paraId="4F73955D" w14:textId="08ECDECE" w:rsidR="001E6DC3" w:rsidRPr="00CB7AF6" w:rsidRDefault="001E6DC3" w:rsidP="00AE24DE">
      <w:pPr>
        <w:spacing w:line="480" w:lineRule="auto"/>
        <w:rPr>
          <w:rFonts w:ascii="Arial" w:eastAsia="Arial" w:hAnsi="Arial" w:cs="Arial"/>
          <w:color w:val="000000" w:themeColor="text1"/>
        </w:rPr>
      </w:pPr>
    </w:p>
    <w:p w14:paraId="594A01DA" w14:textId="55E8EA1B" w:rsidR="00382340" w:rsidRPr="006F1CE3" w:rsidRDefault="00303111" w:rsidP="00AE24DE">
      <w:pPr>
        <w:spacing w:line="480" w:lineRule="auto"/>
        <w:rPr>
          <w:rFonts w:ascii="Arial" w:hAnsi="Arial" w:cs="Arial"/>
          <w:color w:val="0033CC"/>
          <w:sz w:val="22"/>
          <w:szCs w:val="22"/>
        </w:rPr>
      </w:pPr>
      <w:r w:rsidRPr="006F1CE3">
        <w:rPr>
          <w:rFonts w:ascii="Arial" w:eastAsia="Arial" w:hAnsi="Arial" w:cs="Arial"/>
          <w:b/>
          <w:color w:val="000000" w:themeColor="text1"/>
          <w:sz w:val="22"/>
          <w:szCs w:val="22"/>
        </w:rPr>
        <w:t xml:space="preserve">Supplementary Fig. </w:t>
      </w:r>
      <w:r w:rsidR="0049337D" w:rsidRPr="006F1CE3">
        <w:rPr>
          <w:rFonts w:ascii="Arial" w:eastAsia="Arial" w:hAnsi="Arial" w:cs="Arial"/>
          <w:b/>
          <w:color w:val="000000" w:themeColor="text1"/>
          <w:sz w:val="22"/>
          <w:szCs w:val="22"/>
        </w:rPr>
        <w:t>9</w:t>
      </w:r>
      <w:r w:rsidR="00343F81" w:rsidRPr="006F1CE3">
        <w:rPr>
          <w:rFonts w:ascii="Arial" w:eastAsia="Arial" w:hAnsi="Arial" w:cs="Arial"/>
          <w:b/>
          <w:color w:val="000000" w:themeColor="text1"/>
          <w:sz w:val="22"/>
          <w:szCs w:val="22"/>
        </w:rPr>
        <w:t>.</w:t>
      </w:r>
      <w:r w:rsidR="006F1CE3" w:rsidRPr="006F1CE3">
        <w:rPr>
          <w:rFonts w:ascii="Arial" w:eastAsia="Arial" w:hAnsi="Arial" w:cs="Arial"/>
          <w:b/>
          <w:color w:val="000000" w:themeColor="text1"/>
          <w:sz w:val="22"/>
          <w:szCs w:val="22"/>
        </w:rPr>
        <w:t xml:space="preserve"> </w:t>
      </w:r>
      <w:r w:rsidR="006F1CE3" w:rsidRPr="006F1CE3">
        <w:rPr>
          <w:rFonts w:ascii="Arial" w:hAnsi="Arial" w:cs="Arial"/>
          <w:b/>
          <w:color w:val="0033CC"/>
          <w:sz w:val="22"/>
          <w:szCs w:val="22"/>
        </w:rPr>
        <w:t>CH-derived somatic mutations detected through direct analysis of WBC.</w:t>
      </w:r>
      <w:r w:rsidR="006F1CE3" w:rsidRPr="006F1CE3">
        <w:rPr>
          <w:rFonts w:ascii="Arial" w:hAnsi="Arial" w:cs="Arial"/>
          <w:color w:val="0033CC"/>
          <w:sz w:val="22"/>
          <w:szCs w:val="22"/>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6F1CE3" w:rsidRPr="006F1CE3">
        <w:rPr>
          <w:rFonts w:ascii="Arial" w:hAnsi="Arial" w:cs="Arial"/>
          <w:i/>
          <w:color w:val="0033CC"/>
          <w:sz w:val="22"/>
          <w:szCs w:val="22"/>
        </w:rPr>
        <w:t>PPM1D</w:t>
      </w:r>
      <w:r w:rsidR="006F1CE3" w:rsidRPr="006F1CE3">
        <w:rPr>
          <w:rFonts w:ascii="Arial" w:hAnsi="Arial" w:cs="Arial"/>
          <w:color w:val="0033CC"/>
          <w:sz w:val="22"/>
          <w:szCs w:val="22"/>
        </w:rPr>
        <w:t xml:space="preserve"> according to genomic coordinates and (d) same as in (c) for </w:t>
      </w:r>
      <w:r w:rsidR="006F1CE3" w:rsidRPr="006F1CE3">
        <w:rPr>
          <w:rFonts w:ascii="Arial" w:hAnsi="Arial" w:cs="Arial"/>
          <w:i/>
          <w:color w:val="0033CC"/>
          <w:sz w:val="22"/>
          <w:szCs w:val="22"/>
        </w:rPr>
        <w:t>DNMT3A</w:t>
      </w:r>
      <w:r w:rsidR="006F1CE3" w:rsidRPr="006F1CE3">
        <w:rPr>
          <w:rFonts w:ascii="Arial" w:hAnsi="Arial" w:cs="Arial"/>
          <w:color w:val="0033CC"/>
          <w:sz w:val="22"/>
          <w:szCs w:val="22"/>
        </w:rPr>
        <w:t xml:space="preserve">. In (a), (c) and (d), the variants are color coded according to their variant classification and described in the corresponding legend. In (a), </w:t>
      </w:r>
      <w:r w:rsidR="006F1CE3" w:rsidRPr="006F1CE3">
        <w:rPr>
          <w:rFonts w:ascii="Arial" w:hAnsi="Arial" w:cs="Arial"/>
          <w:i/>
          <w:color w:val="0033CC"/>
          <w:sz w:val="22"/>
          <w:szCs w:val="22"/>
        </w:rPr>
        <w:t>DNMT3A</w:t>
      </w:r>
      <w:r w:rsidR="006F1CE3" w:rsidRPr="006F1CE3">
        <w:rPr>
          <w:rFonts w:ascii="Arial" w:hAnsi="Arial" w:cs="Arial"/>
          <w:color w:val="0033CC"/>
          <w:sz w:val="22"/>
          <w:szCs w:val="22"/>
        </w:rPr>
        <w:t xml:space="preserve">, </w:t>
      </w:r>
      <w:r w:rsidR="006F1CE3" w:rsidRPr="006F1CE3">
        <w:rPr>
          <w:rFonts w:ascii="Arial" w:hAnsi="Arial" w:cs="Arial"/>
          <w:i/>
          <w:color w:val="0033CC"/>
          <w:sz w:val="22"/>
          <w:szCs w:val="22"/>
        </w:rPr>
        <w:t>TET2</w:t>
      </w:r>
      <w:r w:rsidR="006F1CE3" w:rsidRPr="006F1CE3">
        <w:rPr>
          <w:rFonts w:ascii="Arial" w:hAnsi="Arial" w:cs="Arial"/>
          <w:color w:val="0033CC"/>
          <w:sz w:val="22"/>
          <w:szCs w:val="22"/>
        </w:rPr>
        <w:t xml:space="preserve"> and </w:t>
      </w:r>
      <w:r w:rsidR="006F1CE3" w:rsidRPr="006F1CE3">
        <w:rPr>
          <w:rFonts w:ascii="Arial" w:hAnsi="Arial" w:cs="Arial"/>
          <w:i/>
          <w:color w:val="0033CC"/>
          <w:sz w:val="22"/>
          <w:szCs w:val="22"/>
        </w:rPr>
        <w:t>PPM1D</w:t>
      </w:r>
      <w:r w:rsidR="006F1CE3" w:rsidRPr="006F1CE3">
        <w:rPr>
          <w:rFonts w:ascii="Arial" w:hAnsi="Arial" w:cs="Arial"/>
          <w:color w:val="0033CC"/>
          <w:sz w:val="22"/>
          <w:szCs w:val="22"/>
        </w:rPr>
        <w:t xml:space="preserve"> are the top mutated genes in WBC and harbor multiple hits i.e. two or more mutations per patient. In (b), the fraction of mutations per gene occurring in clusters is shown on the </w:t>
      </w:r>
      <w:r w:rsidR="006F1CE3" w:rsidRPr="006F1CE3">
        <w:rPr>
          <w:rFonts w:ascii="Arial" w:hAnsi="Arial" w:cs="Arial"/>
          <w:i/>
          <w:color w:val="0033CC"/>
          <w:sz w:val="22"/>
          <w:szCs w:val="22"/>
        </w:rPr>
        <w:t>x-</w:t>
      </w:r>
      <w:r w:rsidR="006F1CE3" w:rsidRPr="006F1CE3">
        <w:rPr>
          <w:rFonts w:ascii="Arial" w:hAnsi="Arial" w:cs="Arial"/>
          <w:color w:val="0033CC"/>
          <w:sz w:val="22"/>
          <w:szCs w:val="22"/>
        </w:rPr>
        <w:t xml:space="preserve">axis against the log-transformed FDR-corrected p-value on the </w:t>
      </w:r>
      <w:r w:rsidR="006F1CE3" w:rsidRPr="006F1CE3">
        <w:rPr>
          <w:rFonts w:ascii="Arial" w:hAnsi="Arial" w:cs="Arial"/>
          <w:i/>
          <w:color w:val="0033CC"/>
          <w:sz w:val="22"/>
          <w:szCs w:val="22"/>
        </w:rPr>
        <w:t>y-</w:t>
      </w:r>
      <w:r w:rsidR="006F1CE3" w:rsidRPr="006F1CE3">
        <w:rPr>
          <w:rFonts w:ascii="Arial" w:hAnsi="Arial" w:cs="Arial"/>
          <w:color w:val="0033CC"/>
          <w:sz w:val="22"/>
          <w:szCs w:val="22"/>
        </w:rPr>
        <w:t xml:space="preserve">axis. The clusters and associated p-values were computed using </w:t>
      </w:r>
      <w:proofErr w:type="spellStart"/>
      <w:r w:rsidR="006F1CE3" w:rsidRPr="006F1CE3">
        <w:rPr>
          <w:rFonts w:ascii="Arial" w:hAnsi="Arial" w:cs="Arial"/>
          <w:color w:val="0033CC"/>
          <w:sz w:val="22"/>
          <w:szCs w:val="22"/>
        </w:rPr>
        <w:t>OncodriveCLUST</w:t>
      </w:r>
      <w:proofErr w:type="spellEnd"/>
      <w:r w:rsidR="006F1CE3" w:rsidRPr="006F1CE3">
        <w:rPr>
          <w:rFonts w:ascii="Arial" w:hAnsi="Arial" w:cs="Arial"/>
          <w:color w:val="0033CC"/>
          <w:sz w:val="22"/>
          <w:szCs w:val="22"/>
        </w:rPr>
        <w:t xml:space="preserve"> (PMID: 23884480</w:t>
      </w:r>
      <w:r w:rsidR="006F1CE3" w:rsidRPr="006F1CE3">
        <w:rPr>
          <w:rFonts w:ascii="Arial" w:eastAsia="Arial" w:hAnsi="Arial" w:cs="Arial"/>
          <w:color w:val="0033CC"/>
          <w:sz w:val="22"/>
          <w:szCs w:val="22"/>
        </w:rPr>
        <w:t>)</w:t>
      </w:r>
      <w:r w:rsidR="006F1CE3" w:rsidRPr="006F1CE3">
        <w:rPr>
          <w:rFonts w:ascii="Arial" w:hAnsi="Arial" w:cs="Arial"/>
          <w:color w:val="0033CC"/>
          <w:sz w:val="22"/>
          <w:szCs w:val="22"/>
        </w:rPr>
        <w:t xml:space="preserve">. In (c), mutations detected in </w:t>
      </w:r>
      <w:r w:rsidR="006F1CE3" w:rsidRPr="006F1CE3">
        <w:rPr>
          <w:rFonts w:ascii="Arial" w:hAnsi="Arial" w:cs="Arial"/>
          <w:i/>
          <w:color w:val="0033CC"/>
          <w:sz w:val="22"/>
          <w:szCs w:val="22"/>
        </w:rPr>
        <w:t>PPM1D</w:t>
      </w:r>
      <w:r w:rsidR="006F1CE3" w:rsidRPr="006F1CE3">
        <w:rPr>
          <w:rFonts w:ascii="Arial" w:hAnsi="Arial" w:cs="Arial"/>
          <w:color w:val="0033CC"/>
          <w:sz w:val="22"/>
          <w:szCs w:val="22"/>
        </w:rPr>
        <w:t xml:space="preserve"> are clustered in the </w:t>
      </w:r>
      <w:r w:rsidR="006F1CE3" w:rsidRPr="006F1CE3">
        <w:rPr>
          <w:rFonts w:ascii="Arial" w:hAnsi="Arial" w:cs="Arial"/>
          <w:color w:val="0033CC"/>
          <w:sz w:val="22"/>
          <w:szCs w:val="22"/>
        </w:rPr>
        <w:lastRenderedPageBreak/>
        <w:t xml:space="preserve">C-terminus of the protein. For comparison, there are more mutations detected in </w:t>
      </w:r>
      <w:r w:rsidR="006F1CE3" w:rsidRPr="006F1CE3">
        <w:rPr>
          <w:rFonts w:ascii="Arial" w:hAnsi="Arial" w:cs="Arial"/>
          <w:i/>
          <w:color w:val="0033CC"/>
          <w:sz w:val="22"/>
          <w:szCs w:val="22"/>
        </w:rPr>
        <w:t>DNMT3A</w:t>
      </w:r>
      <w:r w:rsidR="006F1CE3" w:rsidRPr="006F1CE3">
        <w:rPr>
          <w:rFonts w:ascii="Arial" w:hAnsi="Arial" w:cs="Arial"/>
          <w:color w:val="0033CC"/>
          <w:sz w:val="22"/>
          <w:szCs w:val="22"/>
        </w:rPr>
        <w:t>. As shown in panels (b) and (d), these are distributed throughout the length of the protein.</w:t>
      </w:r>
    </w:p>
    <w:p w14:paraId="6369E95E" w14:textId="77777777" w:rsidR="006F1CE3" w:rsidRPr="006F1CE3" w:rsidRDefault="006F1CE3" w:rsidP="00AE24DE">
      <w:pPr>
        <w:spacing w:line="480" w:lineRule="auto"/>
        <w:rPr>
          <w:rFonts w:ascii="Arial" w:eastAsia="Arial" w:hAnsi="Arial" w:cs="Arial"/>
          <w:color w:val="000000" w:themeColor="text1"/>
          <w:sz w:val="22"/>
        </w:rPr>
      </w:pPr>
    </w:p>
    <w:p w14:paraId="278A4973" w14:textId="2422775D" w:rsidR="00182785" w:rsidRDefault="0049337D" w:rsidP="00AE24DE">
      <w:pPr>
        <w:spacing w:line="480" w:lineRule="auto"/>
        <w:rPr>
          <w:rFonts w:ascii="Arial" w:eastAsia="Arial" w:hAnsi="Arial" w:cs="Arial"/>
          <w:color w:val="000000" w:themeColor="text1"/>
          <w:sz w:val="22"/>
        </w:rPr>
      </w:pPr>
      <w:r w:rsidRPr="00CB7AF6">
        <w:rPr>
          <w:rFonts w:ascii="Arial" w:eastAsia="Arial" w:hAnsi="Arial" w:cs="Arial"/>
          <w:b/>
          <w:color w:val="000000" w:themeColor="text1"/>
          <w:sz w:val="22"/>
        </w:rPr>
        <w:t>Association between the number of VUSo and the size of sequenced region fo</w:t>
      </w:r>
      <w:r w:rsidR="00574C60" w:rsidRPr="00CB7AF6">
        <w:rPr>
          <w:rFonts w:ascii="Arial" w:eastAsia="Arial" w:hAnsi="Arial" w:cs="Arial"/>
          <w:b/>
          <w:color w:val="000000" w:themeColor="text1"/>
          <w:sz w:val="22"/>
        </w:rPr>
        <w:t>r</w:t>
      </w:r>
      <w:r w:rsidRPr="00CB7AF6">
        <w:rPr>
          <w:rFonts w:ascii="Arial" w:eastAsia="Arial" w:hAnsi="Arial" w:cs="Arial"/>
          <w:b/>
          <w:color w:val="000000" w:themeColor="text1"/>
          <w:sz w:val="22"/>
        </w:rPr>
        <w:t xml:space="preserve"> each gene in hyper</w:t>
      </w:r>
      <w:r w:rsidR="001E6DC3" w:rsidRPr="00CB7AF6">
        <w:rPr>
          <w:rFonts w:ascii="Arial" w:eastAsia="Arial" w:hAnsi="Arial" w:cs="Arial"/>
          <w:b/>
          <w:color w:val="000000" w:themeColor="text1"/>
          <w:sz w:val="22"/>
        </w:rPr>
        <w:t>m</w:t>
      </w:r>
      <w:r w:rsidRPr="00CB7AF6">
        <w:rPr>
          <w:rFonts w:ascii="Arial" w:eastAsia="Arial" w:hAnsi="Arial" w:cs="Arial"/>
          <w:b/>
          <w:color w:val="000000" w:themeColor="text1"/>
          <w:sz w:val="22"/>
        </w:rPr>
        <w:t xml:space="preserve">utated cases. </w:t>
      </w:r>
      <w:r w:rsidR="00343F81" w:rsidRPr="00CB7AF6">
        <w:rPr>
          <w:rFonts w:ascii="Arial" w:eastAsia="Arial" w:hAnsi="Arial" w:cs="Arial"/>
          <w:color w:val="000000" w:themeColor="text1"/>
          <w:sz w:val="22"/>
        </w:rPr>
        <w:t xml:space="preserve">The </w:t>
      </w:r>
      <w:r w:rsidR="00EB09A0" w:rsidRPr="00CB7AF6">
        <w:rPr>
          <w:rFonts w:ascii="Arial" w:eastAsia="Arial" w:hAnsi="Arial" w:cs="Arial"/>
          <w:color w:val="000000" w:themeColor="text1"/>
          <w:sz w:val="22"/>
        </w:rPr>
        <w:t>scatter plot</w:t>
      </w:r>
      <w:r w:rsidR="00343F81" w:rsidRPr="00CB7AF6">
        <w:rPr>
          <w:rFonts w:ascii="Arial" w:eastAsia="Arial" w:hAnsi="Arial" w:cs="Arial"/>
          <w:color w:val="000000" w:themeColor="text1"/>
          <w:sz w:val="22"/>
        </w:rPr>
        <w:t xml:space="preserve"> shows the number of </w:t>
      </w:r>
      <w:r w:rsidR="00EB09A0" w:rsidRPr="00CB7AF6">
        <w:rPr>
          <w:rFonts w:ascii="Arial" w:eastAsia="Arial" w:hAnsi="Arial" w:cs="Arial"/>
          <w:color w:val="000000" w:themeColor="text1"/>
          <w:sz w:val="22"/>
        </w:rPr>
        <w:t>VUSo</w:t>
      </w:r>
      <w:r w:rsidR="00C24E12" w:rsidRPr="00CB7AF6">
        <w:rPr>
          <w:rFonts w:ascii="Arial" w:eastAsia="Arial" w:hAnsi="Arial" w:cs="Arial"/>
          <w:color w:val="000000" w:themeColor="text1"/>
          <w:sz w:val="22"/>
        </w:rPr>
        <w:t xml:space="preserve"> </w:t>
      </w:r>
      <w:r w:rsidR="00EB09A0" w:rsidRPr="00CB7AF6">
        <w:rPr>
          <w:rFonts w:ascii="Arial" w:eastAsia="Arial" w:hAnsi="Arial" w:cs="Arial"/>
          <w:color w:val="000000" w:themeColor="text1"/>
          <w:sz w:val="22"/>
        </w:rPr>
        <w:t xml:space="preserve">per gene (y-axis) against </w:t>
      </w:r>
      <w:r w:rsidR="00C24E12" w:rsidRPr="00CB7AF6">
        <w:rPr>
          <w:rFonts w:ascii="Arial" w:eastAsia="Arial" w:hAnsi="Arial" w:cs="Arial"/>
          <w:color w:val="000000" w:themeColor="text1"/>
          <w:sz w:val="22"/>
        </w:rPr>
        <w:t>the total length of the coding exons</w:t>
      </w:r>
      <w:r w:rsidR="00EB09A0" w:rsidRPr="00CB7AF6">
        <w:rPr>
          <w:rFonts w:ascii="Arial" w:eastAsia="Arial" w:hAnsi="Arial" w:cs="Arial"/>
          <w:color w:val="000000" w:themeColor="text1"/>
          <w:sz w:val="22"/>
        </w:rPr>
        <w:t xml:space="preserve"> </w:t>
      </w:r>
      <w:r w:rsidR="00C24E12" w:rsidRPr="00CB7AF6">
        <w:rPr>
          <w:rFonts w:ascii="Arial" w:eastAsia="Arial" w:hAnsi="Arial" w:cs="Arial"/>
          <w:color w:val="000000" w:themeColor="text1"/>
          <w:sz w:val="22"/>
        </w:rPr>
        <w:t>sequenced (x-axis)</w:t>
      </w:r>
      <w:r w:rsidR="00343F81" w:rsidRPr="00CB7AF6">
        <w:rPr>
          <w:rFonts w:ascii="Arial" w:eastAsia="Arial" w:hAnsi="Arial" w:cs="Arial"/>
          <w:color w:val="000000" w:themeColor="text1"/>
          <w:sz w:val="22"/>
        </w:rPr>
        <w:t xml:space="preserve"> in </w:t>
      </w:r>
      <w:r w:rsidR="00C24E12" w:rsidRPr="00CB7AF6">
        <w:rPr>
          <w:rFonts w:ascii="Arial" w:eastAsia="Arial" w:hAnsi="Arial" w:cs="Arial"/>
          <w:color w:val="000000" w:themeColor="text1"/>
          <w:sz w:val="22"/>
        </w:rPr>
        <w:t xml:space="preserve">the </w:t>
      </w:r>
      <w:r w:rsidR="009D4EB4" w:rsidRPr="00CB7AF6">
        <w:rPr>
          <w:rFonts w:ascii="Arial" w:eastAsia="Arial" w:hAnsi="Arial" w:cs="Arial"/>
          <w:color w:val="000000" w:themeColor="text1"/>
          <w:sz w:val="22"/>
          <w:szCs w:val="22"/>
        </w:rPr>
        <w:t>10</w:t>
      </w:r>
      <w:r w:rsidR="00C24E12" w:rsidRPr="00CB7AF6">
        <w:rPr>
          <w:rFonts w:ascii="Arial" w:eastAsia="Arial" w:hAnsi="Arial" w:cs="Arial"/>
          <w:color w:val="000000" w:themeColor="text1"/>
          <w:sz w:val="22"/>
        </w:rPr>
        <w:t xml:space="preserve"> hypermutated patients</w:t>
      </w:r>
      <w:r w:rsidR="00343F81" w:rsidRPr="00CB7AF6">
        <w:rPr>
          <w:rFonts w:ascii="Arial" w:eastAsia="Arial" w:hAnsi="Arial" w:cs="Arial"/>
          <w:color w:val="000000" w:themeColor="text1"/>
          <w:sz w:val="22"/>
        </w:rPr>
        <w:t>.</w:t>
      </w:r>
    </w:p>
    <w:p w14:paraId="2A6E522C" w14:textId="78F69A4C" w:rsidR="00656075" w:rsidRPr="00641918"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143DB4AF" w14:textId="2DFBEA66" w:rsidR="00676CFC"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693056" behindDoc="0" locked="0" layoutInCell="1" allowOverlap="1" wp14:anchorId="345C04E6" wp14:editId="31948A3F">
            <wp:simplePos x="0" y="0"/>
            <wp:positionH relativeFrom="margin">
              <wp:align>center</wp:align>
            </wp:positionH>
            <wp:positionV relativeFrom="margin">
              <wp:align>top</wp:align>
            </wp:positionV>
            <wp:extent cx="5943600" cy="4291937"/>
            <wp:effectExtent l="0" t="0" r="0"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S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291937"/>
                    </a:xfrm>
                    <a:prstGeom prst="rect">
                      <a:avLst/>
                    </a:prstGeom>
                  </pic:spPr>
                </pic:pic>
              </a:graphicData>
            </a:graphic>
            <wp14:sizeRelH relativeFrom="page">
              <wp14:pctWidth>0</wp14:pctWidth>
            </wp14:sizeRelH>
            <wp14:sizeRelV relativeFrom="page">
              <wp14:pctHeight>0</wp14:pctHeight>
            </wp14:sizeRelV>
          </wp:anchor>
        </w:drawing>
      </w:r>
    </w:p>
    <w:p w14:paraId="540C636E" w14:textId="703465CE" w:rsidR="00382340" w:rsidRPr="006F1CE3" w:rsidRDefault="00303111" w:rsidP="00AE24DE">
      <w:pPr>
        <w:spacing w:line="480" w:lineRule="auto"/>
        <w:rPr>
          <w:rFonts w:ascii="Arial" w:eastAsia="Arial" w:hAnsi="Arial" w:cs="Arial"/>
          <w:b/>
          <w:color w:val="000000" w:themeColor="text1"/>
          <w:sz w:val="22"/>
          <w:szCs w:val="22"/>
        </w:rPr>
      </w:pPr>
      <w:r w:rsidRPr="006F1CE3">
        <w:rPr>
          <w:rFonts w:ascii="Arial" w:eastAsia="Arial" w:hAnsi="Arial" w:cs="Arial"/>
          <w:b/>
          <w:color w:val="000000" w:themeColor="text1"/>
          <w:sz w:val="22"/>
          <w:szCs w:val="22"/>
        </w:rPr>
        <w:t xml:space="preserve">Supplementary Fig. </w:t>
      </w:r>
      <w:r w:rsidR="0049337D" w:rsidRPr="006F1CE3">
        <w:rPr>
          <w:rFonts w:ascii="Arial" w:eastAsia="Arial" w:hAnsi="Arial" w:cs="Arial"/>
          <w:b/>
          <w:color w:val="000000" w:themeColor="text1"/>
          <w:sz w:val="22"/>
          <w:szCs w:val="22"/>
        </w:rPr>
        <w:t>10</w:t>
      </w:r>
      <w:r w:rsidR="00656075" w:rsidRPr="006F1CE3">
        <w:rPr>
          <w:rFonts w:ascii="Arial" w:eastAsia="Arial" w:hAnsi="Arial" w:cs="Arial"/>
          <w:b/>
          <w:color w:val="000000" w:themeColor="text1"/>
          <w:sz w:val="22"/>
          <w:szCs w:val="22"/>
        </w:rPr>
        <w:t>.</w:t>
      </w:r>
      <w:r w:rsidR="006F1CE3" w:rsidRPr="006F1CE3">
        <w:rPr>
          <w:rFonts w:ascii="Arial" w:eastAsia="Arial" w:hAnsi="Arial" w:cs="Arial"/>
          <w:b/>
          <w:color w:val="000000" w:themeColor="text1"/>
          <w:sz w:val="22"/>
          <w:szCs w:val="22"/>
        </w:rPr>
        <w:t xml:space="preserve"> </w:t>
      </w:r>
      <w:r w:rsidR="006F1CE3" w:rsidRPr="006F1CE3">
        <w:rPr>
          <w:rFonts w:ascii="Arial" w:hAnsi="Arial" w:cs="Arial"/>
          <w:b/>
          <w:color w:val="0033CC"/>
          <w:sz w:val="22"/>
          <w:szCs w:val="22"/>
        </w:rPr>
        <w:t>Comparison of copy number alterations in tumor biopsy and matched cfDNA.</w:t>
      </w:r>
      <w:r w:rsidR="006F1CE3" w:rsidRPr="006F1CE3">
        <w:rPr>
          <w:rFonts w:ascii="Arial" w:hAnsi="Arial" w:cs="Arial"/>
          <w:color w:val="0033CC"/>
          <w:sz w:val="22"/>
          <w:szCs w:val="22"/>
        </w:rPr>
        <w:t xml:space="preserve"> Log</w:t>
      </w:r>
      <w:r w:rsidR="006F1CE3" w:rsidRPr="006F1CE3">
        <w:rPr>
          <w:rFonts w:ascii="Arial" w:hAnsi="Arial" w:cs="Arial"/>
          <w:color w:val="0033CC"/>
          <w:sz w:val="22"/>
          <w:szCs w:val="22"/>
          <w:vertAlign w:val="subscript"/>
        </w:rPr>
        <w:t>2</w:t>
      </w:r>
      <w:r w:rsidR="006F1CE3" w:rsidRPr="006F1CE3">
        <w:rPr>
          <w:rFonts w:ascii="Arial" w:hAnsi="Arial" w:cs="Arial"/>
          <w:color w:val="0033CC"/>
          <w:sz w:val="22"/>
          <w:szCs w:val="22"/>
        </w:rPr>
        <w:t xml:space="preserve"> Ratios of tumor biopsies for three cases (a) MSK-VB-0008, (c) MSK-VL-0056 and (e) MSK-VP-0004 where amplifications of </w:t>
      </w:r>
      <w:r w:rsidR="006F1CE3" w:rsidRPr="006F1CE3">
        <w:rPr>
          <w:rFonts w:ascii="Arial" w:hAnsi="Arial" w:cs="Arial"/>
          <w:i/>
          <w:color w:val="0033CC"/>
          <w:sz w:val="22"/>
          <w:szCs w:val="22"/>
        </w:rPr>
        <w:t>CCND1, FGFR1</w:t>
      </w:r>
      <w:r w:rsidR="006F1CE3" w:rsidRPr="006F1CE3">
        <w:rPr>
          <w:rFonts w:ascii="Arial" w:hAnsi="Arial" w:cs="Arial"/>
          <w:color w:val="0033CC"/>
          <w:sz w:val="22"/>
          <w:szCs w:val="22"/>
        </w:rPr>
        <w:t xml:space="preserve">, </w:t>
      </w:r>
      <w:r w:rsidR="006F1CE3" w:rsidRPr="006F1CE3">
        <w:rPr>
          <w:rFonts w:ascii="Arial" w:hAnsi="Arial" w:cs="Arial"/>
          <w:i/>
          <w:color w:val="0033CC"/>
          <w:sz w:val="22"/>
          <w:szCs w:val="22"/>
        </w:rPr>
        <w:t>EGFR</w:t>
      </w:r>
      <w:r w:rsidR="006F1CE3" w:rsidRPr="006F1CE3">
        <w:rPr>
          <w:rFonts w:ascii="Arial" w:hAnsi="Arial" w:cs="Arial"/>
          <w:color w:val="0033CC"/>
          <w:sz w:val="22"/>
          <w:szCs w:val="22"/>
        </w:rPr>
        <w:t xml:space="preserve"> and a homozygous deletion of </w:t>
      </w:r>
      <w:r w:rsidR="006F1CE3" w:rsidRPr="006F1CE3">
        <w:rPr>
          <w:rFonts w:ascii="Arial" w:hAnsi="Arial" w:cs="Arial"/>
          <w:i/>
          <w:color w:val="0033CC"/>
          <w:sz w:val="22"/>
          <w:szCs w:val="22"/>
        </w:rPr>
        <w:t>BRCA2</w:t>
      </w:r>
      <w:r w:rsidR="006F1CE3" w:rsidRPr="006F1CE3">
        <w:rPr>
          <w:rFonts w:ascii="Arial" w:hAnsi="Arial" w:cs="Arial"/>
          <w:color w:val="0033CC"/>
          <w:sz w:val="22"/>
          <w:szCs w:val="22"/>
        </w:rPr>
        <w:t xml:space="preserve"> were reported. The corresponding Log</w:t>
      </w:r>
      <w:r w:rsidR="006F1CE3" w:rsidRPr="006F1CE3">
        <w:rPr>
          <w:rFonts w:ascii="Arial" w:hAnsi="Arial" w:cs="Arial"/>
          <w:color w:val="0033CC"/>
          <w:sz w:val="22"/>
          <w:szCs w:val="22"/>
          <w:vertAlign w:val="subscript"/>
        </w:rPr>
        <w:t>2</w:t>
      </w:r>
      <w:r w:rsidR="006F1CE3" w:rsidRPr="006F1CE3">
        <w:rPr>
          <w:rFonts w:ascii="Arial" w:hAnsi="Arial" w:cs="Arial"/>
          <w:color w:val="0033CC"/>
          <w:sz w:val="22"/>
          <w:szCs w:val="22"/>
        </w:rPr>
        <w:t xml:space="preserve"> Ratios of the matched cfDNA are shown in (b), (d) and (f), respectively where the arrows point to the reported amplifications or deletions. The segmented Log</w:t>
      </w:r>
      <w:r w:rsidR="006F1CE3" w:rsidRPr="006F1CE3">
        <w:rPr>
          <w:rFonts w:ascii="Arial" w:hAnsi="Arial" w:cs="Arial"/>
          <w:color w:val="0033CC"/>
          <w:sz w:val="22"/>
          <w:szCs w:val="22"/>
          <w:vertAlign w:val="subscript"/>
        </w:rPr>
        <w:t>2</w:t>
      </w:r>
      <w:r w:rsidR="006F1CE3" w:rsidRPr="006F1CE3">
        <w:rPr>
          <w:rFonts w:ascii="Arial" w:hAnsi="Arial" w:cs="Arial"/>
          <w:color w:val="0033CC"/>
          <w:sz w:val="22"/>
          <w:szCs w:val="22"/>
        </w:rPr>
        <w:t xml:space="preserve"> Ratios were used to compute the Pearson’s correlation coefficient comparing segments overlapping &gt;75% in the tumor biopsies and cfDNA samples. The association of the Pearson’s </w:t>
      </w:r>
      <w:r w:rsidR="006F1CE3" w:rsidRPr="006F1CE3">
        <w:rPr>
          <w:rFonts w:ascii="Arial" w:hAnsi="Arial" w:cs="Arial"/>
          <w:i/>
          <w:color w:val="0033CC"/>
          <w:sz w:val="22"/>
          <w:szCs w:val="22"/>
        </w:rPr>
        <w:t>r</w:t>
      </w:r>
      <w:r w:rsidR="006F1CE3" w:rsidRPr="006F1CE3">
        <w:rPr>
          <w:rFonts w:ascii="Arial" w:hAnsi="Arial" w:cs="Arial"/>
          <w:color w:val="0033CC"/>
          <w:sz w:val="22"/>
          <w:szCs w:val="22"/>
        </w:rPr>
        <w:t xml:space="preserve"> is shown in (g) against the </w:t>
      </w:r>
      <w:proofErr w:type="spellStart"/>
      <w:r w:rsidR="006F1CE3" w:rsidRPr="006F1CE3">
        <w:rPr>
          <w:rFonts w:ascii="Arial" w:hAnsi="Arial" w:cs="Arial"/>
          <w:color w:val="0033CC"/>
          <w:sz w:val="22"/>
          <w:szCs w:val="22"/>
        </w:rPr>
        <w:t>ctDNA</w:t>
      </w:r>
      <w:proofErr w:type="spellEnd"/>
      <w:r w:rsidR="006F1CE3" w:rsidRPr="006F1CE3">
        <w:rPr>
          <w:rFonts w:ascii="Arial" w:hAnsi="Arial" w:cs="Arial"/>
          <w:color w:val="0033CC"/>
          <w:sz w:val="22"/>
          <w:szCs w:val="22"/>
        </w:rPr>
        <w:t xml:space="preserve"> fraction. In (a) to (f), the Log</w:t>
      </w:r>
      <w:r w:rsidR="006F1CE3" w:rsidRPr="006F1CE3">
        <w:rPr>
          <w:rFonts w:ascii="Arial" w:hAnsi="Arial" w:cs="Arial"/>
          <w:color w:val="0033CC"/>
          <w:sz w:val="22"/>
          <w:szCs w:val="22"/>
          <w:vertAlign w:val="subscript"/>
        </w:rPr>
        <w:t>2</w:t>
      </w:r>
      <w:r w:rsidR="006F1CE3" w:rsidRPr="006F1CE3">
        <w:rPr>
          <w:rFonts w:ascii="Arial" w:hAnsi="Arial" w:cs="Arial"/>
          <w:color w:val="0033CC"/>
          <w:sz w:val="22"/>
          <w:szCs w:val="22"/>
        </w:rPr>
        <w:t xml:space="preserve"> Ratios are displayed according to their genomic coordinates. The grey dots show the raw estimates while the red lines represent the segmented values. In (</w:t>
      </w:r>
      <w:r w:rsidR="006F1CE3" w:rsidRPr="006F1CE3">
        <w:rPr>
          <w:rFonts w:ascii="Arial" w:eastAsia="Arial" w:hAnsi="Arial" w:cs="Arial"/>
          <w:color w:val="0033CC"/>
          <w:sz w:val="22"/>
          <w:szCs w:val="22"/>
        </w:rPr>
        <w:t>g</w:t>
      </w:r>
      <w:r w:rsidR="006F1CE3" w:rsidRPr="006F1CE3">
        <w:rPr>
          <w:rFonts w:ascii="Arial" w:hAnsi="Arial" w:cs="Arial"/>
          <w:color w:val="0033CC"/>
          <w:sz w:val="22"/>
          <w:szCs w:val="22"/>
        </w:rPr>
        <w:t xml:space="preserve">), the </w:t>
      </w:r>
      <w:r w:rsidR="006F1CE3" w:rsidRPr="006F1CE3">
        <w:rPr>
          <w:rFonts w:ascii="Arial" w:eastAsia="Arial" w:hAnsi="Arial" w:cs="Arial"/>
          <w:color w:val="0033CC"/>
          <w:sz w:val="22"/>
          <w:szCs w:val="22"/>
        </w:rPr>
        <w:t xml:space="preserve">p-value was obtained </w:t>
      </w:r>
      <w:r w:rsidR="006F1CE3" w:rsidRPr="006F1CE3">
        <w:rPr>
          <w:rFonts w:ascii="Arial" w:eastAsia="Arial" w:hAnsi="Arial" w:cs="Arial"/>
          <w:color w:val="0033CC"/>
          <w:sz w:val="22"/>
          <w:szCs w:val="22"/>
        </w:rPr>
        <w:lastRenderedPageBreak/>
        <w:t xml:space="preserve">using a permutation based one-sided </w:t>
      </w:r>
      <w:proofErr w:type="spellStart"/>
      <w:r w:rsidR="006F1CE3" w:rsidRPr="006F1CE3">
        <w:rPr>
          <w:rFonts w:ascii="Arial" w:eastAsia="Arial" w:hAnsi="Arial" w:cs="Arial"/>
          <w:color w:val="0033CC"/>
          <w:sz w:val="22"/>
          <w:szCs w:val="22"/>
        </w:rPr>
        <w:t>Jonckheere</w:t>
      </w:r>
      <w:proofErr w:type="spellEnd"/>
      <w:r w:rsidR="006F1CE3" w:rsidRPr="006F1CE3">
        <w:rPr>
          <w:rFonts w:ascii="Arial" w:eastAsia="Arial" w:hAnsi="Arial" w:cs="Arial"/>
          <w:color w:val="0033CC"/>
          <w:sz w:val="22"/>
          <w:szCs w:val="22"/>
        </w:rPr>
        <w:t>-Terpstra test</w:t>
      </w:r>
      <w:r w:rsidR="006F1CE3" w:rsidRPr="006F1CE3">
        <w:rPr>
          <w:rFonts w:ascii="Arial" w:hAnsi="Arial" w:cs="Arial"/>
          <w:color w:val="0033CC"/>
          <w:sz w:val="22"/>
          <w:szCs w:val="22"/>
        </w:rPr>
        <w:t xml:space="preserve"> for </w:t>
      </w:r>
      <w:r w:rsidR="006F1CE3" w:rsidRPr="006F1CE3">
        <w:rPr>
          <w:rFonts w:ascii="Arial" w:eastAsia="Arial" w:hAnsi="Arial" w:cs="Arial"/>
          <w:color w:val="0033CC"/>
          <w:sz w:val="22"/>
          <w:szCs w:val="22"/>
        </w:rPr>
        <w:t xml:space="preserve">increasing Pearson’s </w:t>
      </w:r>
      <w:r w:rsidR="006F1CE3" w:rsidRPr="006F1CE3">
        <w:rPr>
          <w:rFonts w:ascii="Arial" w:eastAsia="Arial" w:hAnsi="Arial" w:cs="Arial"/>
          <w:i/>
          <w:color w:val="0033CC"/>
          <w:sz w:val="22"/>
          <w:szCs w:val="22"/>
        </w:rPr>
        <w:t>r</w:t>
      </w:r>
      <w:r w:rsidR="006F1CE3" w:rsidRPr="006F1CE3">
        <w:rPr>
          <w:rFonts w:ascii="Arial" w:eastAsia="Arial" w:hAnsi="Arial" w:cs="Arial"/>
          <w:color w:val="0033CC"/>
          <w:sz w:val="22"/>
          <w:szCs w:val="22"/>
        </w:rPr>
        <w:t xml:space="preserve"> with </w:t>
      </w:r>
      <w:proofErr w:type="spellStart"/>
      <w:r w:rsidR="006F1CE3" w:rsidRPr="006F1CE3">
        <w:rPr>
          <w:rFonts w:ascii="Arial" w:eastAsia="Arial" w:hAnsi="Arial" w:cs="Arial"/>
          <w:color w:val="0033CC"/>
          <w:sz w:val="22"/>
          <w:szCs w:val="22"/>
        </w:rPr>
        <w:t>ctDNA</w:t>
      </w:r>
      <w:proofErr w:type="spellEnd"/>
      <w:r w:rsidR="006F1CE3" w:rsidRPr="006F1CE3">
        <w:rPr>
          <w:rFonts w:ascii="Arial" w:eastAsia="Arial" w:hAnsi="Arial" w:cs="Arial"/>
          <w:color w:val="0033CC"/>
          <w:sz w:val="22"/>
          <w:szCs w:val="22"/>
        </w:rPr>
        <w:t xml:space="preserve"> fraction.</w:t>
      </w:r>
      <w:r w:rsidR="006F1CE3" w:rsidRPr="006F1CE3">
        <w:rPr>
          <w:rFonts w:ascii="Arial" w:hAnsi="Arial" w:cs="Arial"/>
          <w:color w:val="0033CC"/>
          <w:sz w:val="22"/>
          <w:szCs w:val="22"/>
        </w:rPr>
        <w:t xml:space="preserve"> NE; not evaluable.</w:t>
      </w:r>
    </w:p>
    <w:p w14:paraId="2F76CFF8" w14:textId="77777777" w:rsidR="00382340" w:rsidRDefault="00382340" w:rsidP="00AE24DE">
      <w:pPr>
        <w:spacing w:line="480" w:lineRule="auto"/>
        <w:rPr>
          <w:rFonts w:ascii="Arial" w:eastAsia="Arial" w:hAnsi="Arial" w:cs="Arial"/>
          <w:b/>
          <w:color w:val="000000" w:themeColor="text1"/>
          <w:sz w:val="22"/>
        </w:rPr>
      </w:pPr>
    </w:p>
    <w:p w14:paraId="3932FCEA" w14:textId="5E95AF66" w:rsidR="00182785" w:rsidRDefault="00343F81" w:rsidP="00AE24DE">
      <w:pPr>
        <w:spacing w:line="480" w:lineRule="auto"/>
        <w:rPr>
          <w:rFonts w:ascii="Arial" w:eastAsia="Arial" w:hAnsi="Arial" w:cs="Arial"/>
          <w:color w:val="000000" w:themeColor="text1"/>
          <w:sz w:val="22"/>
        </w:rPr>
      </w:pPr>
      <w:r w:rsidRPr="00CB7AF6">
        <w:rPr>
          <w:rFonts w:ascii="Arial" w:eastAsia="Arial" w:hAnsi="Arial" w:cs="Arial"/>
          <w:b/>
          <w:color w:val="000000" w:themeColor="text1"/>
          <w:sz w:val="22"/>
        </w:rPr>
        <w:t>Bayesian hierarchical model for calibrated analysis of somatic cfDNA variants.</w:t>
      </w:r>
      <w:r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Pr="00CB7AF6">
        <w:rPr>
          <w:rFonts w:ascii="Arial" w:eastAsia="Arial" w:hAnsi="Arial" w:cs="Arial"/>
          <w:color w:val="000000" w:themeColor="text1"/>
          <w:sz w:val="22"/>
        </w:rPr>
        <w:t xml:space="preserve"> Single nucleotide variants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Pr="00CB7AF6">
        <w:rPr>
          <w:rFonts w:ascii="Arial" w:eastAsia="Arial" w:hAnsi="Arial" w:cs="Arial"/>
          <w:color w:val="000000" w:themeColor="text1"/>
          <w:sz w:val="22"/>
        </w:rPr>
        <w:t xml:space="preserve"> small insertions and deletions. This plate model shows the hierarchy of statistical relationships influencing the observed quantity of alternate alleles (</w:t>
      </w:r>
      <w:proofErr w:type="spellStart"/>
      <w:r w:rsidRPr="00CB7AF6">
        <w:rPr>
          <w:rFonts w:ascii="Arial" w:eastAsia="Arial" w:hAnsi="Arial" w:cs="Arial"/>
          <w:i/>
          <w:color w:val="000000" w:themeColor="text1"/>
          <w:sz w:val="22"/>
        </w:rPr>
        <w:t>y</w:t>
      </w:r>
      <w:r w:rsidRPr="00CB7AF6">
        <w:rPr>
          <w:rFonts w:ascii="Arial" w:eastAsia="Arial" w:hAnsi="Arial" w:cs="Arial"/>
          <w:i/>
          <w:color w:val="000000" w:themeColor="text1"/>
          <w:sz w:val="22"/>
          <w:vertAlign w:val="subscript"/>
        </w:rPr>
        <w:t>np</w:t>
      </w:r>
      <w:proofErr w:type="spellEnd"/>
      <w:r w:rsidRPr="00CB7AF6">
        <w:rPr>
          <w:rFonts w:ascii="Arial" w:eastAsia="Arial" w:hAnsi="Arial" w:cs="Arial"/>
          <w:color w:val="000000" w:themeColor="text1"/>
          <w:sz w:val="22"/>
        </w:rPr>
        <w:t xml:space="preserve">) in each sample (n) at each position (p) conditional on both latent parameters (μ, θ, </w:t>
      </w:r>
      <w:r w:rsidRPr="00CB7AF6">
        <w:rPr>
          <w:rFonts w:ascii="Cambria Math" w:eastAsia="Arial" w:hAnsi="Cambria Math" w:cs="Cambria Math"/>
          <w:color w:val="000000" w:themeColor="text1"/>
          <w:sz w:val="22"/>
        </w:rPr>
        <w:t>⍺</w:t>
      </w:r>
      <w:r w:rsidRPr="00CB7AF6">
        <w:rPr>
          <w:rFonts w:ascii="Arial" w:eastAsia="Arial" w:hAnsi="Arial" w:cs="Arial"/>
          <w:color w:val="000000" w:themeColor="text1"/>
          <w:sz w:val="22"/>
        </w:rPr>
        <w:t xml:space="preserve">, </w:t>
      </w:r>
      <w:r w:rsidRPr="00CB7AF6">
        <w:rPr>
          <w:rFonts w:ascii="Cambria Math" w:eastAsia="Arial" w:hAnsi="Cambria Math" w:cs="Cambria Math"/>
          <w:color w:val="000000" w:themeColor="text1"/>
          <w:sz w:val="22"/>
        </w:rPr>
        <w:t>𝛽</w:t>
      </w:r>
      <w:r w:rsidRPr="00CB7AF6">
        <w:rPr>
          <w:rFonts w:ascii="Arial" w:eastAsia="Arial" w:hAnsi="Arial" w:cs="Arial"/>
          <w:color w:val="000000" w:themeColor="text1"/>
          <w:sz w:val="22"/>
        </w:rPr>
        <w:t>) as well as fixed covariates (</w:t>
      </w:r>
      <w:proofErr w:type="spellStart"/>
      <w:r w:rsidRPr="00CB7AF6">
        <w:rPr>
          <w:rFonts w:ascii="Arial" w:eastAsia="Arial" w:hAnsi="Arial" w:cs="Arial"/>
          <w:i/>
          <w:color w:val="000000" w:themeColor="text1"/>
          <w:sz w:val="22"/>
        </w:rPr>
        <w:t>x</w:t>
      </w:r>
      <w:r w:rsidRPr="00CB7AF6">
        <w:rPr>
          <w:rFonts w:ascii="Arial" w:eastAsia="Arial" w:hAnsi="Arial" w:cs="Arial"/>
          <w:i/>
          <w:color w:val="000000" w:themeColor="text1"/>
          <w:sz w:val="22"/>
          <w:vertAlign w:val="subscript"/>
        </w:rPr>
        <w:t>p</w:t>
      </w:r>
      <w:proofErr w:type="spellEnd"/>
      <w:r w:rsidRPr="00CB7AF6">
        <w:rPr>
          <w:rFonts w:ascii="Arial" w:eastAsia="Arial" w:hAnsi="Arial" w:cs="Arial"/>
          <w:color w:val="000000" w:themeColor="text1"/>
          <w:sz w:val="22"/>
        </w:rPr>
        <w:t>) such as trinucleotide context, depth of sequencing at a position. Note that insertions and deletions have additional complexity as we must account for length of the insertion/deletion event in the model as insertions and deletions of differing lengths have differing probabilities. The model is fitted to the training data, estimates for the parameters are fixed and applied to new samples for scoring.</w:t>
      </w:r>
    </w:p>
    <w:p w14:paraId="70672E6C" w14:textId="71AA9C16" w:rsidR="007C0779" w:rsidRPr="00CB7AF6" w:rsidRDefault="00343F81" w:rsidP="00AE24DE">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0C8EAFAD" w14:textId="013F50FA" w:rsidR="007C0779" w:rsidRPr="00CB7AF6" w:rsidRDefault="007C47DB" w:rsidP="00AE24DE">
      <w:pPr>
        <w:spacing w:line="480" w:lineRule="auto"/>
        <w:rPr>
          <w:rFonts w:ascii="Arial" w:eastAsia="Arial" w:hAnsi="Arial" w:cs="Arial"/>
          <w:color w:val="000000" w:themeColor="text1"/>
          <w:sz w:val="22"/>
        </w:rPr>
      </w:pPr>
      <w:r>
        <w:rPr>
          <w:rFonts w:ascii="Arial" w:eastAsia="Arial" w:hAnsi="Arial" w:cs="Arial"/>
          <w:noProof/>
          <w:color w:val="000000" w:themeColor="text1"/>
          <w:sz w:val="22"/>
        </w:rPr>
        <w:lastRenderedPageBreak/>
        <w:drawing>
          <wp:anchor distT="0" distB="0" distL="114300" distR="114300" simplePos="0" relativeHeight="251702272" behindDoc="0" locked="0" layoutInCell="1" allowOverlap="1" wp14:anchorId="75122E88" wp14:editId="652973DA">
            <wp:simplePos x="0" y="0"/>
            <wp:positionH relativeFrom="margin">
              <wp:align>center</wp:align>
            </wp:positionH>
            <wp:positionV relativeFrom="margin">
              <wp:align>top</wp:align>
            </wp:positionV>
            <wp:extent cx="5943600" cy="4647687"/>
            <wp:effectExtent l="0" t="0" r="0" b="63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S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647687"/>
                    </a:xfrm>
                    <a:prstGeom prst="rect">
                      <a:avLst/>
                    </a:prstGeom>
                  </pic:spPr>
                </pic:pic>
              </a:graphicData>
            </a:graphic>
            <wp14:sizeRelH relativeFrom="page">
              <wp14:pctWidth>0</wp14:pctWidth>
            </wp14:sizeRelH>
            <wp14:sizeRelV relativeFrom="page">
              <wp14:pctHeight>0</wp14:pctHeight>
            </wp14:sizeRelV>
          </wp:anchor>
        </w:drawing>
      </w:r>
    </w:p>
    <w:p w14:paraId="0B7F307E" w14:textId="663896E6" w:rsidR="00182785" w:rsidRDefault="00303111" w:rsidP="00885B85">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1</w:t>
      </w:r>
      <w:r w:rsidR="0049337D" w:rsidRPr="00CB7AF6">
        <w:rPr>
          <w:rFonts w:ascii="Arial" w:eastAsia="Arial" w:hAnsi="Arial" w:cs="Arial"/>
          <w:b/>
          <w:color w:val="000000" w:themeColor="text1"/>
          <w:sz w:val="22"/>
        </w:rPr>
        <w:t>1</w:t>
      </w:r>
      <w:r w:rsidR="00343F81" w:rsidRPr="00CB7AF6">
        <w:rPr>
          <w:rFonts w:ascii="Arial" w:eastAsia="Arial" w:hAnsi="Arial" w:cs="Arial"/>
          <w:b/>
          <w:color w:val="000000" w:themeColor="text1"/>
          <w:sz w:val="22"/>
        </w:rPr>
        <w:t>.</w:t>
      </w:r>
      <w:r w:rsidR="006F1CE3">
        <w:rPr>
          <w:rFonts w:ascii="Arial" w:eastAsia="Arial" w:hAnsi="Arial" w:cs="Arial"/>
          <w:b/>
          <w:color w:val="000000" w:themeColor="text1"/>
          <w:sz w:val="22"/>
        </w:rPr>
        <w:t xml:space="preserve"> </w:t>
      </w:r>
      <w:r w:rsidR="006F1CE3" w:rsidRPr="00CD033A">
        <w:rPr>
          <w:rFonts w:ascii="Arial" w:eastAsia="Arial" w:hAnsi="Arial" w:cs="Arial"/>
          <w:b/>
          <w:color w:val="0033CC"/>
        </w:rPr>
        <w:t xml:space="preserve">Comparison of copy number alterations in tumor biopsy and matched cfDNA. </w:t>
      </w:r>
      <w:r w:rsidR="006F1CE3" w:rsidRPr="00CD033A">
        <w:rPr>
          <w:rFonts w:ascii="Arial" w:eastAsia="Arial" w:hAnsi="Arial" w:cs="Arial"/>
          <w:color w:val="0033CC"/>
        </w:rPr>
        <w:t xml:space="preserve">Heatmap of all genes where an </w:t>
      </w:r>
      <w:r w:rsidR="006F1CE3" w:rsidRPr="00C554E4">
        <w:rPr>
          <w:rFonts w:ascii="Arial" w:eastAsia="Arial" w:hAnsi="Arial" w:cs="Arial"/>
          <w:color w:val="0033CC"/>
        </w:rPr>
        <w:t>amplification or a homozygous deletion was found in either the tumor biopsy or cfDNA. The alterations are color coded and indicated in the accompanying legend. The samples are interleaved i.e. tumor biopsy and cfDNA and represented along the rows whilst genes are ordered in columns relative to their genomic coordinates. Chromosome numbers are indicated along the bottom axis.</w:t>
      </w:r>
      <w:r w:rsidR="006F1CE3">
        <w:rPr>
          <w:rFonts w:ascii="Arial" w:eastAsia="Arial" w:hAnsi="Arial" w:cs="Arial"/>
          <w:color w:val="0033CC"/>
        </w:rPr>
        <w:t xml:space="preserve"> </w:t>
      </w:r>
      <w:r w:rsidR="006F1CE3" w:rsidRPr="00C554E4">
        <w:rPr>
          <w:rFonts w:ascii="Arial" w:eastAsia="Arial" w:hAnsi="Arial" w:cs="Arial"/>
          <w:color w:val="0033CC"/>
        </w:rPr>
        <w:t xml:space="preserve">Four breast cancer patients (a) MSK-VB-0006, (b) MSK-VB-0044, (c) MSK-VB-0059 and (d) MSK-VB-0069 with a reported amplification of </w:t>
      </w:r>
      <w:r w:rsidR="006F1CE3" w:rsidRPr="00C554E4">
        <w:rPr>
          <w:rFonts w:ascii="Arial" w:eastAsia="Arial" w:hAnsi="Arial" w:cs="Arial"/>
          <w:i/>
          <w:color w:val="0033CC"/>
        </w:rPr>
        <w:t>ERBB2</w:t>
      </w:r>
      <w:r w:rsidR="006F1CE3" w:rsidRPr="00C554E4">
        <w:rPr>
          <w:rFonts w:ascii="Arial" w:eastAsia="Arial" w:hAnsi="Arial" w:cs="Arial"/>
          <w:color w:val="0033CC"/>
        </w:rPr>
        <w:t xml:space="preserve"> on chromosome 17q are shown together with one lung cancer patient (e) MSK-VL-0044 with a reported </w:t>
      </w:r>
      <w:r w:rsidR="006F1CE3" w:rsidRPr="00C554E4">
        <w:rPr>
          <w:rFonts w:ascii="Arial" w:eastAsia="Arial" w:hAnsi="Arial" w:cs="Arial"/>
          <w:i/>
          <w:color w:val="0033CC"/>
        </w:rPr>
        <w:t>MET</w:t>
      </w:r>
      <w:r w:rsidR="006F1CE3" w:rsidRPr="00C554E4">
        <w:rPr>
          <w:rFonts w:ascii="Arial" w:eastAsia="Arial" w:hAnsi="Arial" w:cs="Arial"/>
          <w:color w:val="0033CC"/>
        </w:rPr>
        <w:t xml:space="preserve"> amplification on chromosome 7q. In panels (a) to (e), the tumor biopsies are displayed on top and the cfDNA is shown below together with a chromosome ideogram. The genomic coordinates of </w:t>
      </w:r>
      <w:r w:rsidR="006F1CE3" w:rsidRPr="00C554E4">
        <w:rPr>
          <w:rFonts w:ascii="Arial" w:eastAsia="Arial" w:hAnsi="Arial" w:cs="Arial"/>
          <w:i/>
          <w:color w:val="0033CC"/>
        </w:rPr>
        <w:t>ERBB2</w:t>
      </w:r>
      <w:r w:rsidR="006F1CE3" w:rsidRPr="00C554E4">
        <w:rPr>
          <w:rFonts w:ascii="Arial" w:eastAsia="Arial" w:hAnsi="Arial" w:cs="Arial"/>
          <w:color w:val="0033CC"/>
        </w:rPr>
        <w:t xml:space="preserve"> and </w:t>
      </w:r>
      <w:r w:rsidR="006F1CE3" w:rsidRPr="00C554E4">
        <w:rPr>
          <w:rFonts w:ascii="Arial" w:eastAsia="Arial" w:hAnsi="Arial" w:cs="Arial"/>
          <w:i/>
          <w:color w:val="0033CC"/>
        </w:rPr>
        <w:t>MET</w:t>
      </w:r>
      <w:r w:rsidR="006F1CE3" w:rsidRPr="00C554E4">
        <w:rPr>
          <w:rFonts w:ascii="Arial" w:eastAsia="Arial" w:hAnsi="Arial" w:cs="Arial"/>
          <w:color w:val="0033CC"/>
        </w:rPr>
        <w:t xml:space="preserve"> are displayed by orange arrows and labelled accordingly.</w:t>
      </w:r>
    </w:p>
    <w:p w14:paraId="4FF3EFE6" w14:textId="77777777" w:rsidR="00382340" w:rsidRDefault="00382340" w:rsidP="00885B85">
      <w:pPr>
        <w:spacing w:line="480" w:lineRule="auto"/>
        <w:rPr>
          <w:rFonts w:ascii="Arial" w:eastAsia="Arial" w:hAnsi="Arial" w:cs="Arial"/>
          <w:color w:val="000000" w:themeColor="text1"/>
          <w:sz w:val="22"/>
        </w:rPr>
      </w:pPr>
    </w:p>
    <w:p w14:paraId="5FC11F0E" w14:textId="70A52B68" w:rsidR="007C0779" w:rsidRPr="00CB7AF6" w:rsidRDefault="00343F81" w:rsidP="00885B85">
      <w:pPr>
        <w:spacing w:line="480" w:lineRule="auto"/>
        <w:rPr>
          <w:rFonts w:ascii="Arial" w:eastAsia="Arial" w:hAnsi="Arial" w:cs="Arial"/>
          <w:color w:val="000000" w:themeColor="text1"/>
          <w:sz w:val="22"/>
        </w:rPr>
      </w:pPr>
      <w:r w:rsidRPr="00CB7AF6">
        <w:rPr>
          <w:rFonts w:ascii="Arial" w:hAnsi="Arial" w:cs="Arial"/>
          <w:color w:val="000000" w:themeColor="text1"/>
        </w:rPr>
        <w:br w:type="page"/>
      </w:r>
    </w:p>
    <w:p w14:paraId="20A9D70D" w14:textId="0D700A9C" w:rsidR="009D753E" w:rsidRPr="00CB7AF6"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Tables</w:t>
      </w:r>
    </w:p>
    <w:p w14:paraId="0ED14464" w14:textId="6809BD52" w:rsidR="007C0779"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343F81" w:rsidRPr="00CB7AF6">
        <w:rPr>
          <w:rFonts w:ascii="Arial" w:eastAsia="Arial" w:hAnsi="Arial" w:cs="Arial"/>
          <w:b/>
          <w:color w:val="000000" w:themeColor="text1"/>
          <w:sz w:val="22"/>
        </w:rPr>
        <w:t>1</w:t>
      </w:r>
      <w:r w:rsidR="00C40281"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List of genes assayed in the cfDNA targeted panel</w:t>
      </w:r>
      <w:r w:rsidR="00521145" w:rsidRPr="00CB7AF6">
        <w:rPr>
          <w:rFonts w:ascii="Arial" w:eastAsia="Arial" w:hAnsi="Arial" w:cs="Arial"/>
          <w:b/>
          <w:color w:val="000000" w:themeColor="text1"/>
          <w:sz w:val="22"/>
        </w:rPr>
        <w:t>.</w:t>
      </w:r>
    </w:p>
    <w:tbl>
      <w:tblPr>
        <w:tblW w:w="9350" w:type="dxa"/>
        <w:tblBorders>
          <w:top w:val="single" w:sz="4" w:space="0" w:color="000000"/>
          <w:left w:val="single" w:sz="4" w:space="0" w:color="000000"/>
          <w:bottom w:val="single" w:sz="4" w:space="0" w:color="000000"/>
          <w:right w:val="single" w:sz="4" w:space="0" w:color="000000"/>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9350"/>
      </w:tblGrid>
      <w:tr w:rsidR="00CB7AF6" w:rsidRPr="00CB7AF6" w14:paraId="6CD0B1DA" w14:textId="77777777" w:rsidTr="004D4D18">
        <w:tc>
          <w:tcPr>
            <w:tcW w:w="9350" w:type="dxa"/>
          </w:tcPr>
          <w:p w14:paraId="0D395DD0" w14:textId="77777777" w:rsidR="007C0779" w:rsidRPr="00CB7AF6" w:rsidRDefault="00343F81" w:rsidP="005318AB">
            <w:pPr>
              <w:jc w:val="both"/>
              <w:rPr>
                <w:rFonts w:ascii="Arial" w:eastAsia="Arial" w:hAnsi="Arial" w:cs="Arial"/>
                <w:i/>
                <w:color w:val="000000" w:themeColor="text1"/>
              </w:rPr>
            </w:pPr>
            <w:r w:rsidRPr="00CB7AF6">
              <w:rPr>
                <w:rFonts w:ascii="Arial" w:eastAsia="Arial" w:hAnsi="Arial" w:cs="Arial"/>
                <w:color w:val="000000" w:themeColor="text1"/>
              </w:rPr>
              <w:t xml:space="preserve">ABL1, </w:t>
            </w:r>
            <w:r w:rsidRPr="00CB7AF6">
              <w:rPr>
                <w:rFonts w:ascii="Arial" w:eastAsia="Arial" w:hAnsi="Arial" w:cs="Arial"/>
                <w:i/>
                <w:color w:val="000000" w:themeColor="text1"/>
              </w:rPr>
              <w:t>ABL2</w:t>
            </w:r>
            <w:r w:rsidRPr="00CB7AF6">
              <w:rPr>
                <w:rFonts w:ascii="Arial" w:eastAsia="Arial" w:hAnsi="Arial" w:cs="Arial"/>
                <w:color w:val="000000" w:themeColor="text1"/>
              </w:rPr>
              <w:t xml:space="preserve">, ACVR1, </w:t>
            </w:r>
            <w:r w:rsidRPr="00CB7AF6">
              <w:rPr>
                <w:rFonts w:ascii="Arial" w:eastAsia="Arial" w:hAnsi="Arial" w:cs="Arial"/>
                <w:i/>
                <w:color w:val="000000" w:themeColor="text1"/>
              </w:rPr>
              <w:t>ACVR1B</w:t>
            </w:r>
            <w:r w:rsidRPr="00CB7AF6">
              <w:rPr>
                <w:rFonts w:ascii="Arial" w:eastAsia="Arial" w:hAnsi="Arial" w:cs="Arial"/>
                <w:color w:val="000000" w:themeColor="text1"/>
              </w:rPr>
              <w:t xml:space="preserve">, AKT1, AKT2, AKT3, ALK, ALOX12B, ANKRD11, APC, AR, ARAF, </w:t>
            </w:r>
            <w:r w:rsidRPr="00CB7AF6">
              <w:rPr>
                <w:rFonts w:ascii="Arial" w:eastAsia="Arial" w:hAnsi="Arial" w:cs="Arial"/>
                <w:i/>
                <w:color w:val="000000" w:themeColor="text1"/>
              </w:rPr>
              <w:t>ARFRP1</w:t>
            </w:r>
            <w:r w:rsidRPr="00CB7AF6">
              <w:rPr>
                <w:rFonts w:ascii="Arial" w:eastAsia="Arial" w:hAnsi="Arial" w:cs="Arial"/>
                <w:color w:val="000000" w:themeColor="text1"/>
              </w:rPr>
              <w:t xml:space="preserve">, ARID1A, ARID1B, ARID2, ARID5B, ASXL1, ASXL2, ATM, ATR, ATRX, AURKA, AURKB, AXIN1, AXIN2, AXL, B2M, BAP1, BARD1, BBC3, BCL10, BCL2, BCL2L1, </w:t>
            </w:r>
            <w:r w:rsidRPr="00CB7AF6">
              <w:rPr>
                <w:rFonts w:ascii="Arial" w:eastAsia="Arial" w:hAnsi="Arial" w:cs="Arial"/>
                <w:i/>
                <w:color w:val="000000" w:themeColor="text1"/>
              </w:rPr>
              <w:t>BCL2L2</w:t>
            </w:r>
            <w:r w:rsidRPr="00CB7AF6">
              <w:rPr>
                <w:rFonts w:ascii="Arial" w:eastAsia="Arial" w:hAnsi="Arial" w:cs="Arial"/>
                <w:color w:val="000000" w:themeColor="text1"/>
              </w:rPr>
              <w:t xml:space="preserve">, BCL2L11, BCL6, BCOR, </w:t>
            </w:r>
            <w:r w:rsidRPr="00CB7AF6">
              <w:rPr>
                <w:rFonts w:ascii="Arial" w:eastAsia="Arial" w:hAnsi="Arial" w:cs="Arial"/>
                <w:i/>
                <w:color w:val="000000" w:themeColor="text1"/>
              </w:rPr>
              <w:t>BCORL1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BCR</w:t>
            </w:r>
            <w:r w:rsidRPr="00CB7AF6">
              <w:rPr>
                <w:rFonts w:ascii="Arial" w:eastAsia="Arial" w:hAnsi="Arial" w:cs="Arial"/>
                <w:color w:val="000000" w:themeColor="text1"/>
              </w:rPr>
              <w:t xml:space="preserve">, BIRC3, BLM, BMPR1A, BRAF, BRCA1, BRCA2, BRD4, BRIP1, </w:t>
            </w:r>
            <w:r w:rsidRPr="00CB7AF6">
              <w:rPr>
                <w:rFonts w:ascii="Arial" w:eastAsia="Arial" w:hAnsi="Arial" w:cs="Arial"/>
                <w:i/>
                <w:color w:val="000000" w:themeColor="text1"/>
              </w:rPr>
              <w:t>BTG1</w:t>
            </w:r>
            <w:r w:rsidRPr="00CB7AF6">
              <w:rPr>
                <w:rFonts w:ascii="Arial" w:eastAsia="Arial" w:hAnsi="Arial" w:cs="Arial"/>
                <w:color w:val="000000" w:themeColor="text1"/>
              </w:rPr>
              <w:t xml:space="preserve">, BTK, </w:t>
            </w:r>
            <w:r w:rsidRPr="00CB7AF6">
              <w:rPr>
                <w:rFonts w:ascii="Arial" w:eastAsia="Arial" w:hAnsi="Arial" w:cs="Arial"/>
                <w:i/>
                <w:color w:val="000000" w:themeColor="text1"/>
              </w:rPr>
              <w:t>C11orf30</w:t>
            </w:r>
            <w:r w:rsidRPr="00CB7AF6">
              <w:rPr>
                <w:rFonts w:ascii="Arial" w:eastAsia="Arial" w:hAnsi="Arial" w:cs="Arial"/>
                <w:color w:val="000000" w:themeColor="text1"/>
              </w:rPr>
              <w:t xml:space="preserve">, CALR, CARD11, CASP8, CBFB, CBL, CCND1, CCND2, CCND3, CCNE1, CD274, CD276, CD74, CD79A, CD79B, CDC73, CDH1, CDK12, CDK4, CDK6, CDK8, CDKN1A, CDKN1B, CDKN2A, CDKN2B, CDKN2C, CEBPA, CENPA, CHEK1, CHEK2, </w:t>
            </w:r>
            <w:r w:rsidRPr="00CB7AF6">
              <w:rPr>
                <w:rFonts w:ascii="Arial" w:eastAsia="Arial" w:hAnsi="Arial" w:cs="Arial"/>
                <w:i/>
                <w:color w:val="000000" w:themeColor="text1"/>
              </w:rPr>
              <w:t>CHD2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CHD4</w:t>
            </w:r>
            <w:r w:rsidRPr="00CB7AF6">
              <w:rPr>
                <w:rFonts w:ascii="Arial" w:eastAsia="Arial" w:hAnsi="Arial" w:cs="Arial"/>
                <w:color w:val="000000" w:themeColor="text1"/>
              </w:rPr>
              <w:t xml:space="preserve">, CIC, CREBBP, CRKL, CRLF2, CSF1R, CSF3R, CTCF, CTLA4, CTNNA1, CTNNB1, CUL3, CXCR4, </w:t>
            </w:r>
            <w:r w:rsidRPr="00CB7AF6">
              <w:rPr>
                <w:rFonts w:ascii="Arial" w:eastAsia="Arial" w:hAnsi="Arial" w:cs="Arial"/>
                <w:i/>
                <w:color w:val="000000" w:themeColor="text1"/>
              </w:rPr>
              <w:t>CYLD</w:t>
            </w:r>
            <w:r w:rsidRPr="00CB7AF6">
              <w:rPr>
                <w:rFonts w:ascii="Arial" w:eastAsia="Arial" w:hAnsi="Arial" w:cs="Arial"/>
                <w:color w:val="000000" w:themeColor="text1"/>
              </w:rPr>
              <w:t xml:space="preserve">, DAXX, DCUN1D1, DDR2, DICER1, DIS3, DNAJB1, DNMT1, DNMT3A, DNMT3B, DOT1L, E2F3, EED, EGFL7, EGFR, EIF1AX, EIF4A2, EIF4E, </w:t>
            </w:r>
            <w:r w:rsidRPr="00CB7AF6">
              <w:rPr>
                <w:rFonts w:ascii="Arial" w:eastAsia="Arial" w:hAnsi="Arial" w:cs="Arial"/>
                <w:i/>
                <w:color w:val="000000" w:themeColor="text1"/>
              </w:rPr>
              <w:t>EML4</w:t>
            </w:r>
            <w:r w:rsidRPr="00CB7AF6">
              <w:rPr>
                <w:rFonts w:ascii="Arial" w:eastAsia="Arial" w:hAnsi="Arial" w:cs="Arial"/>
                <w:color w:val="000000" w:themeColor="text1"/>
              </w:rPr>
              <w:t xml:space="preserve">, EP300, EPCAM, EPHA3, EPHA5, EPHA7, EPHB1, ERBB2, ERBB3, ERBB4, </w:t>
            </w:r>
            <w:r w:rsidRPr="00CB7AF6">
              <w:rPr>
                <w:rFonts w:ascii="Arial" w:eastAsia="Arial" w:hAnsi="Arial" w:cs="Arial"/>
                <w:i/>
                <w:color w:val="000000" w:themeColor="text1"/>
              </w:rPr>
              <w:t>ERCC1</w:t>
            </w:r>
            <w:r w:rsidRPr="00CB7AF6">
              <w:rPr>
                <w:rFonts w:ascii="Arial" w:eastAsia="Arial" w:hAnsi="Arial" w:cs="Arial"/>
                <w:color w:val="000000" w:themeColor="text1"/>
              </w:rPr>
              <w:t xml:space="preserve">, ERCC2, ERCC3, ERCC4, ERCC5, ERG, ERRFI1, ESR1, </w:t>
            </w:r>
            <w:r w:rsidRPr="00CB7AF6">
              <w:rPr>
                <w:rFonts w:ascii="Arial" w:eastAsia="Arial" w:hAnsi="Arial" w:cs="Arial"/>
                <w:i/>
                <w:color w:val="000000" w:themeColor="text1"/>
              </w:rPr>
              <w:t>ETS1</w:t>
            </w:r>
            <w:r w:rsidRPr="00CB7AF6">
              <w:rPr>
                <w:rFonts w:ascii="Arial" w:eastAsia="Arial" w:hAnsi="Arial" w:cs="Arial"/>
                <w:color w:val="000000" w:themeColor="text1"/>
              </w:rPr>
              <w:t xml:space="preserve">, ETV1, </w:t>
            </w:r>
            <w:r w:rsidRPr="00CB7AF6">
              <w:rPr>
                <w:rFonts w:ascii="Arial" w:eastAsia="Arial" w:hAnsi="Arial" w:cs="Arial"/>
                <w:i/>
                <w:color w:val="000000" w:themeColor="text1"/>
              </w:rPr>
              <w:t>ETV4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ETV5</w:t>
            </w:r>
            <w:r w:rsidRPr="00CB7AF6">
              <w:rPr>
                <w:rFonts w:ascii="Arial" w:eastAsia="Arial" w:hAnsi="Arial" w:cs="Arial"/>
                <w:color w:val="000000" w:themeColor="text1"/>
              </w:rPr>
              <w:t xml:space="preserve">, ETV6, </w:t>
            </w:r>
            <w:r w:rsidRPr="00CB7AF6">
              <w:rPr>
                <w:rFonts w:ascii="Arial" w:eastAsia="Arial" w:hAnsi="Arial" w:cs="Arial"/>
                <w:i/>
                <w:color w:val="000000" w:themeColor="text1"/>
              </w:rPr>
              <w:t>EWSR1</w:t>
            </w:r>
            <w:r w:rsidRPr="00CB7AF6">
              <w:rPr>
                <w:rFonts w:ascii="Arial" w:eastAsia="Arial" w:hAnsi="Arial" w:cs="Arial"/>
                <w:color w:val="000000" w:themeColor="text1"/>
              </w:rPr>
              <w:t xml:space="preserve">, EZH2, FAM123B, FAM175A, FAM46C, FANCA, FANCC, </w:t>
            </w:r>
            <w:r w:rsidRPr="00CB7AF6">
              <w:rPr>
                <w:rFonts w:ascii="Arial" w:eastAsia="Arial" w:hAnsi="Arial" w:cs="Arial"/>
                <w:i/>
                <w:color w:val="000000" w:themeColor="text1"/>
              </w:rPr>
              <w:t>FANCD2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FANCE</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FANCF</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FANCG</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FAS</w:t>
            </w:r>
            <w:r w:rsidRPr="00CB7AF6">
              <w:rPr>
                <w:rFonts w:ascii="Arial" w:eastAsia="Arial" w:hAnsi="Arial" w:cs="Arial"/>
                <w:color w:val="000000" w:themeColor="text1"/>
              </w:rPr>
              <w:t xml:space="preserve">, FAT1, FBXW7, </w:t>
            </w:r>
            <w:r w:rsidRPr="00CB7AF6">
              <w:rPr>
                <w:rFonts w:ascii="Arial" w:eastAsia="Arial" w:hAnsi="Arial" w:cs="Arial"/>
                <w:i/>
                <w:color w:val="000000" w:themeColor="text1"/>
              </w:rPr>
              <w:t>FGF1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FGF10</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FGF14</w:t>
            </w:r>
            <w:r w:rsidRPr="00CB7AF6">
              <w:rPr>
                <w:rFonts w:ascii="Arial" w:eastAsia="Arial" w:hAnsi="Arial" w:cs="Arial"/>
                <w:color w:val="000000" w:themeColor="text1"/>
              </w:rPr>
              <w:t xml:space="preserve">, FGF19, </w:t>
            </w:r>
            <w:r w:rsidRPr="00CB7AF6">
              <w:rPr>
                <w:rFonts w:ascii="Arial" w:eastAsia="Arial" w:hAnsi="Arial" w:cs="Arial"/>
                <w:i/>
                <w:color w:val="000000" w:themeColor="text1"/>
              </w:rPr>
              <w:t>FGF2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FGF23</w:t>
            </w:r>
            <w:r w:rsidRPr="00CB7AF6">
              <w:rPr>
                <w:rFonts w:ascii="Arial" w:eastAsia="Arial" w:hAnsi="Arial" w:cs="Arial"/>
                <w:color w:val="000000" w:themeColor="text1"/>
              </w:rPr>
              <w:t xml:space="preserve">, FGF3, FGF4, </w:t>
            </w:r>
            <w:r w:rsidRPr="00CB7AF6">
              <w:rPr>
                <w:rFonts w:ascii="Arial" w:eastAsia="Arial" w:hAnsi="Arial" w:cs="Arial"/>
                <w:i/>
                <w:color w:val="000000" w:themeColor="text1"/>
              </w:rPr>
              <w:t>FGF5</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FGF8</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FGF9</w:t>
            </w:r>
            <w:r w:rsidRPr="00CB7AF6">
              <w:rPr>
                <w:rFonts w:ascii="Arial" w:eastAsia="Arial" w:hAnsi="Arial" w:cs="Arial"/>
                <w:color w:val="000000" w:themeColor="text1"/>
              </w:rPr>
              <w:t xml:space="preserve">, FGFR1, FGFR2, FGFR3, FGFR4, FH, FLCN, </w:t>
            </w:r>
            <w:r w:rsidRPr="00CB7AF6">
              <w:rPr>
                <w:rFonts w:ascii="Arial" w:eastAsia="Arial" w:hAnsi="Arial" w:cs="Arial"/>
                <w:i/>
                <w:color w:val="000000" w:themeColor="text1"/>
              </w:rPr>
              <w:t>FLI1</w:t>
            </w:r>
            <w:r w:rsidRPr="00CB7AF6">
              <w:rPr>
                <w:rFonts w:ascii="Arial" w:eastAsia="Arial" w:hAnsi="Arial" w:cs="Arial"/>
                <w:color w:val="000000" w:themeColor="text1"/>
              </w:rPr>
              <w:t xml:space="preserve">, FLT1, FLT3, FLT4, FOXA1, FOXL2, FOXO1, FOXP1, </w:t>
            </w:r>
            <w:r w:rsidRPr="00CB7AF6">
              <w:rPr>
                <w:rFonts w:ascii="Arial" w:eastAsia="Arial" w:hAnsi="Arial" w:cs="Arial"/>
                <w:i/>
                <w:color w:val="000000" w:themeColor="text1"/>
              </w:rPr>
              <w:t>FRS2</w:t>
            </w:r>
            <w:r w:rsidRPr="00CB7AF6">
              <w:rPr>
                <w:rFonts w:ascii="Arial" w:eastAsia="Arial" w:hAnsi="Arial" w:cs="Arial"/>
                <w:color w:val="000000" w:themeColor="text1"/>
              </w:rPr>
              <w:t xml:space="preserve">, FUBP1, FYN, </w:t>
            </w:r>
            <w:r w:rsidRPr="00CB7AF6">
              <w:rPr>
                <w:rFonts w:ascii="Arial" w:eastAsia="Arial" w:hAnsi="Arial" w:cs="Arial"/>
                <w:i/>
                <w:color w:val="000000" w:themeColor="text1"/>
              </w:rPr>
              <w:t>GABRA6</w:t>
            </w:r>
            <w:r w:rsidRPr="00CB7AF6">
              <w:rPr>
                <w:rFonts w:ascii="Arial" w:eastAsia="Arial" w:hAnsi="Arial" w:cs="Arial"/>
                <w:color w:val="000000" w:themeColor="text1"/>
              </w:rPr>
              <w:t xml:space="preserve">, GATA1, GATA2, GATA3, </w:t>
            </w:r>
            <w:r w:rsidRPr="00CB7AF6">
              <w:rPr>
                <w:rFonts w:ascii="Arial" w:eastAsia="Arial" w:hAnsi="Arial" w:cs="Arial"/>
                <w:i/>
                <w:color w:val="000000" w:themeColor="text1"/>
              </w:rPr>
              <w:t>GATA4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GATA6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GEN1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GID4</w:t>
            </w:r>
            <w:r w:rsidRPr="00CB7AF6">
              <w:rPr>
                <w:rFonts w:ascii="Arial" w:eastAsia="Arial" w:hAnsi="Arial" w:cs="Arial"/>
                <w:color w:val="000000" w:themeColor="text1"/>
              </w:rPr>
              <w:t xml:space="preserve">, GLI1, GNA11, GNA13, GNAQ, GNAS, </w:t>
            </w:r>
            <w:r w:rsidRPr="00CB7AF6">
              <w:rPr>
                <w:rFonts w:ascii="Arial" w:eastAsia="Arial" w:hAnsi="Arial" w:cs="Arial"/>
                <w:i/>
                <w:color w:val="000000" w:themeColor="text1"/>
              </w:rPr>
              <w:t>GPR124</w:t>
            </w:r>
            <w:r w:rsidRPr="00CB7AF6">
              <w:rPr>
                <w:rFonts w:ascii="Arial" w:eastAsia="Arial" w:hAnsi="Arial" w:cs="Arial"/>
                <w:color w:val="000000" w:themeColor="text1"/>
              </w:rPr>
              <w:t xml:space="preserve">, GPS2, GREM1, GRIN2A, </w:t>
            </w:r>
            <w:r w:rsidRPr="00CB7AF6">
              <w:rPr>
                <w:rFonts w:ascii="Arial" w:eastAsia="Arial" w:hAnsi="Arial" w:cs="Arial"/>
                <w:i/>
                <w:color w:val="000000" w:themeColor="text1"/>
              </w:rPr>
              <w:t>GRM3</w:t>
            </w:r>
            <w:r w:rsidRPr="00CB7AF6">
              <w:rPr>
                <w:rFonts w:ascii="Arial" w:eastAsia="Arial" w:hAnsi="Arial" w:cs="Arial"/>
                <w:color w:val="000000" w:themeColor="text1"/>
              </w:rPr>
              <w:t xml:space="preserve">, GSK3B, H3F3A, H3F3B, H3F3C, HGF, HIST1H1C, HIST1H2BD, HIST1H3A, HIST1H3B, HIST1H3C, HIST1H3D, HIST1H3E, HIST1H3F, HIST1H3G, HIST1H3H, HIST1H3I, HIST1H3J, HIST2H3C, HIST2H3D, HIST3H3, HLA-A, HNF1A, HOXB13, HRAS, </w:t>
            </w:r>
            <w:r w:rsidRPr="00CB7AF6">
              <w:rPr>
                <w:rFonts w:ascii="Arial" w:eastAsia="Arial" w:hAnsi="Arial" w:cs="Arial"/>
                <w:i/>
                <w:color w:val="000000" w:themeColor="text1"/>
              </w:rPr>
              <w:t>HSD3B1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HSP90AA1</w:t>
            </w:r>
            <w:r w:rsidRPr="00CB7AF6">
              <w:rPr>
                <w:rFonts w:ascii="Arial" w:eastAsia="Arial" w:hAnsi="Arial" w:cs="Arial"/>
                <w:color w:val="000000" w:themeColor="text1"/>
              </w:rPr>
              <w:t xml:space="preserve">, ICOSLG, ID3, IDH1, IDH2, IFNGR1, IGF1, IGF1R, IGF2, IKBKE, IKZF1, IL10, IL7R, INHA, INHBA, INPP4A, INPP4B, INSR, </w:t>
            </w:r>
            <w:r w:rsidRPr="00CB7AF6">
              <w:rPr>
                <w:rFonts w:ascii="Arial" w:eastAsia="Arial" w:hAnsi="Arial" w:cs="Arial"/>
                <w:i/>
                <w:color w:val="000000" w:themeColor="text1"/>
              </w:rPr>
              <w:t>IRF2</w:t>
            </w:r>
            <w:r w:rsidRPr="00CB7AF6">
              <w:rPr>
                <w:rFonts w:ascii="Arial" w:eastAsia="Arial" w:hAnsi="Arial" w:cs="Arial"/>
                <w:color w:val="000000" w:themeColor="text1"/>
              </w:rPr>
              <w:t xml:space="preserve">, IRF4, IRS1, IRS2, JAK1, JAK2, JAK3, JUN, </w:t>
            </w:r>
            <w:r w:rsidRPr="00CB7AF6">
              <w:rPr>
                <w:rFonts w:ascii="Arial" w:eastAsia="Arial" w:hAnsi="Arial" w:cs="Arial"/>
                <w:i/>
                <w:color w:val="000000" w:themeColor="text1"/>
              </w:rPr>
              <w:t>KAT6A</w:t>
            </w:r>
            <w:r w:rsidRPr="00CB7AF6">
              <w:rPr>
                <w:rFonts w:ascii="Arial" w:eastAsia="Arial" w:hAnsi="Arial" w:cs="Arial"/>
                <w:color w:val="000000" w:themeColor="text1"/>
              </w:rPr>
              <w:t xml:space="preserve">, KDM5A, KDM5C, KDM6A, KDR, KEAP1, </w:t>
            </w:r>
            <w:r w:rsidRPr="00CB7AF6">
              <w:rPr>
                <w:rFonts w:ascii="Arial" w:eastAsia="Arial" w:hAnsi="Arial" w:cs="Arial"/>
                <w:i/>
                <w:color w:val="000000" w:themeColor="text1"/>
              </w:rPr>
              <w:t>KEL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KIF5B</w:t>
            </w:r>
            <w:r w:rsidRPr="00CB7AF6">
              <w:rPr>
                <w:rFonts w:ascii="Arial" w:eastAsia="Arial" w:hAnsi="Arial" w:cs="Arial"/>
                <w:color w:val="000000" w:themeColor="text1"/>
              </w:rPr>
              <w:t xml:space="preserve">, KIT, KLF4, </w:t>
            </w:r>
            <w:r w:rsidRPr="00CB7AF6">
              <w:rPr>
                <w:rFonts w:ascii="Arial" w:eastAsia="Arial" w:hAnsi="Arial" w:cs="Arial"/>
                <w:i/>
                <w:color w:val="000000" w:themeColor="text1"/>
              </w:rPr>
              <w:t>KLHL6</w:t>
            </w:r>
            <w:r w:rsidRPr="00CB7AF6">
              <w:rPr>
                <w:rFonts w:ascii="Arial" w:eastAsia="Arial" w:hAnsi="Arial" w:cs="Arial"/>
                <w:color w:val="000000" w:themeColor="text1"/>
              </w:rPr>
              <w:t xml:space="preserve">, KMT2A, </w:t>
            </w:r>
            <w:r w:rsidRPr="00CB7AF6">
              <w:rPr>
                <w:rFonts w:ascii="Arial" w:eastAsia="Arial" w:hAnsi="Arial" w:cs="Arial"/>
                <w:i/>
                <w:color w:val="000000" w:themeColor="text1"/>
              </w:rPr>
              <w:t>KMT2B</w:t>
            </w:r>
            <w:r w:rsidRPr="00CB7AF6">
              <w:rPr>
                <w:rFonts w:ascii="Arial" w:eastAsia="Arial" w:hAnsi="Arial" w:cs="Arial"/>
                <w:color w:val="000000" w:themeColor="text1"/>
              </w:rPr>
              <w:t xml:space="preserve">, KMT2C, KMT2D, KRAS, </w:t>
            </w:r>
            <w:r w:rsidRPr="00CB7AF6">
              <w:rPr>
                <w:rFonts w:ascii="Arial" w:eastAsia="Arial" w:hAnsi="Arial" w:cs="Arial"/>
                <w:i/>
                <w:color w:val="000000" w:themeColor="text1"/>
              </w:rPr>
              <w:t>LAMP1</w:t>
            </w:r>
            <w:r w:rsidRPr="00CB7AF6">
              <w:rPr>
                <w:rFonts w:ascii="Arial" w:eastAsia="Arial" w:hAnsi="Arial" w:cs="Arial"/>
                <w:color w:val="000000" w:themeColor="text1"/>
              </w:rPr>
              <w:t xml:space="preserve">, LATS1, LATS2, LMO1, </w:t>
            </w:r>
            <w:r w:rsidRPr="00CB7AF6">
              <w:rPr>
                <w:rFonts w:ascii="Arial" w:eastAsia="Arial" w:hAnsi="Arial" w:cs="Arial"/>
                <w:i/>
                <w:color w:val="000000" w:themeColor="text1"/>
              </w:rPr>
              <w:t>LRP1B</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LYN</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LZTR1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MAGI2</w:t>
            </w:r>
            <w:r w:rsidRPr="00CB7AF6">
              <w:rPr>
                <w:rFonts w:ascii="Arial" w:eastAsia="Arial" w:hAnsi="Arial" w:cs="Arial"/>
                <w:color w:val="000000" w:themeColor="text1"/>
              </w:rPr>
              <w:t xml:space="preserve">, MALT1, MAP2K1, MAP2K2, MAP2K4, MAP3K1, MAP3K13, MAP3K14, </w:t>
            </w:r>
            <w:r w:rsidRPr="00CB7AF6">
              <w:rPr>
                <w:rFonts w:ascii="Arial" w:eastAsia="Arial" w:hAnsi="Arial" w:cs="Arial"/>
                <w:i/>
                <w:color w:val="000000" w:themeColor="text1"/>
              </w:rPr>
              <w:t>MAP3K4</w:t>
            </w:r>
            <w:r w:rsidRPr="00CB7AF6">
              <w:rPr>
                <w:rFonts w:ascii="Arial" w:eastAsia="Arial" w:hAnsi="Arial" w:cs="Arial"/>
                <w:color w:val="000000" w:themeColor="text1"/>
              </w:rPr>
              <w:t xml:space="preserve">, MAPK1, MAPK3, MAX, MCL1, MDC1, MDM2, MDM4, MED12, MEF2B, MEN1, MET, MGA, MITF, MLH1, MLLT3, MPL, MRE11A, MSH2, </w:t>
            </w:r>
            <w:r w:rsidRPr="00CB7AF6">
              <w:rPr>
                <w:rFonts w:ascii="Arial" w:eastAsia="Arial" w:hAnsi="Arial" w:cs="Arial"/>
                <w:i/>
                <w:color w:val="000000" w:themeColor="text1"/>
              </w:rPr>
              <w:t>MSH3</w:t>
            </w:r>
            <w:r w:rsidRPr="00CB7AF6">
              <w:rPr>
                <w:rFonts w:ascii="Arial" w:eastAsia="Arial" w:hAnsi="Arial" w:cs="Arial"/>
                <w:color w:val="000000" w:themeColor="text1"/>
              </w:rPr>
              <w:t xml:space="preserve">, MSH6, MST1, MST1R, MTOR, MUTYH, </w:t>
            </w:r>
            <w:r w:rsidRPr="00CB7AF6">
              <w:rPr>
                <w:rFonts w:ascii="Arial" w:eastAsia="Arial" w:hAnsi="Arial" w:cs="Arial"/>
                <w:i/>
                <w:color w:val="000000" w:themeColor="text1"/>
              </w:rPr>
              <w:t>MYB</w:t>
            </w:r>
            <w:r w:rsidRPr="00CB7AF6">
              <w:rPr>
                <w:rFonts w:ascii="Arial" w:eastAsia="Arial" w:hAnsi="Arial" w:cs="Arial"/>
                <w:color w:val="000000" w:themeColor="text1"/>
              </w:rPr>
              <w:t xml:space="preserve">, MYC, MYCL1, MYCN, MYD88, MYOD1, NAB2, NBN, NCOA3, NCOR1, NEGR1, NF1, NF2, NFE2L2, NFKBIA, NKX2-1, NKX3-1, NOTCH1, NOTCH2, NOTCH3, NOTCH4, NPM1, NRAS, </w:t>
            </w:r>
            <w:r w:rsidRPr="00CB7AF6">
              <w:rPr>
                <w:rFonts w:ascii="Arial" w:eastAsia="Arial" w:hAnsi="Arial" w:cs="Arial"/>
                <w:i/>
                <w:color w:val="000000" w:themeColor="text1"/>
              </w:rPr>
              <w:t>NRG1</w:t>
            </w:r>
            <w:r w:rsidRPr="00CB7AF6">
              <w:rPr>
                <w:rFonts w:ascii="Arial" w:eastAsia="Arial" w:hAnsi="Arial" w:cs="Arial"/>
                <w:color w:val="000000" w:themeColor="text1"/>
              </w:rPr>
              <w:t xml:space="preserve">, NSD1, NTRK1, NTRK2, NTRK3, NUP93, NUTM1, PAK1, </w:t>
            </w:r>
            <w:r w:rsidRPr="00CB7AF6">
              <w:rPr>
                <w:rFonts w:ascii="Arial" w:eastAsia="Arial" w:hAnsi="Arial" w:cs="Arial"/>
                <w:i/>
                <w:color w:val="000000" w:themeColor="text1"/>
              </w:rPr>
              <w:t>PAK3</w:t>
            </w:r>
            <w:r w:rsidRPr="00CB7AF6">
              <w:rPr>
                <w:rFonts w:ascii="Arial" w:eastAsia="Arial" w:hAnsi="Arial" w:cs="Arial"/>
                <w:color w:val="000000" w:themeColor="text1"/>
              </w:rPr>
              <w:t xml:space="preserve">, PAK7, PALB2, PARK2, PARP1, </w:t>
            </w:r>
            <w:r w:rsidRPr="00CB7AF6">
              <w:rPr>
                <w:rFonts w:ascii="Arial" w:eastAsia="Arial" w:hAnsi="Arial" w:cs="Arial"/>
                <w:i/>
                <w:color w:val="000000" w:themeColor="text1"/>
              </w:rPr>
              <w:t>PAX3</w:t>
            </w:r>
            <w:r w:rsidRPr="00CB7AF6">
              <w:rPr>
                <w:rFonts w:ascii="Arial" w:eastAsia="Arial" w:hAnsi="Arial" w:cs="Arial"/>
                <w:color w:val="000000" w:themeColor="text1"/>
              </w:rPr>
              <w:t xml:space="preserve">, PAX5, </w:t>
            </w:r>
            <w:r w:rsidRPr="00CB7AF6">
              <w:rPr>
                <w:rFonts w:ascii="Arial" w:eastAsia="Arial" w:hAnsi="Arial" w:cs="Arial"/>
                <w:i/>
                <w:color w:val="000000" w:themeColor="text1"/>
              </w:rPr>
              <w:t>PAX7</w:t>
            </w:r>
            <w:r w:rsidRPr="00CB7AF6">
              <w:rPr>
                <w:rFonts w:ascii="Arial" w:eastAsia="Arial" w:hAnsi="Arial" w:cs="Arial"/>
                <w:color w:val="000000" w:themeColor="text1"/>
              </w:rPr>
              <w:t xml:space="preserve">, PAX8, PBRM1, PDCD1, </w:t>
            </w:r>
            <w:r w:rsidRPr="00CB7AF6">
              <w:rPr>
                <w:rFonts w:ascii="Arial" w:eastAsia="Arial" w:hAnsi="Arial" w:cs="Arial"/>
                <w:i/>
                <w:color w:val="000000" w:themeColor="text1"/>
              </w:rPr>
              <w:t>PDCD1LG2</w:t>
            </w:r>
            <w:r w:rsidRPr="00CB7AF6">
              <w:rPr>
                <w:rFonts w:ascii="Arial" w:eastAsia="Arial" w:hAnsi="Arial" w:cs="Arial"/>
                <w:color w:val="000000" w:themeColor="text1"/>
              </w:rPr>
              <w:t xml:space="preserve">, PDGFRA, PDGFRB, </w:t>
            </w:r>
            <w:r w:rsidRPr="00CB7AF6">
              <w:rPr>
                <w:rFonts w:ascii="Arial" w:eastAsia="Arial" w:hAnsi="Arial" w:cs="Arial"/>
                <w:i/>
                <w:color w:val="000000" w:themeColor="text1"/>
              </w:rPr>
              <w:t>PDK1</w:t>
            </w:r>
            <w:r w:rsidRPr="00CB7AF6">
              <w:rPr>
                <w:rFonts w:ascii="Arial" w:eastAsia="Arial" w:hAnsi="Arial" w:cs="Arial"/>
                <w:color w:val="000000" w:themeColor="text1"/>
              </w:rPr>
              <w:t xml:space="preserve">, PDPK1, PGR, PHOX2B, PIK3C2G, PIK3C3, PIK3CA, </w:t>
            </w:r>
            <w:r w:rsidRPr="00CB7AF6">
              <w:rPr>
                <w:rFonts w:ascii="Arial" w:eastAsia="Arial" w:hAnsi="Arial" w:cs="Arial"/>
                <w:i/>
                <w:color w:val="000000" w:themeColor="text1"/>
              </w:rPr>
              <w:t>PIK3C2B</w:t>
            </w:r>
            <w:r w:rsidRPr="00CB7AF6">
              <w:rPr>
                <w:rFonts w:ascii="Arial" w:eastAsia="Arial" w:hAnsi="Arial" w:cs="Arial"/>
                <w:color w:val="000000" w:themeColor="text1"/>
              </w:rPr>
              <w:t xml:space="preserve">, PIK3CB, PIK3CD, PIK3CG, PIK3R1, PIK3R2, PIK3R3, PIM1, PLCG2, PLK2, PMAIP1, PMS1, PMS2, PNRC1, POLD1, POLE, </w:t>
            </w:r>
            <w:r w:rsidRPr="00CB7AF6">
              <w:rPr>
                <w:rFonts w:ascii="Arial" w:eastAsia="Arial" w:hAnsi="Arial" w:cs="Arial"/>
                <w:i/>
                <w:color w:val="000000" w:themeColor="text1"/>
              </w:rPr>
              <w:t>PPARG</w:t>
            </w:r>
            <w:r w:rsidRPr="00CB7AF6">
              <w:rPr>
                <w:rFonts w:ascii="Arial" w:eastAsia="Arial" w:hAnsi="Arial" w:cs="Arial"/>
                <w:color w:val="000000" w:themeColor="text1"/>
              </w:rPr>
              <w:t xml:space="preserve">, PPM1D, PPP2R1A, </w:t>
            </w:r>
            <w:r w:rsidRPr="00CB7AF6">
              <w:rPr>
                <w:rFonts w:ascii="Arial" w:eastAsia="Arial" w:hAnsi="Arial" w:cs="Arial"/>
                <w:i/>
                <w:color w:val="000000" w:themeColor="text1"/>
              </w:rPr>
              <w:t>PPP2R2A</w:t>
            </w:r>
            <w:r w:rsidRPr="00CB7AF6">
              <w:rPr>
                <w:rFonts w:ascii="Arial" w:eastAsia="Arial" w:hAnsi="Arial" w:cs="Arial"/>
                <w:color w:val="000000" w:themeColor="text1"/>
              </w:rPr>
              <w:t xml:space="preserve">, PPP6C, </w:t>
            </w:r>
            <w:r w:rsidRPr="00CB7AF6">
              <w:rPr>
                <w:rFonts w:ascii="Arial" w:eastAsia="Arial" w:hAnsi="Arial" w:cs="Arial"/>
                <w:i/>
                <w:color w:val="000000" w:themeColor="text1"/>
              </w:rPr>
              <w:t>PREX2</w:t>
            </w:r>
            <w:r w:rsidRPr="00CB7AF6">
              <w:rPr>
                <w:rFonts w:ascii="Arial" w:eastAsia="Arial" w:hAnsi="Arial" w:cs="Arial"/>
                <w:color w:val="000000" w:themeColor="text1"/>
              </w:rPr>
              <w:t xml:space="preserve">, PRDM1, PRKAR1A, </w:t>
            </w:r>
            <w:r w:rsidRPr="00CB7AF6">
              <w:rPr>
                <w:rFonts w:ascii="Arial" w:eastAsia="Arial" w:hAnsi="Arial" w:cs="Arial"/>
                <w:i/>
                <w:color w:val="000000" w:themeColor="text1"/>
              </w:rPr>
              <w:t>PRKCI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PRKDC</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PRSS8</w:t>
            </w:r>
            <w:r w:rsidRPr="00CB7AF6">
              <w:rPr>
                <w:rFonts w:ascii="Arial" w:eastAsia="Arial" w:hAnsi="Arial" w:cs="Arial"/>
                <w:color w:val="000000" w:themeColor="text1"/>
              </w:rPr>
              <w:t xml:space="preserve">, PTCH1, PTEN, PTPN11, PTPRD, PTPRS, PTPRT, </w:t>
            </w:r>
            <w:r w:rsidRPr="00CB7AF6">
              <w:rPr>
                <w:rFonts w:ascii="Arial" w:eastAsia="Arial" w:hAnsi="Arial" w:cs="Arial"/>
                <w:i/>
                <w:color w:val="000000" w:themeColor="text1"/>
              </w:rPr>
              <w:t>QKI</w:t>
            </w:r>
            <w:r w:rsidRPr="00CB7AF6">
              <w:rPr>
                <w:rFonts w:ascii="Arial" w:eastAsia="Arial" w:hAnsi="Arial" w:cs="Arial"/>
                <w:color w:val="000000" w:themeColor="text1"/>
              </w:rPr>
              <w:t xml:space="preserve">, RAB35, RAC1, RAD21, RAD50, RAD51, RAD51B, RAD51C, RAD51D, RAD52, RAD54L, RAF1, </w:t>
            </w:r>
            <w:r w:rsidRPr="00CB7AF6">
              <w:rPr>
                <w:rFonts w:ascii="Arial" w:eastAsia="Arial" w:hAnsi="Arial" w:cs="Arial"/>
                <w:i/>
                <w:color w:val="000000" w:themeColor="text1"/>
              </w:rPr>
              <w:t>RANBP2</w:t>
            </w:r>
            <w:r w:rsidRPr="00CB7AF6">
              <w:rPr>
                <w:rFonts w:ascii="Arial" w:eastAsia="Arial" w:hAnsi="Arial" w:cs="Arial"/>
                <w:color w:val="000000" w:themeColor="text1"/>
              </w:rPr>
              <w:t xml:space="preserve">, RARA, RASA1, RB1, RBM10, RECQL4, REL, RET, RFWD2, RHEB, RHOA, RICTOR, RIT1, RNF43, ROS1, RPS6KA4, </w:t>
            </w:r>
            <w:r w:rsidRPr="00CB7AF6">
              <w:rPr>
                <w:rFonts w:ascii="Arial" w:eastAsia="Arial" w:hAnsi="Arial" w:cs="Arial"/>
                <w:i/>
                <w:color w:val="000000" w:themeColor="text1"/>
              </w:rPr>
              <w:t>RPS6KB1</w:t>
            </w:r>
            <w:r w:rsidRPr="00CB7AF6">
              <w:rPr>
                <w:rFonts w:ascii="Arial" w:eastAsia="Arial" w:hAnsi="Arial" w:cs="Arial"/>
                <w:color w:val="000000" w:themeColor="text1"/>
              </w:rPr>
              <w:t xml:space="preserve">, RPS6KB2, RPTOR, RUNX1, </w:t>
            </w:r>
            <w:r w:rsidRPr="00CB7AF6">
              <w:rPr>
                <w:rFonts w:ascii="Arial" w:eastAsia="Arial" w:hAnsi="Arial" w:cs="Arial"/>
                <w:i/>
                <w:color w:val="000000" w:themeColor="text1"/>
              </w:rPr>
              <w:t>RUNX1T1</w:t>
            </w:r>
            <w:r w:rsidRPr="00CB7AF6">
              <w:rPr>
                <w:rFonts w:ascii="Arial" w:eastAsia="Arial" w:hAnsi="Arial" w:cs="Arial"/>
                <w:color w:val="000000" w:themeColor="text1"/>
              </w:rPr>
              <w:t xml:space="preserve">, RYBP, SDHA, SDHAF2, SDHB, SDHC, SDHD, SETD2, SF3B1, SH2B3, SH2D1A, SHQ1, </w:t>
            </w:r>
            <w:r w:rsidRPr="00CB7AF6">
              <w:rPr>
                <w:rFonts w:ascii="Arial" w:eastAsia="Arial" w:hAnsi="Arial" w:cs="Arial"/>
                <w:i/>
                <w:color w:val="000000" w:themeColor="text1"/>
              </w:rPr>
              <w:t>SLIT2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SLX4</w:t>
            </w:r>
            <w:r w:rsidRPr="00CB7AF6">
              <w:rPr>
                <w:rFonts w:ascii="Arial" w:eastAsia="Arial" w:hAnsi="Arial" w:cs="Arial"/>
                <w:color w:val="000000" w:themeColor="text1"/>
              </w:rPr>
              <w:t xml:space="preserve">, SMAD2, SMAD3, SMAD4, SMARCA4, SMARCB1, SMARCD1, SMO, </w:t>
            </w:r>
            <w:r w:rsidRPr="00CB7AF6">
              <w:rPr>
                <w:rFonts w:ascii="Arial" w:eastAsia="Arial" w:hAnsi="Arial" w:cs="Arial"/>
                <w:i/>
                <w:color w:val="000000" w:themeColor="text1"/>
              </w:rPr>
              <w:t>SNCAIP</w:t>
            </w:r>
            <w:r w:rsidRPr="00CB7AF6">
              <w:rPr>
                <w:rFonts w:ascii="Arial" w:eastAsia="Arial" w:hAnsi="Arial" w:cs="Arial"/>
                <w:color w:val="000000" w:themeColor="text1"/>
              </w:rPr>
              <w:t xml:space="preserve">, SOCS1, </w:t>
            </w:r>
            <w:r w:rsidRPr="00CB7AF6">
              <w:rPr>
                <w:rFonts w:ascii="Arial" w:eastAsia="Arial" w:hAnsi="Arial" w:cs="Arial"/>
                <w:i/>
                <w:color w:val="000000" w:themeColor="text1"/>
              </w:rPr>
              <w:t>SOX10</w:t>
            </w:r>
            <w:r w:rsidRPr="00CB7AF6">
              <w:rPr>
                <w:rFonts w:ascii="Arial" w:eastAsia="Arial" w:hAnsi="Arial" w:cs="Arial"/>
                <w:color w:val="000000" w:themeColor="text1"/>
              </w:rPr>
              <w:t xml:space="preserve">, SOX17, SOX2, SOX9, SPEN, SPOP, </w:t>
            </w:r>
            <w:r w:rsidRPr="00CB7AF6">
              <w:rPr>
                <w:rFonts w:ascii="Arial" w:eastAsia="Arial" w:hAnsi="Arial" w:cs="Arial"/>
                <w:i/>
                <w:color w:val="000000" w:themeColor="text1"/>
              </w:rPr>
              <w:t>SPTA1</w:t>
            </w:r>
            <w:r w:rsidRPr="00CB7AF6">
              <w:rPr>
                <w:rFonts w:ascii="Arial" w:eastAsia="Arial" w:hAnsi="Arial" w:cs="Arial"/>
                <w:color w:val="000000" w:themeColor="text1"/>
              </w:rPr>
              <w:t xml:space="preserve">, SRC, SRSF2, STAG2, STAT3, STAT4, STAT5A, STAT5B, STK11, STK40, SUFU, SUZ12, SYK, </w:t>
            </w:r>
            <w:r w:rsidRPr="00CB7AF6">
              <w:rPr>
                <w:rFonts w:ascii="Arial" w:eastAsia="Arial" w:hAnsi="Arial" w:cs="Arial"/>
                <w:i/>
                <w:color w:val="000000" w:themeColor="text1"/>
              </w:rPr>
              <w:t>TAF1</w:t>
            </w:r>
            <w:r w:rsidRPr="00CB7AF6">
              <w:rPr>
                <w:rFonts w:ascii="Arial" w:eastAsia="Arial" w:hAnsi="Arial" w:cs="Arial"/>
                <w:color w:val="000000" w:themeColor="text1"/>
              </w:rPr>
              <w:t xml:space="preserve">, TBX3, TCEB1, TCF3, TCF7L2, </w:t>
            </w:r>
            <w:r w:rsidRPr="00CB7AF6">
              <w:rPr>
                <w:rFonts w:ascii="Arial" w:eastAsia="Arial" w:hAnsi="Arial" w:cs="Arial"/>
                <w:i/>
                <w:color w:val="000000" w:themeColor="text1"/>
              </w:rPr>
              <w:t>TERC</w:t>
            </w:r>
            <w:r w:rsidRPr="00CB7AF6">
              <w:rPr>
                <w:rFonts w:ascii="Arial" w:eastAsia="Arial" w:hAnsi="Arial" w:cs="Arial"/>
                <w:color w:val="000000" w:themeColor="text1"/>
              </w:rPr>
              <w:t xml:space="preserve">, TERT, TET1, TET2, TFE3, </w:t>
            </w:r>
            <w:r w:rsidRPr="00CB7AF6">
              <w:rPr>
                <w:rFonts w:ascii="Arial" w:eastAsia="Arial" w:hAnsi="Arial" w:cs="Arial"/>
                <w:i/>
                <w:color w:val="000000" w:themeColor="text1"/>
              </w:rPr>
              <w:t>TFRC</w:t>
            </w:r>
            <w:r w:rsidRPr="00CB7AF6">
              <w:rPr>
                <w:rFonts w:ascii="Arial" w:eastAsia="Arial" w:hAnsi="Arial" w:cs="Arial"/>
                <w:color w:val="000000" w:themeColor="text1"/>
              </w:rPr>
              <w:t xml:space="preserve">, TGFBR1, TGFBR2, TMEM127, TMPRSS2, TNFAIP3, TNFRSF14, TOP1, </w:t>
            </w:r>
            <w:r w:rsidRPr="00CB7AF6">
              <w:rPr>
                <w:rFonts w:ascii="Arial" w:eastAsia="Arial" w:hAnsi="Arial" w:cs="Arial"/>
                <w:i/>
                <w:color w:val="000000" w:themeColor="text1"/>
              </w:rPr>
              <w:t>TOP2A</w:t>
            </w:r>
            <w:r w:rsidRPr="00CB7AF6">
              <w:rPr>
                <w:rFonts w:ascii="Arial" w:eastAsia="Arial" w:hAnsi="Arial" w:cs="Arial"/>
                <w:color w:val="000000" w:themeColor="text1"/>
              </w:rPr>
              <w:t xml:space="preserve">, TP53, TP63, TRAF2, TRAF7, TSC1, TSC2, TSHR, U2AF1, VEGFA, VHL, VTCN1, </w:t>
            </w:r>
            <w:r w:rsidRPr="00CB7AF6">
              <w:rPr>
                <w:rFonts w:ascii="Arial" w:eastAsia="Arial" w:hAnsi="Arial" w:cs="Arial"/>
                <w:i/>
                <w:color w:val="000000" w:themeColor="text1"/>
              </w:rPr>
              <w:t>WISP3</w:t>
            </w:r>
            <w:r w:rsidRPr="00CB7AF6">
              <w:rPr>
                <w:rFonts w:ascii="Arial" w:eastAsia="Arial" w:hAnsi="Arial" w:cs="Arial"/>
                <w:color w:val="000000" w:themeColor="text1"/>
              </w:rPr>
              <w:t xml:space="preserve">, WT1, XIAP, XPO1, XRCC2, YAP1, YES1, </w:t>
            </w:r>
            <w:r w:rsidRPr="00CB7AF6">
              <w:rPr>
                <w:rFonts w:ascii="Arial" w:eastAsia="Arial" w:hAnsi="Arial" w:cs="Arial"/>
                <w:i/>
                <w:color w:val="000000" w:themeColor="text1"/>
              </w:rPr>
              <w:t>ZBTB2</w:t>
            </w:r>
            <w:r w:rsidRPr="00CB7AF6">
              <w:rPr>
                <w:rFonts w:ascii="Arial" w:eastAsia="Arial" w:hAnsi="Arial" w:cs="Arial"/>
                <w:color w:val="000000" w:themeColor="text1"/>
              </w:rPr>
              <w:t xml:space="preserve">, ZFHX3, ZRSR2, </w:t>
            </w:r>
            <w:r w:rsidRPr="00CB7AF6">
              <w:rPr>
                <w:rFonts w:ascii="Arial" w:eastAsia="Arial" w:hAnsi="Arial" w:cs="Arial"/>
                <w:i/>
                <w:color w:val="000000" w:themeColor="text1"/>
              </w:rPr>
              <w:t>ZNF217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ZNF703</w:t>
            </w:r>
          </w:p>
        </w:tc>
      </w:tr>
    </w:tbl>
    <w:p w14:paraId="75D7F4BE" w14:textId="378FD25D" w:rsidR="00C40281" w:rsidRPr="00CB7AF6" w:rsidRDefault="00C40281" w:rsidP="005318AB">
      <w:pPr>
        <w:ind w:left="-86" w:right="187"/>
        <w:jc w:val="both"/>
        <w:rPr>
          <w:rFonts w:ascii="Arial" w:eastAsia="Arial" w:hAnsi="Arial" w:cs="Arial"/>
          <w:color w:val="000000" w:themeColor="text1"/>
          <w:sz w:val="18"/>
        </w:rPr>
      </w:pPr>
      <w:r w:rsidRPr="00CB7AF6">
        <w:rPr>
          <w:rFonts w:ascii="Arial" w:eastAsia="Arial" w:hAnsi="Arial" w:cs="Arial"/>
          <w:color w:val="000000" w:themeColor="text1"/>
        </w:rPr>
        <w:t xml:space="preserve"> </w:t>
      </w:r>
      <w:r w:rsidR="00343F81" w:rsidRPr="00CB7AF6">
        <w:rPr>
          <w:rFonts w:ascii="Arial" w:eastAsia="Arial" w:hAnsi="Arial" w:cs="Arial"/>
          <w:color w:val="000000" w:themeColor="text1"/>
          <w:sz w:val="18"/>
        </w:rPr>
        <w:t>Genes in italic are specific to the cfDNA panel and were not considered to evaluate concordance with the tumor</w:t>
      </w:r>
    </w:p>
    <w:p w14:paraId="1D43E85E" w14:textId="23861E0B" w:rsidR="007C0779" w:rsidRPr="00CB7AF6" w:rsidRDefault="00C40281" w:rsidP="005318AB">
      <w:pPr>
        <w:ind w:left="-86" w:right="187"/>
        <w:jc w:val="both"/>
        <w:rPr>
          <w:rFonts w:ascii="Arial" w:eastAsia="Arial" w:hAnsi="Arial" w:cs="Arial"/>
          <w:color w:val="000000" w:themeColor="text1"/>
        </w:rPr>
      </w:pPr>
      <w:r w:rsidRPr="00CB7AF6">
        <w:rPr>
          <w:rFonts w:ascii="Arial" w:eastAsia="Arial" w:hAnsi="Arial" w:cs="Arial"/>
          <w:color w:val="000000" w:themeColor="text1"/>
          <w:sz w:val="18"/>
        </w:rPr>
        <w:t xml:space="preserve"> </w:t>
      </w:r>
      <w:r w:rsidR="00343F81" w:rsidRPr="00CB7AF6">
        <w:rPr>
          <w:rFonts w:ascii="Arial" w:eastAsia="Arial" w:hAnsi="Arial" w:cs="Arial"/>
          <w:color w:val="000000" w:themeColor="text1"/>
          <w:sz w:val="18"/>
        </w:rPr>
        <w:t>biopsy</w:t>
      </w:r>
    </w:p>
    <w:p w14:paraId="21D63E3B" w14:textId="14BAAABA" w:rsidR="007C0779" w:rsidRPr="00CB7AF6" w:rsidRDefault="00343F81" w:rsidP="00885B85">
      <w:pPr>
        <w:spacing w:line="480" w:lineRule="auto"/>
        <w:rPr>
          <w:rFonts w:ascii="Arial" w:eastAsia="Arial" w:hAnsi="Arial" w:cs="Arial"/>
          <w:b/>
          <w:color w:val="000000" w:themeColor="text1"/>
          <w:sz w:val="22"/>
        </w:rPr>
      </w:pPr>
      <w:r w:rsidRPr="00CB7AF6">
        <w:rPr>
          <w:rFonts w:ascii="Arial" w:hAnsi="Arial" w:cs="Arial"/>
          <w:color w:val="000000" w:themeColor="text1"/>
        </w:rPr>
        <w:br w:type="page"/>
      </w:r>
      <w:r w:rsidR="00303111">
        <w:rPr>
          <w:rFonts w:ascii="Arial" w:eastAsia="Arial" w:hAnsi="Arial" w:cs="Arial"/>
          <w:b/>
          <w:color w:val="000000" w:themeColor="text1"/>
          <w:sz w:val="22"/>
        </w:rPr>
        <w:lastRenderedPageBreak/>
        <w:t xml:space="preserve">Supplementary Table </w:t>
      </w:r>
      <w:r w:rsidRPr="00CB7AF6">
        <w:rPr>
          <w:rFonts w:ascii="Arial" w:eastAsia="Arial" w:hAnsi="Arial" w:cs="Arial"/>
          <w:b/>
          <w:color w:val="000000" w:themeColor="text1"/>
          <w:sz w:val="22"/>
        </w:rPr>
        <w:t>2</w:t>
      </w:r>
      <w:r w:rsidR="00C40281" w:rsidRPr="00CB7AF6">
        <w:rPr>
          <w:rFonts w:ascii="Arial" w:eastAsia="Arial" w:hAnsi="Arial" w:cs="Arial"/>
          <w:b/>
          <w:color w:val="000000" w:themeColor="text1"/>
          <w:sz w:val="22"/>
        </w:rPr>
        <w:t>.</w:t>
      </w:r>
      <w:r w:rsidRPr="00CB7AF6">
        <w:rPr>
          <w:rFonts w:ascii="Arial" w:eastAsia="Arial" w:hAnsi="Arial" w:cs="Arial"/>
          <w:b/>
          <w:color w:val="000000" w:themeColor="text1"/>
          <w:sz w:val="22"/>
        </w:rPr>
        <w:t xml:space="preserve"> Baseline demographic of the different cohorts</w:t>
      </w:r>
      <w:r w:rsidR="00521145" w:rsidRPr="00CB7AF6">
        <w:rPr>
          <w:rFonts w:ascii="Arial" w:eastAsia="Arial" w:hAnsi="Arial" w:cs="Arial"/>
          <w:b/>
          <w:color w:val="000000" w:themeColor="text1"/>
          <w:sz w:val="22"/>
        </w:rPr>
        <w:t>.</w:t>
      </w:r>
    </w:p>
    <w:tbl>
      <w:tblPr>
        <w:tblW w:w="102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00" w:type="dxa"/>
          <w:bottom w:w="58" w:type="dxa"/>
          <w:right w:w="100" w:type="dxa"/>
        </w:tblCellMar>
        <w:tblLook w:val="0400" w:firstRow="0" w:lastRow="0" w:firstColumn="0" w:lastColumn="0" w:noHBand="0" w:noVBand="1"/>
      </w:tblPr>
      <w:tblGrid>
        <w:gridCol w:w="3900"/>
        <w:gridCol w:w="1530"/>
        <w:gridCol w:w="1620"/>
        <w:gridCol w:w="1800"/>
        <w:gridCol w:w="1425"/>
      </w:tblGrid>
      <w:tr w:rsidR="00CB7AF6" w:rsidRPr="00CB7AF6" w14:paraId="34F60C4D" w14:textId="77777777" w:rsidTr="00AC4ECD">
        <w:trPr>
          <w:trHeight w:val="20"/>
        </w:trPr>
        <w:tc>
          <w:tcPr>
            <w:tcW w:w="3900" w:type="dxa"/>
            <w:tcBorders>
              <w:bottom w:val="single" w:sz="4" w:space="0" w:color="000000"/>
            </w:tcBorders>
            <w:shd w:val="clear" w:color="auto" w:fill="D9D9D9" w:themeFill="background1" w:themeFillShade="D9"/>
            <w:vAlign w:val="center"/>
          </w:tcPr>
          <w:p w14:paraId="380E1DB0" w14:textId="77777777" w:rsidR="00076AA6" w:rsidRPr="00CB7AF6" w:rsidRDefault="00076AA6" w:rsidP="005E64D9">
            <w:pPr>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Patient characteristics</w:t>
            </w:r>
          </w:p>
        </w:tc>
        <w:tc>
          <w:tcPr>
            <w:tcW w:w="1530" w:type="dxa"/>
            <w:tcBorders>
              <w:bottom w:val="single" w:sz="4" w:space="0" w:color="000000"/>
            </w:tcBorders>
            <w:shd w:val="clear" w:color="auto" w:fill="D9D9D9" w:themeFill="background1" w:themeFillShade="D9"/>
            <w:vAlign w:val="center"/>
          </w:tcPr>
          <w:p w14:paraId="1095B0CC"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Breast</w:t>
            </w:r>
          </w:p>
          <w:p w14:paraId="59AC3D00"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(n=39)</w:t>
            </w:r>
          </w:p>
        </w:tc>
        <w:tc>
          <w:tcPr>
            <w:tcW w:w="1620" w:type="dxa"/>
            <w:tcBorders>
              <w:bottom w:val="single" w:sz="4" w:space="0" w:color="000000"/>
            </w:tcBorders>
            <w:shd w:val="clear" w:color="auto" w:fill="D9D9D9" w:themeFill="background1" w:themeFillShade="D9"/>
            <w:vAlign w:val="center"/>
          </w:tcPr>
          <w:p w14:paraId="3FAD205C"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Lung</w:t>
            </w:r>
          </w:p>
          <w:p w14:paraId="6FBF50D2"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(n=41)</w:t>
            </w:r>
          </w:p>
        </w:tc>
        <w:tc>
          <w:tcPr>
            <w:tcW w:w="1800" w:type="dxa"/>
            <w:tcBorders>
              <w:bottom w:val="single" w:sz="4" w:space="0" w:color="000000"/>
            </w:tcBorders>
            <w:shd w:val="clear" w:color="auto" w:fill="D9D9D9" w:themeFill="background1" w:themeFillShade="D9"/>
            <w:vAlign w:val="center"/>
          </w:tcPr>
          <w:p w14:paraId="198C7B9B"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Prostate</w:t>
            </w:r>
          </w:p>
          <w:p w14:paraId="3D6EB1C4"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(n=44)</w:t>
            </w:r>
          </w:p>
        </w:tc>
        <w:tc>
          <w:tcPr>
            <w:tcW w:w="1425" w:type="dxa"/>
            <w:tcBorders>
              <w:bottom w:val="single" w:sz="4" w:space="0" w:color="000000"/>
            </w:tcBorders>
            <w:shd w:val="clear" w:color="auto" w:fill="D9D9D9" w:themeFill="background1" w:themeFillShade="D9"/>
            <w:vAlign w:val="center"/>
          </w:tcPr>
          <w:p w14:paraId="5AA6787B"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Control</w:t>
            </w:r>
          </w:p>
          <w:p w14:paraId="3F68DD14"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(n=47)</w:t>
            </w:r>
          </w:p>
        </w:tc>
      </w:tr>
      <w:tr w:rsidR="00CB7AF6" w:rsidRPr="00CB7AF6" w14:paraId="2702DFF0"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E42BD1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Mean age at enrollment (SD)</w:t>
            </w:r>
          </w:p>
        </w:tc>
        <w:tc>
          <w:tcPr>
            <w:tcW w:w="1530" w:type="dxa"/>
            <w:tcBorders>
              <w:top w:val="nil"/>
              <w:left w:val="single" w:sz="4" w:space="0" w:color="000000"/>
              <w:bottom w:val="single" w:sz="4" w:space="0" w:color="000000"/>
              <w:right w:val="single" w:sz="4" w:space="0" w:color="000000"/>
            </w:tcBorders>
            <w:vAlign w:val="center"/>
          </w:tcPr>
          <w:p w14:paraId="415DE4E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60 (30-79)</w:t>
            </w:r>
          </w:p>
        </w:tc>
        <w:tc>
          <w:tcPr>
            <w:tcW w:w="1620" w:type="dxa"/>
            <w:tcBorders>
              <w:top w:val="nil"/>
              <w:left w:val="single" w:sz="4" w:space="0" w:color="000000"/>
              <w:bottom w:val="single" w:sz="4" w:space="0" w:color="000000"/>
              <w:right w:val="single" w:sz="4" w:space="0" w:color="000000"/>
            </w:tcBorders>
            <w:vAlign w:val="center"/>
          </w:tcPr>
          <w:p w14:paraId="4A22D31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(33-83)</w:t>
            </w:r>
          </w:p>
        </w:tc>
        <w:tc>
          <w:tcPr>
            <w:tcW w:w="1800" w:type="dxa"/>
            <w:tcBorders>
              <w:top w:val="nil"/>
              <w:left w:val="single" w:sz="4" w:space="0" w:color="000000"/>
              <w:bottom w:val="single" w:sz="4" w:space="0" w:color="000000"/>
              <w:right w:val="single" w:sz="4" w:space="0" w:color="000000"/>
            </w:tcBorders>
            <w:vAlign w:val="center"/>
          </w:tcPr>
          <w:p w14:paraId="350A335D"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(46-87)</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63614E3A"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61 (30-78)</w:t>
            </w:r>
          </w:p>
        </w:tc>
      </w:tr>
      <w:tr w:rsidR="00CB7AF6" w:rsidRPr="00CB7AF6" w14:paraId="7A1C9583"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455BE00"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Age groups, N (%)</w:t>
            </w:r>
          </w:p>
        </w:tc>
        <w:tc>
          <w:tcPr>
            <w:tcW w:w="6375" w:type="dxa"/>
            <w:gridSpan w:val="4"/>
            <w:tcBorders>
              <w:top w:val="single" w:sz="4" w:space="0" w:color="000000"/>
              <w:left w:val="single" w:sz="4" w:space="0" w:color="000000"/>
              <w:bottom w:val="single" w:sz="4" w:space="0" w:color="000000"/>
              <w:right w:val="single" w:sz="4" w:space="0" w:color="000000"/>
            </w:tcBorders>
            <w:vAlign w:val="center"/>
          </w:tcPr>
          <w:p w14:paraId="5866C83C"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41789EC9"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A0BC2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≤50</w:t>
            </w:r>
          </w:p>
        </w:tc>
        <w:tc>
          <w:tcPr>
            <w:tcW w:w="1530" w:type="dxa"/>
            <w:tcBorders>
              <w:top w:val="single" w:sz="4" w:space="0" w:color="000000"/>
              <w:left w:val="single" w:sz="4" w:space="0" w:color="000000"/>
              <w:bottom w:val="nil"/>
              <w:right w:val="single" w:sz="4" w:space="0" w:color="000000"/>
            </w:tcBorders>
            <w:vAlign w:val="center"/>
          </w:tcPr>
          <w:p w14:paraId="725DE31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(28.2%)</w:t>
            </w:r>
          </w:p>
        </w:tc>
        <w:tc>
          <w:tcPr>
            <w:tcW w:w="1620" w:type="dxa"/>
            <w:tcBorders>
              <w:top w:val="single" w:sz="4" w:space="0" w:color="000000"/>
              <w:left w:val="single" w:sz="4" w:space="0" w:color="000000"/>
              <w:bottom w:val="nil"/>
              <w:right w:val="single" w:sz="4" w:space="0" w:color="000000"/>
            </w:tcBorders>
            <w:vAlign w:val="center"/>
          </w:tcPr>
          <w:p w14:paraId="16DD4CBC" w14:textId="77777777" w:rsidR="00076AA6" w:rsidRPr="00CB7AF6" w:rsidRDefault="00076AA6" w:rsidP="005E64D9">
            <w:pPr>
              <w:ind w:left="-106" w:right="-105" w:firstLine="106"/>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single" w:sz="4" w:space="0" w:color="000000"/>
              <w:left w:val="single" w:sz="4" w:space="0" w:color="000000"/>
              <w:bottom w:val="nil"/>
              <w:right w:val="single" w:sz="4" w:space="0" w:color="000000"/>
            </w:tcBorders>
            <w:vAlign w:val="center"/>
          </w:tcPr>
          <w:p w14:paraId="42D59373"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(4.5%)</w:t>
            </w:r>
          </w:p>
        </w:tc>
        <w:tc>
          <w:tcPr>
            <w:tcW w:w="1425" w:type="dxa"/>
            <w:tcBorders>
              <w:top w:val="single" w:sz="4" w:space="0" w:color="000000"/>
              <w:left w:val="single" w:sz="4" w:space="0" w:color="000000"/>
              <w:bottom w:val="nil"/>
              <w:right w:val="single" w:sz="4" w:space="0" w:color="000000"/>
            </w:tcBorders>
            <w:shd w:val="clear" w:color="auto" w:fill="auto"/>
            <w:vAlign w:val="center"/>
          </w:tcPr>
          <w:p w14:paraId="168683BD"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(31.9%)</w:t>
            </w:r>
          </w:p>
        </w:tc>
      </w:tr>
      <w:tr w:rsidR="00CB7AF6" w:rsidRPr="00CB7AF6" w14:paraId="2B3E5410"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B70568B"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&gt;50 and ≤60</w:t>
            </w:r>
          </w:p>
        </w:tc>
        <w:tc>
          <w:tcPr>
            <w:tcW w:w="1530" w:type="dxa"/>
            <w:tcBorders>
              <w:top w:val="nil"/>
              <w:left w:val="single" w:sz="4" w:space="0" w:color="000000"/>
              <w:bottom w:val="nil"/>
              <w:right w:val="single" w:sz="4" w:space="0" w:color="000000"/>
            </w:tcBorders>
            <w:vAlign w:val="center"/>
          </w:tcPr>
          <w:p w14:paraId="2FB4DDF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(25.6%)</w:t>
            </w:r>
          </w:p>
        </w:tc>
        <w:tc>
          <w:tcPr>
            <w:tcW w:w="1620" w:type="dxa"/>
            <w:tcBorders>
              <w:top w:val="nil"/>
              <w:left w:val="single" w:sz="4" w:space="0" w:color="000000"/>
              <w:bottom w:val="nil"/>
              <w:right w:val="single" w:sz="4" w:space="0" w:color="000000"/>
            </w:tcBorders>
            <w:vAlign w:val="center"/>
          </w:tcPr>
          <w:p w14:paraId="48B389B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nil"/>
              <w:left w:val="single" w:sz="4" w:space="0" w:color="000000"/>
              <w:bottom w:val="nil"/>
              <w:right w:val="single" w:sz="4" w:space="0" w:color="000000"/>
            </w:tcBorders>
            <w:vAlign w:val="center"/>
          </w:tcPr>
          <w:p w14:paraId="2AB82F6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(22.7%)</w:t>
            </w:r>
          </w:p>
        </w:tc>
        <w:tc>
          <w:tcPr>
            <w:tcW w:w="1425" w:type="dxa"/>
            <w:tcBorders>
              <w:top w:val="nil"/>
              <w:left w:val="single" w:sz="4" w:space="0" w:color="000000"/>
              <w:bottom w:val="nil"/>
              <w:right w:val="single" w:sz="4" w:space="0" w:color="000000"/>
            </w:tcBorders>
            <w:shd w:val="clear" w:color="auto" w:fill="auto"/>
            <w:vAlign w:val="center"/>
          </w:tcPr>
          <w:p w14:paraId="76FEE258"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(17%)</w:t>
            </w:r>
          </w:p>
        </w:tc>
      </w:tr>
      <w:tr w:rsidR="00CB7AF6" w:rsidRPr="00CB7AF6" w14:paraId="59215DD6"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12BBAA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&gt;60 and ≤70</w:t>
            </w:r>
          </w:p>
        </w:tc>
        <w:tc>
          <w:tcPr>
            <w:tcW w:w="1530" w:type="dxa"/>
            <w:tcBorders>
              <w:top w:val="nil"/>
              <w:left w:val="single" w:sz="4" w:space="0" w:color="000000"/>
              <w:bottom w:val="nil"/>
              <w:right w:val="single" w:sz="4" w:space="0" w:color="000000"/>
            </w:tcBorders>
            <w:vAlign w:val="center"/>
          </w:tcPr>
          <w:p w14:paraId="55A4BEDC"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nil"/>
              <w:right w:val="single" w:sz="4" w:space="0" w:color="000000"/>
            </w:tcBorders>
            <w:vAlign w:val="center"/>
          </w:tcPr>
          <w:p w14:paraId="2C3AD31E"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(39%)</w:t>
            </w:r>
          </w:p>
        </w:tc>
        <w:tc>
          <w:tcPr>
            <w:tcW w:w="1800" w:type="dxa"/>
            <w:tcBorders>
              <w:top w:val="nil"/>
              <w:left w:val="single" w:sz="4" w:space="0" w:color="000000"/>
              <w:bottom w:val="nil"/>
              <w:right w:val="single" w:sz="4" w:space="0" w:color="000000"/>
            </w:tcBorders>
            <w:vAlign w:val="center"/>
          </w:tcPr>
          <w:p w14:paraId="67C1ED87"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nil"/>
              <w:right w:val="single" w:sz="4" w:space="0" w:color="000000"/>
            </w:tcBorders>
            <w:shd w:val="clear" w:color="auto" w:fill="auto"/>
            <w:vAlign w:val="center"/>
          </w:tcPr>
          <w:p w14:paraId="15C246C3"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(23.4%)</w:t>
            </w:r>
          </w:p>
        </w:tc>
      </w:tr>
      <w:tr w:rsidR="00CB7AF6" w:rsidRPr="00CB7AF6" w14:paraId="0A60B129"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7019C10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&gt;70</w:t>
            </w:r>
          </w:p>
        </w:tc>
        <w:tc>
          <w:tcPr>
            <w:tcW w:w="1530" w:type="dxa"/>
            <w:tcBorders>
              <w:top w:val="nil"/>
              <w:left w:val="single" w:sz="4" w:space="0" w:color="000000"/>
              <w:bottom w:val="single" w:sz="4" w:space="0" w:color="000000"/>
              <w:right w:val="single" w:sz="4" w:space="0" w:color="000000"/>
            </w:tcBorders>
            <w:vAlign w:val="center"/>
          </w:tcPr>
          <w:p w14:paraId="270EB456"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(7.7%)</w:t>
            </w:r>
          </w:p>
        </w:tc>
        <w:tc>
          <w:tcPr>
            <w:tcW w:w="1620" w:type="dxa"/>
            <w:tcBorders>
              <w:top w:val="nil"/>
              <w:left w:val="single" w:sz="4" w:space="0" w:color="000000"/>
              <w:bottom w:val="single" w:sz="4" w:space="0" w:color="000000"/>
              <w:right w:val="single" w:sz="4" w:space="0" w:color="000000"/>
            </w:tcBorders>
            <w:vAlign w:val="center"/>
          </w:tcPr>
          <w:p w14:paraId="7A2900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(36.6%)</w:t>
            </w:r>
          </w:p>
        </w:tc>
        <w:tc>
          <w:tcPr>
            <w:tcW w:w="1800" w:type="dxa"/>
            <w:tcBorders>
              <w:top w:val="nil"/>
              <w:left w:val="single" w:sz="4" w:space="0" w:color="000000"/>
              <w:bottom w:val="single" w:sz="4" w:space="0" w:color="000000"/>
              <w:right w:val="single" w:sz="4" w:space="0" w:color="000000"/>
            </w:tcBorders>
            <w:vAlign w:val="center"/>
          </w:tcPr>
          <w:p w14:paraId="120D2C2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1E6456BF"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(27.7%)</w:t>
            </w:r>
          </w:p>
        </w:tc>
      </w:tr>
      <w:tr w:rsidR="00CB7AF6" w:rsidRPr="00CB7AF6" w14:paraId="3BB54066"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A79283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Gender, N (%)</w:t>
            </w:r>
          </w:p>
        </w:tc>
        <w:tc>
          <w:tcPr>
            <w:tcW w:w="1530" w:type="dxa"/>
            <w:vMerge w:val="restart"/>
            <w:tcBorders>
              <w:top w:val="single" w:sz="4" w:space="0" w:color="000000"/>
              <w:left w:val="single" w:sz="4" w:space="0" w:color="000000"/>
              <w:right w:val="single" w:sz="4" w:space="0" w:color="000000"/>
            </w:tcBorders>
            <w:vAlign w:val="center"/>
          </w:tcPr>
          <w:p w14:paraId="5508BA45"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620" w:type="dxa"/>
            <w:vMerge w:val="restart"/>
            <w:tcBorders>
              <w:top w:val="single" w:sz="4" w:space="0" w:color="000000"/>
              <w:left w:val="single" w:sz="4" w:space="0" w:color="000000"/>
              <w:right w:val="single" w:sz="4" w:space="0" w:color="000000"/>
            </w:tcBorders>
            <w:vAlign w:val="center"/>
          </w:tcPr>
          <w:p w14:paraId="4ADEBF4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vMerge w:val="restart"/>
            <w:tcBorders>
              <w:top w:val="single" w:sz="4" w:space="0" w:color="000000"/>
              <w:left w:val="single" w:sz="4" w:space="0" w:color="000000"/>
              <w:right w:val="single" w:sz="4" w:space="0" w:color="000000"/>
            </w:tcBorders>
            <w:vAlign w:val="center"/>
          </w:tcPr>
          <w:p w14:paraId="5E5E1629"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val="restart"/>
            <w:tcBorders>
              <w:top w:val="single" w:sz="4" w:space="0" w:color="000000"/>
              <w:left w:val="single" w:sz="4" w:space="0" w:color="000000"/>
              <w:right w:val="single" w:sz="4" w:space="0" w:color="000000"/>
            </w:tcBorders>
            <w:shd w:val="clear" w:color="auto" w:fill="auto"/>
            <w:vAlign w:val="center"/>
          </w:tcPr>
          <w:p w14:paraId="5A850247"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23 (48.9%)</w:t>
            </w:r>
          </w:p>
        </w:tc>
      </w:tr>
      <w:tr w:rsidR="00CB7AF6" w:rsidRPr="00CB7AF6" w14:paraId="7D5EE922" w14:textId="77777777" w:rsidTr="005E64D9">
        <w:trPr>
          <w:trHeight w:val="40"/>
        </w:trPr>
        <w:tc>
          <w:tcPr>
            <w:tcW w:w="3900" w:type="dxa"/>
            <w:tcBorders>
              <w:top w:val="nil"/>
              <w:left w:val="single" w:sz="4" w:space="0" w:color="000000"/>
              <w:bottom w:val="single" w:sz="4" w:space="0" w:color="000000"/>
              <w:right w:val="single" w:sz="4" w:space="0" w:color="000000"/>
            </w:tcBorders>
            <w:shd w:val="clear" w:color="auto" w:fill="auto"/>
            <w:vAlign w:val="center"/>
          </w:tcPr>
          <w:p w14:paraId="3374646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Male</w:t>
            </w:r>
          </w:p>
        </w:tc>
        <w:tc>
          <w:tcPr>
            <w:tcW w:w="1530" w:type="dxa"/>
            <w:vMerge/>
            <w:tcBorders>
              <w:top w:val="single" w:sz="4" w:space="0" w:color="000000"/>
              <w:left w:val="single" w:sz="4" w:space="0" w:color="000000"/>
              <w:right w:val="single" w:sz="4" w:space="0" w:color="000000"/>
            </w:tcBorders>
            <w:vAlign w:val="center"/>
          </w:tcPr>
          <w:p w14:paraId="133C3A4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vMerge/>
            <w:tcBorders>
              <w:top w:val="single" w:sz="4" w:space="0" w:color="000000"/>
              <w:left w:val="single" w:sz="4" w:space="0" w:color="000000"/>
              <w:right w:val="single" w:sz="4" w:space="0" w:color="000000"/>
            </w:tcBorders>
            <w:vAlign w:val="center"/>
          </w:tcPr>
          <w:p w14:paraId="0894897E"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vMerge/>
            <w:tcBorders>
              <w:top w:val="single" w:sz="4" w:space="0" w:color="000000"/>
              <w:left w:val="single" w:sz="4" w:space="0" w:color="000000"/>
              <w:right w:val="single" w:sz="4" w:space="0" w:color="000000"/>
            </w:tcBorders>
            <w:vAlign w:val="center"/>
          </w:tcPr>
          <w:p w14:paraId="456B562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left w:val="single" w:sz="4" w:space="0" w:color="000000"/>
              <w:right w:val="single" w:sz="4" w:space="0" w:color="000000"/>
            </w:tcBorders>
            <w:shd w:val="clear" w:color="auto" w:fill="auto"/>
            <w:vAlign w:val="center"/>
          </w:tcPr>
          <w:p w14:paraId="41D4020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5A00AAB" w14:textId="77777777" w:rsidTr="005E64D9">
        <w:trPr>
          <w:trHeight w:val="20"/>
        </w:trPr>
        <w:tc>
          <w:tcPr>
            <w:tcW w:w="3900" w:type="dxa"/>
            <w:tcBorders>
              <w:top w:val="single" w:sz="4" w:space="0" w:color="000000"/>
              <w:bottom w:val="single" w:sz="4" w:space="0" w:color="000000"/>
            </w:tcBorders>
            <w:shd w:val="clear" w:color="auto" w:fill="auto"/>
            <w:vAlign w:val="center"/>
          </w:tcPr>
          <w:p w14:paraId="3D22C3B3"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chemotherapy, any setting, N (%)</w:t>
            </w:r>
          </w:p>
        </w:tc>
        <w:tc>
          <w:tcPr>
            <w:tcW w:w="1530" w:type="dxa"/>
            <w:tcBorders>
              <w:top w:val="single" w:sz="4" w:space="0" w:color="000000"/>
              <w:bottom w:val="single" w:sz="4" w:space="0" w:color="000000"/>
            </w:tcBorders>
            <w:vAlign w:val="center"/>
          </w:tcPr>
          <w:p w14:paraId="79BA77B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1620" w:type="dxa"/>
            <w:tcBorders>
              <w:top w:val="single" w:sz="4" w:space="0" w:color="000000"/>
              <w:bottom w:val="single" w:sz="4" w:space="0" w:color="000000"/>
            </w:tcBorders>
            <w:vAlign w:val="center"/>
          </w:tcPr>
          <w:p w14:paraId="01900246"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(29.3%)</w:t>
            </w:r>
          </w:p>
        </w:tc>
        <w:tc>
          <w:tcPr>
            <w:tcW w:w="1800" w:type="dxa"/>
            <w:tcBorders>
              <w:top w:val="single" w:sz="4" w:space="0" w:color="000000"/>
              <w:bottom w:val="single" w:sz="4" w:space="0" w:color="000000"/>
            </w:tcBorders>
            <w:vAlign w:val="center"/>
          </w:tcPr>
          <w:p w14:paraId="0CB3F9E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val="restart"/>
            <w:tcBorders>
              <w:top w:val="single" w:sz="4" w:space="0" w:color="000000"/>
            </w:tcBorders>
            <w:shd w:val="clear" w:color="auto" w:fill="D9D9D9"/>
            <w:vAlign w:val="center"/>
          </w:tcPr>
          <w:p w14:paraId="6F867E16"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3E2B63F7" w14:textId="77777777" w:rsidTr="005E64D9">
        <w:trPr>
          <w:trHeight w:val="20"/>
        </w:trPr>
        <w:tc>
          <w:tcPr>
            <w:tcW w:w="3900" w:type="dxa"/>
            <w:tcBorders>
              <w:bottom w:val="single" w:sz="4" w:space="0" w:color="000000"/>
            </w:tcBorders>
            <w:shd w:val="clear" w:color="auto" w:fill="auto"/>
            <w:vAlign w:val="center"/>
          </w:tcPr>
          <w:p w14:paraId="37C5F6F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radiotherapy, any setting, N (%)</w:t>
            </w:r>
          </w:p>
        </w:tc>
        <w:tc>
          <w:tcPr>
            <w:tcW w:w="1530" w:type="dxa"/>
            <w:tcBorders>
              <w:bottom w:val="single" w:sz="4" w:space="0" w:color="000000"/>
            </w:tcBorders>
            <w:vAlign w:val="center"/>
          </w:tcPr>
          <w:p w14:paraId="409F7DE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24 (61.5%)</w:t>
            </w:r>
          </w:p>
        </w:tc>
        <w:tc>
          <w:tcPr>
            <w:tcW w:w="1620" w:type="dxa"/>
            <w:tcBorders>
              <w:bottom w:val="single" w:sz="4" w:space="0" w:color="000000"/>
            </w:tcBorders>
            <w:vAlign w:val="center"/>
          </w:tcPr>
          <w:p w14:paraId="41AEC909"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7 (17.1%)</w:t>
            </w:r>
          </w:p>
        </w:tc>
        <w:tc>
          <w:tcPr>
            <w:tcW w:w="1800" w:type="dxa"/>
            <w:tcBorders>
              <w:bottom w:val="single" w:sz="4" w:space="0" w:color="000000"/>
            </w:tcBorders>
            <w:vAlign w:val="center"/>
          </w:tcPr>
          <w:p w14:paraId="6963333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37 (84.1%)</w:t>
            </w:r>
          </w:p>
        </w:tc>
        <w:tc>
          <w:tcPr>
            <w:tcW w:w="1425" w:type="dxa"/>
            <w:vMerge/>
            <w:tcBorders>
              <w:top w:val="single" w:sz="4" w:space="0" w:color="000000"/>
            </w:tcBorders>
            <w:shd w:val="clear" w:color="auto" w:fill="D9D9D9"/>
            <w:vAlign w:val="center"/>
          </w:tcPr>
          <w:p w14:paraId="1DB1844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A6178F1"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21A6D6F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Lines of therapies in metastatic setting, N (%)</w:t>
            </w:r>
          </w:p>
        </w:tc>
        <w:tc>
          <w:tcPr>
            <w:tcW w:w="4950" w:type="dxa"/>
            <w:gridSpan w:val="3"/>
            <w:tcBorders>
              <w:top w:val="single" w:sz="4" w:space="0" w:color="000000"/>
              <w:left w:val="single" w:sz="4" w:space="0" w:color="000000"/>
              <w:bottom w:val="single" w:sz="4" w:space="0" w:color="000000"/>
            </w:tcBorders>
            <w:vAlign w:val="center"/>
          </w:tcPr>
          <w:p w14:paraId="1891B293"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87C7A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0A5F2E"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86983B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530" w:type="dxa"/>
            <w:tcBorders>
              <w:top w:val="single" w:sz="4" w:space="0" w:color="000000"/>
              <w:left w:val="single" w:sz="4" w:space="0" w:color="000000"/>
              <w:bottom w:val="nil"/>
              <w:right w:val="single" w:sz="4" w:space="0" w:color="000000"/>
            </w:tcBorders>
            <w:vAlign w:val="center"/>
          </w:tcPr>
          <w:p w14:paraId="22EE552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20 (51.3%)</w:t>
            </w:r>
          </w:p>
        </w:tc>
        <w:tc>
          <w:tcPr>
            <w:tcW w:w="1620" w:type="dxa"/>
            <w:tcBorders>
              <w:top w:val="single" w:sz="4" w:space="0" w:color="000000"/>
              <w:left w:val="single" w:sz="4" w:space="0" w:color="000000"/>
              <w:bottom w:val="nil"/>
              <w:right w:val="single" w:sz="4" w:space="0" w:color="000000"/>
            </w:tcBorders>
            <w:vAlign w:val="center"/>
          </w:tcPr>
          <w:p w14:paraId="2C466F7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25 (61%)</w:t>
            </w:r>
          </w:p>
        </w:tc>
        <w:tc>
          <w:tcPr>
            <w:tcW w:w="1800" w:type="dxa"/>
            <w:tcBorders>
              <w:top w:val="single" w:sz="4" w:space="0" w:color="000000"/>
              <w:left w:val="single" w:sz="4" w:space="0" w:color="000000"/>
              <w:bottom w:val="nil"/>
            </w:tcBorders>
            <w:vAlign w:val="center"/>
          </w:tcPr>
          <w:p w14:paraId="252E48E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tcBorders>
              <w:top w:val="single" w:sz="4" w:space="0" w:color="000000"/>
            </w:tcBorders>
            <w:shd w:val="clear" w:color="auto" w:fill="D9D9D9"/>
            <w:vAlign w:val="center"/>
          </w:tcPr>
          <w:p w14:paraId="7BB05D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0CFFA6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00F231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530" w:type="dxa"/>
            <w:tcBorders>
              <w:top w:val="nil"/>
              <w:left w:val="single" w:sz="4" w:space="0" w:color="000000"/>
              <w:bottom w:val="nil"/>
              <w:right w:val="single" w:sz="4" w:space="0" w:color="000000"/>
            </w:tcBorders>
            <w:vAlign w:val="center"/>
          </w:tcPr>
          <w:p w14:paraId="66512C5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531F1DA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(22%)</w:t>
            </w:r>
          </w:p>
        </w:tc>
        <w:tc>
          <w:tcPr>
            <w:tcW w:w="1800" w:type="dxa"/>
            <w:tcBorders>
              <w:top w:val="nil"/>
              <w:left w:val="single" w:sz="4" w:space="0" w:color="000000"/>
              <w:bottom w:val="nil"/>
            </w:tcBorders>
            <w:vAlign w:val="center"/>
          </w:tcPr>
          <w:p w14:paraId="6BC0CA3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(31.8%)</w:t>
            </w:r>
          </w:p>
        </w:tc>
        <w:tc>
          <w:tcPr>
            <w:tcW w:w="1425" w:type="dxa"/>
            <w:vMerge/>
            <w:tcBorders>
              <w:top w:val="single" w:sz="4" w:space="0" w:color="000000"/>
            </w:tcBorders>
            <w:shd w:val="clear" w:color="auto" w:fill="D9D9D9"/>
            <w:vAlign w:val="center"/>
          </w:tcPr>
          <w:p w14:paraId="5E1A44D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E91502A"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C5CC0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2</w:t>
            </w:r>
          </w:p>
        </w:tc>
        <w:tc>
          <w:tcPr>
            <w:tcW w:w="1530" w:type="dxa"/>
            <w:tcBorders>
              <w:top w:val="nil"/>
              <w:left w:val="single" w:sz="4" w:space="0" w:color="000000"/>
              <w:bottom w:val="nil"/>
              <w:right w:val="single" w:sz="4" w:space="0" w:color="000000"/>
            </w:tcBorders>
            <w:vAlign w:val="center"/>
          </w:tcPr>
          <w:p w14:paraId="00322D5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2002774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tcBorders>
              <w:top w:val="nil"/>
              <w:left w:val="single" w:sz="4" w:space="0" w:color="000000"/>
              <w:bottom w:val="nil"/>
            </w:tcBorders>
            <w:vAlign w:val="center"/>
          </w:tcPr>
          <w:p w14:paraId="19A62D9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172EEEF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43F3AC6"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27BD597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≥3</w:t>
            </w:r>
          </w:p>
        </w:tc>
        <w:tc>
          <w:tcPr>
            <w:tcW w:w="1530" w:type="dxa"/>
            <w:tcBorders>
              <w:top w:val="nil"/>
              <w:left w:val="single" w:sz="4" w:space="0" w:color="000000"/>
              <w:bottom w:val="single" w:sz="4" w:space="0" w:color="000000"/>
              <w:right w:val="single" w:sz="4" w:space="0" w:color="000000"/>
            </w:tcBorders>
            <w:vAlign w:val="center"/>
          </w:tcPr>
          <w:p w14:paraId="261CF30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single" w:sz="4" w:space="0" w:color="000000"/>
              <w:right w:val="single" w:sz="4" w:space="0" w:color="000000"/>
            </w:tcBorders>
            <w:vAlign w:val="center"/>
          </w:tcPr>
          <w:p w14:paraId="3FA44F7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(9.6%)</w:t>
            </w:r>
          </w:p>
        </w:tc>
        <w:tc>
          <w:tcPr>
            <w:tcW w:w="1800" w:type="dxa"/>
            <w:tcBorders>
              <w:top w:val="nil"/>
              <w:left w:val="single" w:sz="4" w:space="0" w:color="000000"/>
              <w:bottom w:val="single" w:sz="4" w:space="0" w:color="000000"/>
            </w:tcBorders>
            <w:vAlign w:val="center"/>
          </w:tcPr>
          <w:p w14:paraId="1D89BF6F"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4881BD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8485C55" w14:textId="77777777" w:rsidTr="005E64D9">
        <w:trPr>
          <w:trHeight w:val="20"/>
        </w:trPr>
        <w:tc>
          <w:tcPr>
            <w:tcW w:w="3900" w:type="dxa"/>
            <w:tcBorders>
              <w:top w:val="single" w:sz="4" w:space="0" w:color="000000"/>
              <w:bottom w:val="nil"/>
            </w:tcBorders>
            <w:shd w:val="clear" w:color="auto" w:fill="auto"/>
            <w:vAlign w:val="center"/>
          </w:tcPr>
          <w:p w14:paraId="78BE929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Tumor tissue underwent sequencing, N (%)</w:t>
            </w:r>
          </w:p>
        </w:tc>
        <w:tc>
          <w:tcPr>
            <w:tcW w:w="4950" w:type="dxa"/>
            <w:gridSpan w:val="3"/>
            <w:tcBorders>
              <w:top w:val="single" w:sz="4" w:space="0" w:color="000000"/>
              <w:bottom w:val="single" w:sz="4" w:space="0" w:color="000000"/>
            </w:tcBorders>
          </w:tcPr>
          <w:p w14:paraId="420ADB2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5869D2B"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454037E" w14:textId="77777777" w:rsidTr="005E64D9">
        <w:trPr>
          <w:trHeight w:val="20"/>
        </w:trPr>
        <w:tc>
          <w:tcPr>
            <w:tcW w:w="3900" w:type="dxa"/>
            <w:tcBorders>
              <w:top w:val="nil"/>
              <w:bottom w:val="nil"/>
            </w:tcBorders>
            <w:shd w:val="clear" w:color="auto" w:fill="auto"/>
            <w:vAlign w:val="center"/>
          </w:tcPr>
          <w:p w14:paraId="5B0AD6F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Metastatic</w:t>
            </w:r>
          </w:p>
        </w:tc>
        <w:tc>
          <w:tcPr>
            <w:tcW w:w="1530" w:type="dxa"/>
            <w:tcBorders>
              <w:top w:val="single" w:sz="4" w:space="0" w:color="000000"/>
              <w:bottom w:val="nil"/>
            </w:tcBorders>
            <w:vAlign w:val="center"/>
          </w:tcPr>
          <w:p w14:paraId="49E56A0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35 (89.7%)</w:t>
            </w:r>
          </w:p>
        </w:tc>
        <w:tc>
          <w:tcPr>
            <w:tcW w:w="1620" w:type="dxa"/>
            <w:tcBorders>
              <w:top w:val="single" w:sz="4" w:space="0" w:color="000000"/>
              <w:bottom w:val="nil"/>
            </w:tcBorders>
            <w:vAlign w:val="center"/>
          </w:tcPr>
          <w:p w14:paraId="0121F73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28 (63.3%)</w:t>
            </w:r>
          </w:p>
        </w:tc>
        <w:tc>
          <w:tcPr>
            <w:tcW w:w="1800" w:type="dxa"/>
            <w:tcBorders>
              <w:top w:val="single" w:sz="4" w:space="0" w:color="000000"/>
              <w:bottom w:val="nil"/>
            </w:tcBorders>
            <w:vAlign w:val="center"/>
          </w:tcPr>
          <w:p w14:paraId="0F1512C8"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tcBorders>
              <w:top w:val="single" w:sz="4" w:space="0" w:color="000000"/>
            </w:tcBorders>
            <w:shd w:val="clear" w:color="auto" w:fill="D9D9D9"/>
            <w:vAlign w:val="center"/>
          </w:tcPr>
          <w:p w14:paraId="367E3F6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8E1C8B3" w14:textId="77777777" w:rsidTr="005E64D9">
        <w:trPr>
          <w:trHeight w:val="20"/>
        </w:trPr>
        <w:tc>
          <w:tcPr>
            <w:tcW w:w="3900" w:type="dxa"/>
            <w:tcBorders>
              <w:top w:val="nil"/>
              <w:bottom w:val="single" w:sz="4" w:space="0" w:color="000000"/>
            </w:tcBorders>
            <w:shd w:val="clear" w:color="auto" w:fill="auto"/>
            <w:vAlign w:val="center"/>
          </w:tcPr>
          <w:p w14:paraId="4616AE1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Primary</w:t>
            </w:r>
          </w:p>
        </w:tc>
        <w:tc>
          <w:tcPr>
            <w:tcW w:w="1530" w:type="dxa"/>
            <w:tcBorders>
              <w:top w:val="nil"/>
              <w:bottom w:val="single" w:sz="4" w:space="0" w:color="000000"/>
            </w:tcBorders>
            <w:vAlign w:val="center"/>
          </w:tcPr>
          <w:p w14:paraId="6F22C1B0"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(10.3%)</w:t>
            </w:r>
          </w:p>
        </w:tc>
        <w:tc>
          <w:tcPr>
            <w:tcW w:w="1620" w:type="dxa"/>
            <w:tcBorders>
              <w:top w:val="nil"/>
              <w:bottom w:val="single" w:sz="4" w:space="0" w:color="000000"/>
            </w:tcBorders>
            <w:vAlign w:val="center"/>
          </w:tcPr>
          <w:p w14:paraId="236D626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tcBorders>
              <w:top w:val="nil"/>
              <w:bottom w:val="single" w:sz="4" w:space="0" w:color="000000"/>
            </w:tcBorders>
            <w:vAlign w:val="center"/>
          </w:tcPr>
          <w:p w14:paraId="36646E1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425" w:type="dxa"/>
            <w:vMerge/>
            <w:tcBorders>
              <w:top w:val="single" w:sz="4" w:space="0" w:color="000000"/>
            </w:tcBorders>
            <w:shd w:val="clear" w:color="auto" w:fill="D9D9D9"/>
            <w:vAlign w:val="center"/>
          </w:tcPr>
          <w:p w14:paraId="45DF76E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D9C7FE" w14:textId="77777777" w:rsidTr="005E64D9">
        <w:trPr>
          <w:trHeight w:val="20"/>
        </w:trPr>
        <w:tc>
          <w:tcPr>
            <w:tcW w:w="3900" w:type="dxa"/>
            <w:tcBorders>
              <w:top w:val="nil"/>
              <w:bottom w:val="nil"/>
            </w:tcBorders>
            <w:shd w:val="clear" w:color="auto" w:fill="auto"/>
            <w:vAlign w:val="center"/>
          </w:tcPr>
          <w:p w14:paraId="78DD3EC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Overall stage at diagnosis, N (%)</w:t>
            </w:r>
          </w:p>
        </w:tc>
        <w:tc>
          <w:tcPr>
            <w:tcW w:w="4950" w:type="dxa"/>
            <w:gridSpan w:val="3"/>
            <w:tcBorders>
              <w:top w:val="nil"/>
              <w:bottom w:val="single" w:sz="4" w:space="0" w:color="000000"/>
            </w:tcBorders>
          </w:tcPr>
          <w:p w14:paraId="5ABDA078"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7C20F8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DAEEB83" w14:textId="77777777" w:rsidTr="005E64D9">
        <w:trPr>
          <w:trHeight w:val="20"/>
        </w:trPr>
        <w:tc>
          <w:tcPr>
            <w:tcW w:w="3900" w:type="dxa"/>
            <w:tcBorders>
              <w:top w:val="nil"/>
              <w:bottom w:val="nil"/>
            </w:tcBorders>
            <w:shd w:val="clear" w:color="auto" w:fill="auto"/>
            <w:vAlign w:val="center"/>
          </w:tcPr>
          <w:p w14:paraId="7FDA25F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w:t>
            </w:r>
          </w:p>
        </w:tc>
        <w:tc>
          <w:tcPr>
            <w:tcW w:w="1530" w:type="dxa"/>
            <w:tcBorders>
              <w:top w:val="single" w:sz="4" w:space="0" w:color="000000"/>
              <w:bottom w:val="nil"/>
            </w:tcBorders>
            <w:vAlign w:val="center"/>
          </w:tcPr>
          <w:p w14:paraId="6EEFC55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(23.1%)</w:t>
            </w:r>
          </w:p>
        </w:tc>
        <w:tc>
          <w:tcPr>
            <w:tcW w:w="1620" w:type="dxa"/>
            <w:tcBorders>
              <w:top w:val="single" w:sz="4" w:space="0" w:color="000000"/>
              <w:bottom w:val="nil"/>
            </w:tcBorders>
            <w:vAlign w:val="center"/>
          </w:tcPr>
          <w:p w14:paraId="7F721BB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800" w:type="dxa"/>
            <w:tcBorders>
              <w:top w:val="single" w:sz="4" w:space="0" w:color="000000"/>
              <w:bottom w:val="nil"/>
            </w:tcBorders>
            <w:vAlign w:val="center"/>
          </w:tcPr>
          <w:p w14:paraId="579EA448"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C1145C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CAE665" w14:textId="77777777" w:rsidTr="005E64D9">
        <w:trPr>
          <w:trHeight w:val="20"/>
        </w:trPr>
        <w:tc>
          <w:tcPr>
            <w:tcW w:w="3900" w:type="dxa"/>
            <w:tcBorders>
              <w:top w:val="nil"/>
              <w:bottom w:val="nil"/>
            </w:tcBorders>
            <w:shd w:val="clear" w:color="auto" w:fill="auto"/>
            <w:vAlign w:val="center"/>
          </w:tcPr>
          <w:p w14:paraId="7A8DE31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w:t>
            </w:r>
          </w:p>
        </w:tc>
        <w:tc>
          <w:tcPr>
            <w:tcW w:w="1530" w:type="dxa"/>
            <w:tcBorders>
              <w:top w:val="nil"/>
              <w:bottom w:val="nil"/>
            </w:tcBorders>
            <w:vAlign w:val="center"/>
          </w:tcPr>
          <w:p w14:paraId="304EF0A2"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5F723E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3CDC870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3344F1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0242100" w14:textId="77777777" w:rsidTr="005E64D9">
        <w:trPr>
          <w:trHeight w:val="20"/>
        </w:trPr>
        <w:tc>
          <w:tcPr>
            <w:tcW w:w="3900" w:type="dxa"/>
            <w:tcBorders>
              <w:top w:val="nil"/>
              <w:bottom w:val="nil"/>
            </w:tcBorders>
            <w:shd w:val="clear" w:color="auto" w:fill="auto"/>
            <w:vAlign w:val="center"/>
          </w:tcPr>
          <w:p w14:paraId="5AF57DA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III</w:t>
            </w:r>
          </w:p>
        </w:tc>
        <w:tc>
          <w:tcPr>
            <w:tcW w:w="1530" w:type="dxa"/>
            <w:tcBorders>
              <w:top w:val="nil"/>
              <w:bottom w:val="nil"/>
            </w:tcBorders>
            <w:vAlign w:val="center"/>
          </w:tcPr>
          <w:p w14:paraId="16E1EB5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740D947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48054D61"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0E766C44"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9EAA5CF" w14:textId="77777777" w:rsidTr="005E64D9">
        <w:trPr>
          <w:trHeight w:val="20"/>
        </w:trPr>
        <w:tc>
          <w:tcPr>
            <w:tcW w:w="3900" w:type="dxa"/>
            <w:tcBorders>
              <w:top w:val="nil"/>
              <w:bottom w:val="single" w:sz="4" w:space="0" w:color="000000"/>
            </w:tcBorders>
            <w:shd w:val="clear" w:color="auto" w:fill="auto"/>
            <w:vAlign w:val="center"/>
          </w:tcPr>
          <w:p w14:paraId="3512F4F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IV</w:t>
            </w:r>
          </w:p>
        </w:tc>
        <w:tc>
          <w:tcPr>
            <w:tcW w:w="1530" w:type="dxa"/>
            <w:tcBorders>
              <w:top w:val="nil"/>
              <w:bottom w:val="single" w:sz="4" w:space="0" w:color="000000"/>
            </w:tcBorders>
            <w:vAlign w:val="center"/>
          </w:tcPr>
          <w:p w14:paraId="334C53D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(35.9%)</w:t>
            </w:r>
          </w:p>
        </w:tc>
        <w:tc>
          <w:tcPr>
            <w:tcW w:w="1620" w:type="dxa"/>
            <w:tcBorders>
              <w:top w:val="nil"/>
              <w:bottom w:val="single" w:sz="4" w:space="0" w:color="000000"/>
            </w:tcBorders>
            <w:vAlign w:val="center"/>
          </w:tcPr>
          <w:p w14:paraId="123A1E9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40</w:t>
            </w:r>
          </w:p>
        </w:tc>
        <w:tc>
          <w:tcPr>
            <w:tcW w:w="1800" w:type="dxa"/>
            <w:tcBorders>
              <w:top w:val="nil"/>
              <w:bottom w:val="single" w:sz="4" w:space="0" w:color="000000"/>
            </w:tcBorders>
            <w:vAlign w:val="center"/>
          </w:tcPr>
          <w:p w14:paraId="5AB4C13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364B7C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AE1E091" w14:textId="77777777" w:rsidTr="005E64D9">
        <w:trPr>
          <w:trHeight w:val="20"/>
        </w:trPr>
        <w:tc>
          <w:tcPr>
            <w:tcW w:w="3900" w:type="dxa"/>
            <w:tcBorders>
              <w:bottom w:val="nil"/>
            </w:tcBorders>
            <w:shd w:val="clear" w:color="auto" w:fill="auto"/>
            <w:vAlign w:val="center"/>
          </w:tcPr>
          <w:p w14:paraId="29E7B43E"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receptor status, N (%)</w:t>
            </w:r>
          </w:p>
        </w:tc>
        <w:tc>
          <w:tcPr>
            <w:tcW w:w="4950" w:type="dxa"/>
            <w:gridSpan w:val="3"/>
            <w:tcBorders>
              <w:bottom w:val="single" w:sz="4" w:space="0" w:color="000000"/>
            </w:tcBorders>
          </w:tcPr>
          <w:p w14:paraId="38FA714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AD8D1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369952F" w14:textId="77777777" w:rsidTr="005E64D9">
        <w:trPr>
          <w:trHeight w:val="20"/>
        </w:trPr>
        <w:tc>
          <w:tcPr>
            <w:tcW w:w="3900" w:type="dxa"/>
            <w:tcBorders>
              <w:top w:val="nil"/>
              <w:bottom w:val="nil"/>
            </w:tcBorders>
            <w:shd w:val="clear" w:color="auto" w:fill="auto"/>
            <w:vAlign w:val="center"/>
          </w:tcPr>
          <w:p w14:paraId="76710F0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HR+/HER2-</w:t>
            </w:r>
          </w:p>
        </w:tc>
        <w:tc>
          <w:tcPr>
            <w:tcW w:w="1530" w:type="dxa"/>
            <w:tcBorders>
              <w:top w:val="nil"/>
              <w:bottom w:val="nil"/>
            </w:tcBorders>
            <w:vAlign w:val="center"/>
          </w:tcPr>
          <w:p w14:paraId="6A5ACFE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3420" w:type="dxa"/>
            <w:gridSpan w:val="2"/>
            <w:vMerge w:val="restart"/>
            <w:shd w:val="clear" w:color="auto" w:fill="D9D9D9"/>
            <w:vAlign w:val="center"/>
          </w:tcPr>
          <w:p w14:paraId="38E749C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C0553B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67D6C25" w14:textId="77777777" w:rsidTr="005E64D9">
        <w:trPr>
          <w:trHeight w:val="20"/>
        </w:trPr>
        <w:tc>
          <w:tcPr>
            <w:tcW w:w="3900" w:type="dxa"/>
            <w:tcBorders>
              <w:top w:val="nil"/>
              <w:bottom w:val="nil"/>
            </w:tcBorders>
            <w:shd w:val="clear" w:color="auto" w:fill="auto"/>
            <w:vAlign w:val="center"/>
          </w:tcPr>
          <w:p w14:paraId="548CEFA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HER2+</w:t>
            </w:r>
          </w:p>
        </w:tc>
        <w:tc>
          <w:tcPr>
            <w:tcW w:w="1530" w:type="dxa"/>
            <w:tcBorders>
              <w:top w:val="nil"/>
              <w:bottom w:val="nil"/>
            </w:tcBorders>
            <w:vAlign w:val="center"/>
          </w:tcPr>
          <w:p w14:paraId="3DD2FA17"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shd w:val="clear" w:color="auto" w:fill="D9D9D9"/>
            <w:vAlign w:val="center"/>
          </w:tcPr>
          <w:p w14:paraId="61D11A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DE21CF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30AEEBC" w14:textId="77777777" w:rsidTr="005E64D9">
        <w:trPr>
          <w:trHeight w:val="20"/>
        </w:trPr>
        <w:tc>
          <w:tcPr>
            <w:tcW w:w="3900" w:type="dxa"/>
            <w:tcBorders>
              <w:top w:val="nil"/>
              <w:bottom w:val="single" w:sz="4" w:space="0" w:color="000000"/>
            </w:tcBorders>
            <w:shd w:val="clear" w:color="auto" w:fill="auto"/>
            <w:vAlign w:val="center"/>
          </w:tcPr>
          <w:p w14:paraId="24AAA76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Triple Negative</w:t>
            </w:r>
          </w:p>
        </w:tc>
        <w:tc>
          <w:tcPr>
            <w:tcW w:w="1530" w:type="dxa"/>
            <w:tcBorders>
              <w:top w:val="nil"/>
              <w:bottom w:val="single" w:sz="4" w:space="0" w:color="000000"/>
            </w:tcBorders>
            <w:vAlign w:val="center"/>
          </w:tcPr>
          <w:p w14:paraId="41E5CE3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3420" w:type="dxa"/>
            <w:gridSpan w:val="2"/>
            <w:vMerge/>
            <w:shd w:val="clear" w:color="auto" w:fill="D9D9D9"/>
            <w:vAlign w:val="center"/>
          </w:tcPr>
          <w:p w14:paraId="2825417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84C52A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D388E48"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57592FD"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histology, N (%)</w:t>
            </w:r>
          </w:p>
        </w:tc>
        <w:tc>
          <w:tcPr>
            <w:tcW w:w="4950" w:type="dxa"/>
            <w:gridSpan w:val="3"/>
            <w:tcBorders>
              <w:top w:val="single" w:sz="4" w:space="0" w:color="000000"/>
              <w:left w:val="single" w:sz="4" w:space="0" w:color="000000"/>
              <w:bottom w:val="single" w:sz="4" w:space="0" w:color="000000"/>
            </w:tcBorders>
            <w:vAlign w:val="center"/>
          </w:tcPr>
          <w:p w14:paraId="7A94D4F0"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ABA04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50AC97"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DB7138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IDC</w:t>
            </w:r>
          </w:p>
        </w:tc>
        <w:tc>
          <w:tcPr>
            <w:tcW w:w="1530" w:type="dxa"/>
            <w:tcBorders>
              <w:top w:val="single" w:sz="4" w:space="0" w:color="000000"/>
              <w:left w:val="single" w:sz="4" w:space="0" w:color="000000"/>
              <w:bottom w:val="nil"/>
              <w:right w:val="single" w:sz="4" w:space="0" w:color="000000"/>
            </w:tcBorders>
            <w:vAlign w:val="center"/>
          </w:tcPr>
          <w:p w14:paraId="03761FA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32 (82.1%)</w:t>
            </w:r>
          </w:p>
        </w:tc>
        <w:tc>
          <w:tcPr>
            <w:tcW w:w="3420" w:type="dxa"/>
            <w:gridSpan w:val="2"/>
            <w:vMerge w:val="restart"/>
            <w:tcBorders>
              <w:top w:val="single" w:sz="4" w:space="0" w:color="000000"/>
              <w:left w:val="single" w:sz="4" w:space="0" w:color="000000"/>
            </w:tcBorders>
            <w:shd w:val="clear" w:color="auto" w:fill="D9D9D9"/>
            <w:vAlign w:val="center"/>
          </w:tcPr>
          <w:p w14:paraId="65A9272D"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550DD90"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3C54E4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73F9D7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ILC</w:t>
            </w:r>
          </w:p>
        </w:tc>
        <w:tc>
          <w:tcPr>
            <w:tcW w:w="1530" w:type="dxa"/>
            <w:tcBorders>
              <w:top w:val="nil"/>
              <w:left w:val="single" w:sz="4" w:space="0" w:color="000000"/>
              <w:bottom w:val="nil"/>
              <w:right w:val="single" w:sz="4" w:space="0" w:color="000000"/>
            </w:tcBorders>
            <w:vAlign w:val="center"/>
          </w:tcPr>
          <w:p w14:paraId="52BCD2E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3420" w:type="dxa"/>
            <w:gridSpan w:val="2"/>
            <w:vMerge/>
            <w:tcBorders>
              <w:top w:val="single" w:sz="4" w:space="0" w:color="000000"/>
              <w:left w:val="single" w:sz="4" w:space="0" w:color="000000"/>
            </w:tcBorders>
            <w:shd w:val="clear" w:color="auto" w:fill="D9D9D9"/>
            <w:vAlign w:val="center"/>
          </w:tcPr>
          <w:p w14:paraId="30F41A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FB3E78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E7868F7"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359C54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Mixed</w:t>
            </w:r>
          </w:p>
        </w:tc>
        <w:tc>
          <w:tcPr>
            <w:tcW w:w="1530" w:type="dxa"/>
            <w:tcBorders>
              <w:top w:val="nil"/>
              <w:left w:val="single" w:sz="4" w:space="0" w:color="000000"/>
              <w:bottom w:val="single" w:sz="4" w:space="0" w:color="000000"/>
              <w:right w:val="single" w:sz="4" w:space="0" w:color="000000"/>
            </w:tcBorders>
            <w:vAlign w:val="center"/>
          </w:tcPr>
          <w:p w14:paraId="35F1FE7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tcBorders>
              <w:top w:val="single" w:sz="4" w:space="0" w:color="000000"/>
              <w:left w:val="single" w:sz="4" w:space="0" w:color="000000"/>
            </w:tcBorders>
            <w:shd w:val="clear" w:color="auto" w:fill="D9D9D9"/>
            <w:vAlign w:val="center"/>
          </w:tcPr>
          <w:p w14:paraId="1FBB4A7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F244BAF"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715774D"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4C5FB741"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Lung cancer histology, N (%)</w:t>
            </w:r>
          </w:p>
        </w:tc>
        <w:tc>
          <w:tcPr>
            <w:tcW w:w="4950" w:type="dxa"/>
            <w:gridSpan w:val="3"/>
            <w:tcBorders>
              <w:top w:val="single" w:sz="4" w:space="0" w:color="000000"/>
              <w:left w:val="single" w:sz="4" w:space="0" w:color="000000"/>
              <w:bottom w:val="single" w:sz="4" w:space="0" w:color="000000"/>
            </w:tcBorders>
            <w:vAlign w:val="center"/>
          </w:tcPr>
          <w:p w14:paraId="0F060531"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501F4B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E875D3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D8EC3F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1530" w:type="dxa"/>
            <w:vMerge w:val="restart"/>
            <w:tcBorders>
              <w:top w:val="single" w:sz="4" w:space="0" w:color="000000"/>
              <w:left w:val="single" w:sz="4" w:space="0" w:color="000000"/>
              <w:right w:val="single" w:sz="4" w:space="0" w:color="000000"/>
            </w:tcBorders>
            <w:shd w:val="clear" w:color="auto" w:fill="D9D9D9"/>
            <w:vAlign w:val="center"/>
          </w:tcPr>
          <w:p w14:paraId="29012317" w14:textId="77777777" w:rsidR="00076AA6" w:rsidRPr="00CB7AF6" w:rsidRDefault="00076AA6" w:rsidP="005E64D9">
            <w:pPr>
              <w:ind w:right="-108"/>
              <w:jc w:val="center"/>
              <w:rPr>
                <w:rFonts w:ascii="Arial" w:eastAsia="Arial" w:hAnsi="Arial" w:cs="Arial"/>
                <w:color w:val="000000" w:themeColor="text1"/>
                <w:sz w:val="16"/>
                <w:szCs w:val="16"/>
              </w:rPr>
            </w:pPr>
          </w:p>
        </w:tc>
        <w:tc>
          <w:tcPr>
            <w:tcW w:w="1620" w:type="dxa"/>
            <w:tcBorders>
              <w:top w:val="single" w:sz="4" w:space="0" w:color="000000"/>
              <w:left w:val="single" w:sz="4" w:space="0" w:color="000000"/>
              <w:bottom w:val="nil"/>
              <w:right w:val="single" w:sz="4" w:space="0" w:color="000000"/>
            </w:tcBorders>
            <w:vAlign w:val="center"/>
          </w:tcPr>
          <w:p w14:paraId="2BABF7F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38 (92.7%)</w:t>
            </w:r>
          </w:p>
        </w:tc>
        <w:tc>
          <w:tcPr>
            <w:tcW w:w="1800" w:type="dxa"/>
            <w:vMerge w:val="restart"/>
            <w:tcBorders>
              <w:top w:val="single" w:sz="4" w:space="0" w:color="000000"/>
              <w:left w:val="single" w:sz="4" w:space="0" w:color="000000"/>
            </w:tcBorders>
            <w:shd w:val="clear" w:color="auto" w:fill="D9D9D9"/>
            <w:vAlign w:val="center"/>
          </w:tcPr>
          <w:p w14:paraId="7F543A3B"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5D4AED8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F284EF"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4A10B70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Other</w:t>
            </w:r>
          </w:p>
        </w:tc>
        <w:tc>
          <w:tcPr>
            <w:tcW w:w="1530" w:type="dxa"/>
            <w:vMerge/>
            <w:tcBorders>
              <w:top w:val="single" w:sz="4" w:space="0" w:color="000000"/>
              <w:left w:val="single" w:sz="4" w:space="0" w:color="000000"/>
              <w:right w:val="single" w:sz="4" w:space="0" w:color="000000"/>
            </w:tcBorders>
            <w:shd w:val="clear" w:color="auto" w:fill="D9D9D9"/>
            <w:vAlign w:val="center"/>
          </w:tcPr>
          <w:p w14:paraId="7E4AD83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tcBorders>
              <w:top w:val="nil"/>
              <w:left w:val="single" w:sz="4" w:space="0" w:color="000000"/>
              <w:bottom w:val="single" w:sz="4" w:space="0" w:color="000000"/>
              <w:right w:val="single" w:sz="4" w:space="0" w:color="000000"/>
            </w:tcBorders>
            <w:vAlign w:val="center"/>
          </w:tcPr>
          <w:p w14:paraId="1855B12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vMerge/>
            <w:tcBorders>
              <w:top w:val="single" w:sz="4" w:space="0" w:color="000000"/>
              <w:left w:val="single" w:sz="4" w:space="0" w:color="000000"/>
            </w:tcBorders>
            <w:shd w:val="clear" w:color="auto" w:fill="D9D9D9"/>
            <w:vAlign w:val="center"/>
          </w:tcPr>
          <w:p w14:paraId="2A7A636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444941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965E6A"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03E2965A"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Prostate cancer histology, N (%)</w:t>
            </w:r>
          </w:p>
        </w:tc>
        <w:tc>
          <w:tcPr>
            <w:tcW w:w="4950" w:type="dxa"/>
            <w:gridSpan w:val="3"/>
            <w:tcBorders>
              <w:top w:val="single" w:sz="4" w:space="0" w:color="000000"/>
              <w:left w:val="single" w:sz="4" w:space="0" w:color="000000"/>
              <w:bottom w:val="single" w:sz="4" w:space="0" w:color="000000"/>
            </w:tcBorders>
            <w:vAlign w:val="center"/>
          </w:tcPr>
          <w:p w14:paraId="26AE9FC9"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434B87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448198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4B0DB88"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3150" w:type="dxa"/>
            <w:gridSpan w:val="2"/>
            <w:vMerge w:val="restart"/>
            <w:tcBorders>
              <w:top w:val="single" w:sz="4" w:space="0" w:color="000000"/>
              <w:left w:val="single" w:sz="4" w:space="0" w:color="000000"/>
              <w:right w:val="single" w:sz="4" w:space="0" w:color="000000"/>
            </w:tcBorders>
            <w:shd w:val="clear" w:color="auto" w:fill="D9D9D9"/>
            <w:vAlign w:val="center"/>
          </w:tcPr>
          <w:p w14:paraId="7FE2ADC5" w14:textId="77777777" w:rsidR="00076AA6" w:rsidRPr="00CB7AF6" w:rsidRDefault="00076AA6" w:rsidP="005E64D9">
            <w:pPr>
              <w:ind w:left="-106" w:right="-105"/>
              <w:jc w:val="cente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363155B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39 (88.6%)</w:t>
            </w:r>
          </w:p>
        </w:tc>
        <w:tc>
          <w:tcPr>
            <w:tcW w:w="1425" w:type="dxa"/>
            <w:vMerge/>
            <w:tcBorders>
              <w:top w:val="single" w:sz="4" w:space="0" w:color="000000"/>
            </w:tcBorders>
            <w:shd w:val="clear" w:color="auto" w:fill="D9D9D9"/>
            <w:vAlign w:val="center"/>
          </w:tcPr>
          <w:p w14:paraId="1DB1AD0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37C832D"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1D07E8B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Neuroendocrine/ small cell</w:t>
            </w:r>
          </w:p>
        </w:tc>
        <w:tc>
          <w:tcPr>
            <w:tcW w:w="3150" w:type="dxa"/>
            <w:gridSpan w:val="2"/>
            <w:vMerge/>
            <w:tcBorders>
              <w:top w:val="single" w:sz="4" w:space="0" w:color="000000"/>
              <w:left w:val="single" w:sz="4" w:space="0" w:color="000000"/>
              <w:right w:val="single" w:sz="4" w:space="0" w:color="000000"/>
            </w:tcBorders>
            <w:shd w:val="clear" w:color="auto" w:fill="D9D9D9"/>
            <w:vAlign w:val="center"/>
          </w:tcPr>
          <w:p w14:paraId="5376C5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0E7B6C7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(11.4%)</w:t>
            </w:r>
          </w:p>
        </w:tc>
        <w:tc>
          <w:tcPr>
            <w:tcW w:w="1425" w:type="dxa"/>
            <w:vMerge/>
            <w:tcBorders>
              <w:top w:val="single" w:sz="4" w:space="0" w:color="000000"/>
            </w:tcBorders>
            <w:shd w:val="clear" w:color="auto" w:fill="D9D9D9"/>
            <w:vAlign w:val="center"/>
          </w:tcPr>
          <w:p w14:paraId="2FFC0C9C"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bl>
    <w:p w14:paraId="0D73B4AB" w14:textId="4422F06C"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03D2090E" w14:textId="07FF3BC0" w:rsidR="00271012" w:rsidRPr="00271012" w:rsidRDefault="00271012" w:rsidP="00271012">
      <w:pPr>
        <w:spacing w:line="480" w:lineRule="auto"/>
        <w:rPr>
          <w:rFonts w:ascii="Arial" w:eastAsia="Arial" w:hAnsi="Arial" w:cs="Arial"/>
          <w:b/>
          <w:color w:val="000000" w:themeColor="text1"/>
          <w:sz w:val="22"/>
        </w:rPr>
      </w:pPr>
      <w:r>
        <w:rPr>
          <w:rFonts w:ascii="Arial" w:eastAsia="Arial" w:hAnsi="Arial" w:cs="Arial"/>
          <w:b/>
          <w:color w:val="000000" w:themeColor="text1"/>
          <w:sz w:val="22"/>
        </w:rPr>
        <w:lastRenderedPageBreak/>
        <w:t>Supplementary Table 3</w:t>
      </w:r>
      <w:r w:rsidRPr="00CB7AF6">
        <w:rPr>
          <w:rFonts w:ascii="Arial" w:eastAsia="Arial" w:hAnsi="Arial" w:cs="Arial"/>
          <w:b/>
          <w:color w:val="000000" w:themeColor="text1"/>
          <w:sz w:val="22"/>
        </w:rPr>
        <w:t xml:space="preserve">. </w:t>
      </w:r>
      <w:r w:rsidR="001A529F">
        <w:rPr>
          <w:rFonts w:ascii="Arial" w:eastAsia="Arial" w:hAnsi="Arial" w:cs="Arial"/>
          <w:b/>
          <w:color w:val="000000" w:themeColor="text1"/>
          <w:sz w:val="22"/>
        </w:rPr>
        <w:t>P</w:t>
      </w:r>
      <w:r>
        <w:rPr>
          <w:rFonts w:ascii="Arial" w:eastAsia="Arial" w:hAnsi="Arial" w:cs="Arial"/>
          <w:b/>
          <w:color w:val="000000" w:themeColor="text1"/>
          <w:sz w:val="22"/>
        </w:rPr>
        <w:t xml:space="preserve">reanalytical conditions and sequencing quality control metrics. </w:t>
      </w:r>
      <w:r>
        <w:rPr>
          <w:rFonts w:ascii="Arial" w:eastAsia="Arial" w:hAnsi="Arial" w:cs="Arial"/>
          <w:color w:val="000000" w:themeColor="text1"/>
          <w:sz w:val="22"/>
        </w:rPr>
        <w:t>Provided as an external file.</w:t>
      </w:r>
    </w:p>
    <w:p w14:paraId="0444D67B" w14:textId="5FEC0E5D" w:rsidR="00AE6560" w:rsidRDefault="00AE6560">
      <w:pPr>
        <w:rPr>
          <w:rFonts w:ascii="Arial" w:eastAsia="Arial" w:hAnsi="Arial" w:cs="Arial"/>
          <w:b/>
          <w:color w:val="000000" w:themeColor="text1"/>
          <w:sz w:val="22"/>
        </w:rPr>
      </w:pPr>
      <w:r>
        <w:rPr>
          <w:rFonts w:ascii="Arial" w:eastAsia="Arial" w:hAnsi="Arial" w:cs="Arial"/>
          <w:b/>
          <w:color w:val="000000" w:themeColor="text1"/>
          <w:sz w:val="22"/>
        </w:rPr>
        <w:br w:type="page"/>
      </w:r>
    </w:p>
    <w:p w14:paraId="438E7766" w14:textId="7983245F" w:rsidR="00AE6560" w:rsidRPr="00AE6560" w:rsidRDefault="00271012" w:rsidP="00AE6560">
      <w:pPr>
        <w:spacing w:line="480" w:lineRule="auto"/>
        <w:rPr>
          <w:rFonts w:ascii="Arial" w:eastAsia="Arial" w:hAnsi="Arial" w:cs="Arial"/>
          <w:b/>
          <w:color w:val="0033CC"/>
          <w:sz w:val="22"/>
          <w:szCs w:val="22"/>
          <w:rPrChange w:id="1997" w:author="David Brown" w:date="2019-07-19T05:12:00Z">
            <w:rPr>
              <w:rFonts w:ascii="Arial" w:eastAsia="Arial" w:hAnsi="Arial" w:cs="Arial"/>
              <w:color w:val="0033CC"/>
              <w:sz w:val="22"/>
              <w:szCs w:val="22"/>
            </w:rPr>
          </w:rPrChange>
        </w:rPr>
      </w:pPr>
      <w:r w:rsidRPr="00AE6560">
        <w:rPr>
          <w:rFonts w:ascii="Arial" w:eastAsia="Arial" w:hAnsi="Arial" w:cs="Arial"/>
          <w:b/>
          <w:color w:val="000000" w:themeColor="text1"/>
          <w:sz w:val="22"/>
        </w:rPr>
        <w:lastRenderedPageBreak/>
        <w:t>Supplementary Table 4</w:t>
      </w:r>
      <w:r w:rsidR="00AE6560" w:rsidRPr="00AE6560">
        <w:rPr>
          <w:rFonts w:ascii="Arial" w:eastAsia="Arial" w:hAnsi="Arial" w:cs="Arial"/>
          <w:b/>
          <w:color w:val="000000" w:themeColor="text1"/>
          <w:sz w:val="22"/>
        </w:rPr>
        <w:t xml:space="preserve">. </w:t>
      </w:r>
      <w:r w:rsidR="00AE6560" w:rsidRPr="00AE6560">
        <w:rPr>
          <w:rFonts w:ascii="Arial" w:eastAsia="Arial" w:hAnsi="Arial" w:cs="Arial"/>
          <w:b/>
          <w:color w:val="000000" w:themeColor="text1"/>
          <w:sz w:val="22"/>
          <w:szCs w:val="22"/>
          <w:rPrChange w:id="1998" w:author="David Brown" w:date="2019-07-19T05:12:00Z">
            <w:rPr>
              <w:rFonts w:ascii="Arial" w:eastAsia="Arial" w:hAnsi="Arial" w:cs="Arial"/>
              <w:color w:val="000000" w:themeColor="text1"/>
              <w:sz w:val="22"/>
              <w:szCs w:val="22"/>
            </w:rPr>
          </w:rPrChange>
        </w:rPr>
        <w:t xml:space="preserve">Comparison of mean </w:t>
      </w:r>
      <w:r w:rsidR="00AE6560" w:rsidRPr="00AE6560">
        <w:rPr>
          <w:rFonts w:ascii="Arial" w:eastAsia="Arial" w:hAnsi="Arial" w:cs="Arial"/>
          <w:b/>
          <w:color w:val="0033CC"/>
          <w:sz w:val="22"/>
          <w:szCs w:val="22"/>
          <w:rPrChange w:id="1999" w:author="David Brown" w:date="2019-07-19T05:12:00Z">
            <w:rPr>
              <w:rFonts w:ascii="Arial" w:eastAsia="Arial" w:hAnsi="Arial" w:cs="Arial"/>
              <w:color w:val="0033CC"/>
              <w:sz w:val="22"/>
              <w:szCs w:val="22"/>
            </w:rPr>
          </w:rPrChange>
        </w:rPr>
        <w:t>variant count per sample before and after filtering using the hierarchical Bayesian model</w:t>
      </w:r>
      <w:r w:rsidR="00AE6560">
        <w:rPr>
          <w:rFonts w:ascii="Arial" w:eastAsia="Arial" w:hAnsi="Arial" w:cs="Arial"/>
          <w:b/>
          <w:color w:val="0033CC"/>
          <w:sz w:val="22"/>
          <w:szCs w:val="22"/>
        </w:rPr>
        <w:t>.</w:t>
      </w:r>
    </w:p>
    <w:tbl>
      <w:tblPr>
        <w:tblStyle w:val="a1"/>
        <w:tblW w:w="10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1826"/>
      </w:tblGrid>
      <w:tr w:rsidR="00AE6560" w:rsidRPr="004F10DD" w14:paraId="40B1A5DF" w14:textId="77777777" w:rsidTr="00AE6560">
        <w:trPr>
          <w:trHeight w:val="20"/>
        </w:trPr>
        <w:tc>
          <w:tcPr>
            <w:tcW w:w="1598"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37C2EB8" w14:textId="77777777" w:rsidR="00AE6560" w:rsidRPr="00AC4ECD" w:rsidRDefault="00AE6560" w:rsidP="00AE6560">
            <w:pPr>
              <w:jc w:val="both"/>
              <w:rPr>
                <w:rFonts w:ascii="Arial" w:eastAsia="Arial" w:hAnsi="Arial" w:cs="Arial"/>
                <w:b/>
                <w:color w:val="000000" w:themeColor="text1"/>
                <w:sz w:val="18"/>
                <w:szCs w:val="18"/>
              </w:rPr>
            </w:pPr>
            <w:r w:rsidRPr="00AC4ECD">
              <w:rPr>
                <w:rFonts w:ascii="Arial" w:eastAsia="Arial" w:hAnsi="Arial" w:cs="Arial"/>
                <w:b/>
                <w:color w:val="000000" w:themeColor="text1"/>
                <w:sz w:val="18"/>
                <w:szCs w:val="18"/>
              </w:rPr>
              <w:t>Cohort</w:t>
            </w:r>
          </w:p>
        </w:tc>
        <w:tc>
          <w:tcPr>
            <w:tcW w:w="227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E190C34" w14:textId="77777777" w:rsidR="00AE6560" w:rsidRPr="00AC4ECD" w:rsidRDefault="00AE6560" w:rsidP="00AE6560">
            <w:pPr>
              <w:jc w:val="center"/>
              <w:rPr>
                <w:rFonts w:ascii="Arial" w:eastAsia="Arial" w:hAnsi="Arial" w:cs="Arial"/>
                <w:b/>
                <w:color w:val="000000" w:themeColor="text1"/>
                <w:sz w:val="18"/>
                <w:szCs w:val="18"/>
              </w:rPr>
            </w:pPr>
            <w:r w:rsidRPr="00AC4ECD">
              <w:rPr>
                <w:rFonts w:ascii="Arial" w:eastAsia="Arial" w:hAnsi="Arial" w:cs="Arial"/>
                <w:b/>
                <w:color w:val="000000" w:themeColor="text1"/>
                <w:sz w:val="18"/>
                <w:szCs w:val="18"/>
              </w:rPr>
              <w:t>Mean no. of candidate SNVs</w:t>
            </w:r>
          </w:p>
        </w:tc>
        <w:tc>
          <w:tcPr>
            <w:tcW w:w="227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61F60C0B" w14:textId="57C5D886" w:rsidR="00AE6560" w:rsidRPr="00AC4ECD" w:rsidRDefault="00AE6560" w:rsidP="00AE6560">
            <w:pPr>
              <w:jc w:val="center"/>
              <w:rPr>
                <w:rFonts w:ascii="Arial" w:eastAsia="Arial" w:hAnsi="Arial" w:cs="Arial"/>
                <w:b/>
                <w:color w:val="000000" w:themeColor="text1"/>
                <w:sz w:val="18"/>
                <w:szCs w:val="18"/>
                <w:vertAlign w:val="subscript"/>
              </w:rPr>
            </w:pPr>
            <w:r w:rsidRPr="00AC4ECD">
              <w:rPr>
                <w:rFonts w:ascii="Arial" w:eastAsia="Arial Unicode MS" w:hAnsi="Arial" w:cs="Arial"/>
                <w:b/>
                <w:color w:val="000000" w:themeColor="text1"/>
                <w:sz w:val="18"/>
                <w:szCs w:val="18"/>
              </w:rPr>
              <w:t xml:space="preserve">Mean no. of cfDNA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p>
        </w:tc>
        <w:tc>
          <w:tcPr>
            <w:tcW w:w="227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738E414" w14:textId="09EEB21F" w:rsidR="00AE6560" w:rsidRPr="00AC4ECD" w:rsidRDefault="00AE6560" w:rsidP="00AE6560">
            <w:pPr>
              <w:jc w:val="center"/>
              <w:rPr>
                <w:rFonts w:ascii="Arial" w:eastAsia="Arial" w:hAnsi="Arial" w:cs="Arial"/>
                <w:b/>
                <w:color w:val="000000" w:themeColor="text1"/>
                <w:sz w:val="18"/>
                <w:szCs w:val="18"/>
                <w:vertAlign w:val="subscript"/>
              </w:rPr>
            </w:pPr>
            <w:r w:rsidRPr="00AC4ECD">
              <w:rPr>
                <w:rFonts w:ascii="Arial" w:eastAsia="Arial Unicode MS" w:hAnsi="Arial" w:cs="Arial"/>
                <w:b/>
                <w:color w:val="000000" w:themeColor="text1"/>
                <w:sz w:val="18"/>
                <w:szCs w:val="18"/>
              </w:rPr>
              <w:t xml:space="preserve">Mean no. of cfDNA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r w:rsidRPr="00AC4ECD">
              <w:rPr>
                <w:rFonts w:ascii="Arial" w:eastAsia="Arial" w:hAnsi="Arial" w:cs="Arial"/>
                <w:b/>
                <w:color w:val="000000" w:themeColor="text1"/>
                <w:sz w:val="18"/>
                <w:szCs w:val="18"/>
              </w:rPr>
              <w:t>WBC-filtered</w:t>
            </w:r>
          </w:p>
        </w:tc>
        <w:tc>
          <w:tcPr>
            <w:tcW w:w="182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1C92A431" w14:textId="5A00E1E6" w:rsidR="00AE6560" w:rsidRPr="00AC4ECD" w:rsidRDefault="00AE6560" w:rsidP="00AE6560">
            <w:pPr>
              <w:jc w:val="center"/>
              <w:rPr>
                <w:rFonts w:ascii="Arial" w:eastAsia="Arial" w:hAnsi="Arial" w:cs="Arial"/>
                <w:b/>
                <w:color w:val="000000" w:themeColor="text1"/>
                <w:sz w:val="18"/>
                <w:szCs w:val="18"/>
                <w:vertAlign w:val="subscript"/>
              </w:rPr>
            </w:pPr>
            <w:r w:rsidRPr="00AC4ECD">
              <w:rPr>
                <w:rFonts w:ascii="Arial" w:eastAsia="Arial Unicode MS" w:hAnsi="Arial" w:cs="Arial"/>
                <w:b/>
                <w:color w:val="000000" w:themeColor="text1"/>
                <w:sz w:val="18"/>
                <w:szCs w:val="18"/>
              </w:rPr>
              <w:t xml:space="preserve">Mean no. of cfDNA non-synonymous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r w:rsidRPr="00AC4ECD">
              <w:rPr>
                <w:rFonts w:ascii="Arial" w:eastAsia="Arial" w:hAnsi="Arial" w:cs="Arial"/>
                <w:b/>
                <w:color w:val="000000" w:themeColor="text1"/>
                <w:sz w:val="18"/>
                <w:szCs w:val="18"/>
              </w:rPr>
              <w:t xml:space="preserve"> WBC-filtered</w:t>
            </w:r>
          </w:p>
        </w:tc>
      </w:tr>
      <w:tr w:rsidR="00AE6560" w:rsidRPr="004F10DD" w14:paraId="74E6A3F9"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A352D15" w14:textId="77777777" w:rsidR="00AE6560" w:rsidRPr="004818C4" w:rsidRDefault="00AE6560" w:rsidP="00AE6560">
            <w:pPr>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Healthy</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0F6CFF"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222.9</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D561E8"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14.13</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19D101"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2.47</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D73F764"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1.43</w:t>
            </w:r>
          </w:p>
        </w:tc>
      </w:tr>
      <w:tr w:rsidR="00AE6560" w:rsidRPr="004F10DD" w14:paraId="1D281945" w14:textId="77777777" w:rsidTr="00AE6560">
        <w:trPr>
          <w:trHeight w:val="222"/>
        </w:trPr>
        <w:tc>
          <w:tcPr>
            <w:tcW w:w="10250"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4F2D6FD5" w14:textId="77777777" w:rsidR="00AE6560" w:rsidRPr="004818C4" w:rsidRDefault="00AE6560" w:rsidP="00AE6560">
            <w:pPr>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AE6560" w:rsidRPr="004F10DD" w14:paraId="08A847C0"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65E2C35" w14:textId="77777777" w:rsidR="00AE6560" w:rsidRPr="004818C4" w:rsidRDefault="00AE6560" w:rsidP="00AE6560">
            <w:pPr>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5D2B351"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295.4</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35D787"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77.08</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F9A6395"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54.48</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0EB299C"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28.44</w:t>
            </w:r>
          </w:p>
        </w:tc>
      </w:tr>
      <w:tr w:rsidR="00AE6560" w:rsidRPr="004F10DD" w14:paraId="0F6E9EFC"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AD550D0" w14:textId="77777777" w:rsidR="00AE6560" w:rsidRPr="004818C4" w:rsidRDefault="00AE6560" w:rsidP="00AE6560">
            <w:pPr>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48A2104"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2216E0B"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78782CC"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18.17</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4B1AE0A"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9.81</w:t>
            </w:r>
          </w:p>
        </w:tc>
      </w:tr>
      <w:tr w:rsidR="00AE6560" w:rsidRPr="004F10DD" w14:paraId="7DD5BB08"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1D5EBDC" w14:textId="77777777" w:rsidR="00AE6560" w:rsidRPr="004818C4" w:rsidRDefault="00AE6560" w:rsidP="00AE6560">
            <w:pPr>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6C6273F"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204.3</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ADC6AF0"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29.16</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4FF44DE"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12.73</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001BDA9" w14:textId="77777777" w:rsidR="00AE6560" w:rsidRPr="004818C4" w:rsidRDefault="00AE6560" w:rsidP="00AE6560">
            <w:pPr>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7.58</w:t>
            </w:r>
          </w:p>
        </w:tc>
      </w:tr>
      <w:tr w:rsidR="00AE6560" w:rsidRPr="004F10DD" w14:paraId="26CFE7C0" w14:textId="77777777" w:rsidTr="00AE6560">
        <w:trPr>
          <w:trHeight w:val="222"/>
        </w:trPr>
        <w:tc>
          <w:tcPr>
            <w:tcW w:w="10250"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0B751C6B" w14:textId="77777777" w:rsidR="00AE6560" w:rsidRPr="004818C4" w:rsidRDefault="00AE6560" w:rsidP="00AE6560">
            <w:pPr>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AE6560" w:rsidRPr="004F10DD" w14:paraId="2C8007B4"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0FA710B" w14:textId="77777777" w:rsidR="00AE6560" w:rsidRPr="004818C4"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2CF60A0"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191.3</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8BACBB8"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23.28</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1261368"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9.91</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CC35426"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5.7</w:t>
            </w:r>
          </w:p>
        </w:tc>
      </w:tr>
      <w:tr w:rsidR="00AE6560" w:rsidRPr="004F10DD" w14:paraId="372C0EFD"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6B44C52" w14:textId="77777777" w:rsidR="00AE6560" w:rsidRPr="004818C4"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DE0CE05"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44C3C55"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BB34A4A"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18.17</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835E8AD"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9.81</w:t>
            </w:r>
          </w:p>
        </w:tc>
      </w:tr>
      <w:tr w:rsidR="00AE6560" w:rsidRPr="004F10DD" w14:paraId="28D2780D" w14:textId="77777777" w:rsidTr="00AE6560">
        <w:trPr>
          <w:trHeight w:val="222"/>
        </w:trPr>
        <w:tc>
          <w:tcPr>
            <w:tcW w:w="1598"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047C718" w14:textId="77777777" w:rsidR="00AE6560" w:rsidRPr="004818C4"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4CADACA0"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201.3</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C445D9"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28.09</w:t>
            </w:r>
          </w:p>
        </w:tc>
        <w:tc>
          <w:tcPr>
            <w:tcW w:w="2275"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DB879DD"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11.85</w:t>
            </w:r>
          </w:p>
        </w:tc>
        <w:tc>
          <w:tcPr>
            <w:tcW w:w="182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927D992" w14:textId="77777777" w:rsidR="00AE6560" w:rsidRPr="004818C4"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7.02</w:t>
            </w:r>
          </w:p>
        </w:tc>
      </w:tr>
    </w:tbl>
    <w:p w14:paraId="7B402910" w14:textId="7B972076" w:rsidR="00AE6560" w:rsidRDefault="00AE6560">
      <w:pPr>
        <w:rPr>
          <w:rFonts w:ascii="Arial" w:eastAsia="Arial" w:hAnsi="Arial" w:cs="Arial"/>
          <w:b/>
          <w:color w:val="000000" w:themeColor="text1"/>
          <w:sz w:val="22"/>
        </w:rPr>
      </w:pPr>
      <w:r>
        <w:rPr>
          <w:rFonts w:ascii="Arial" w:eastAsia="Arial" w:hAnsi="Arial" w:cs="Arial"/>
          <w:b/>
          <w:color w:val="000000" w:themeColor="text1"/>
          <w:sz w:val="22"/>
        </w:rPr>
        <w:br w:type="page"/>
      </w:r>
    </w:p>
    <w:p w14:paraId="4706098D" w14:textId="2E9F8A38" w:rsidR="006F1CE3" w:rsidRDefault="006F1CE3" w:rsidP="006F1CE3">
      <w:pPr>
        <w:spacing w:line="480" w:lineRule="auto"/>
        <w:rPr>
          <w:rFonts w:ascii="Arial" w:eastAsia="Arial" w:hAnsi="Arial" w:cs="Arial"/>
          <w:b/>
          <w:color w:val="0033CC"/>
          <w:sz w:val="22"/>
          <w:szCs w:val="22"/>
        </w:rPr>
      </w:pPr>
      <w:r w:rsidRPr="00AE6560">
        <w:rPr>
          <w:rFonts w:ascii="Arial" w:eastAsia="Arial" w:hAnsi="Arial" w:cs="Arial"/>
          <w:b/>
          <w:color w:val="000000" w:themeColor="text1"/>
          <w:sz w:val="22"/>
        </w:rPr>
        <w:lastRenderedPageBreak/>
        <w:t xml:space="preserve">Supplementary Table </w:t>
      </w:r>
      <w:r w:rsidR="00271012" w:rsidRPr="00AE6560">
        <w:rPr>
          <w:rFonts w:ascii="Arial" w:eastAsia="Arial" w:hAnsi="Arial" w:cs="Arial"/>
          <w:b/>
          <w:color w:val="000000" w:themeColor="text1"/>
          <w:sz w:val="22"/>
        </w:rPr>
        <w:t>5</w:t>
      </w:r>
      <w:r w:rsidRPr="00AE6560">
        <w:rPr>
          <w:rFonts w:ascii="Arial" w:eastAsia="Arial" w:hAnsi="Arial" w:cs="Arial"/>
          <w:b/>
          <w:color w:val="000000" w:themeColor="text1"/>
          <w:sz w:val="22"/>
        </w:rPr>
        <w:t>.</w:t>
      </w:r>
      <w:r w:rsidR="00AE6560" w:rsidRPr="00AE6560">
        <w:rPr>
          <w:rFonts w:ascii="Arial" w:eastAsia="Arial" w:hAnsi="Arial" w:cs="Arial"/>
          <w:b/>
          <w:color w:val="000000" w:themeColor="text1"/>
          <w:sz w:val="22"/>
        </w:rPr>
        <w:t xml:space="preserve"> </w:t>
      </w:r>
      <w:r w:rsidR="00AE6560" w:rsidRPr="00AE6560">
        <w:rPr>
          <w:rFonts w:ascii="Arial" w:eastAsia="Arial" w:hAnsi="Arial" w:cs="Arial"/>
          <w:b/>
          <w:color w:val="0033CC"/>
          <w:sz w:val="22"/>
          <w:szCs w:val="22"/>
          <w:rPrChange w:id="2000" w:author="David Brown" w:date="2019-07-19T05:11:00Z">
            <w:rPr>
              <w:rFonts w:ascii="Arial" w:eastAsia="Arial" w:hAnsi="Arial" w:cs="Arial"/>
              <w:color w:val="0033CC"/>
              <w:sz w:val="22"/>
              <w:szCs w:val="22"/>
            </w:rPr>
          </w:rPrChange>
        </w:rPr>
        <w:t>Positive percent agreement of biopsy-matched variants in cfDNA after filtering using the hierarchical Bayesian model.</w:t>
      </w:r>
    </w:p>
    <w:tbl>
      <w:tblPr>
        <w:tblStyle w:val="a3"/>
        <w:tblW w:w="10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8"/>
        <w:gridCol w:w="2172"/>
        <w:gridCol w:w="2171"/>
        <w:gridCol w:w="2171"/>
        <w:gridCol w:w="2171"/>
      </w:tblGrid>
      <w:tr w:rsidR="00AE6560" w:rsidRPr="004F10DD" w14:paraId="5B23228A" w14:textId="77777777" w:rsidTr="00AC4ECD">
        <w:trPr>
          <w:trHeight w:val="584"/>
        </w:trPr>
        <w:tc>
          <w:tcPr>
            <w:tcW w:w="1634"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01CB494" w14:textId="77777777" w:rsidR="00AE6560" w:rsidRPr="00AC4ECD" w:rsidRDefault="00AE6560" w:rsidP="00AE6560">
            <w:pPr>
              <w:jc w:val="both"/>
              <w:rPr>
                <w:rFonts w:ascii="Arial" w:eastAsia="Arial" w:hAnsi="Arial" w:cs="Arial"/>
                <w:b/>
                <w:color w:val="000000" w:themeColor="text1"/>
                <w:sz w:val="18"/>
                <w:szCs w:val="18"/>
              </w:rPr>
            </w:pPr>
            <w:r w:rsidRPr="00AC4ECD">
              <w:rPr>
                <w:rFonts w:ascii="Arial" w:eastAsia="Arial" w:hAnsi="Arial" w:cs="Arial"/>
                <w:b/>
                <w:color w:val="000000" w:themeColor="text1"/>
                <w:sz w:val="18"/>
                <w:szCs w:val="18"/>
              </w:rPr>
              <w:t>Cohort</w:t>
            </w:r>
          </w:p>
        </w:tc>
        <w:tc>
          <w:tcPr>
            <w:tcW w:w="2267"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58485520" w14:textId="77777777" w:rsidR="00AE6560" w:rsidRPr="00AC4ECD" w:rsidRDefault="00AE6560" w:rsidP="00AE6560">
            <w:pPr>
              <w:jc w:val="center"/>
              <w:rPr>
                <w:rFonts w:ascii="Arial" w:eastAsia="Arial" w:hAnsi="Arial" w:cs="Arial"/>
                <w:b/>
                <w:color w:val="000000" w:themeColor="text1"/>
                <w:sz w:val="18"/>
                <w:szCs w:val="18"/>
              </w:rPr>
            </w:pPr>
            <w:r w:rsidRPr="00AC4ECD">
              <w:rPr>
                <w:rFonts w:ascii="Arial" w:eastAsia="Arial" w:hAnsi="Arial" w:cs="Arial"/>
                <w:b/>
                <w:color w:val="000000" w:themeColor="text1"/>
                <w:sz w:val="18"/>
                <w:szCs w:val="18"/>
              </w:rPr>
              <w:t>Candidate SNVs</w:t>
            </w:r>
          </w:p>
        </w:tc>
        <w:tc>
          <w:tcPr>
            <w:tcW w:w="226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69F691C7" w14:textId="20575A76" w:rsidR="00AE6560" w:rsidRPr="00AC4ECD" w:rsidRDefault="00AE6560" w:rsidP="00AE6560">
            <w:pPr>
              <w:jc w:val="center"/>
              <w:rPr>
                <w:rFonts w:ascii="Arial" w:eastAsia="Arial" w:hAnsi="Arial" w:cs="Arial"/>
                <w:b/>
                <w:color w:val="000000" w:themeColor="text1"/>
                <w:sz w:val="18"/>
                <w:szCs w:val="18"/>
              </w:rPr>
            </w:pPr>
            <w:r w:rsidRPr="00AC4ECD">
              <w:rPr>
                <w:rFonts w:ascii="Arial" w:eastAsia="Arial Unicode MS" w:hAnsi="Arial" w:cs="Arial"/>
                <w:b/>
                <w:color w:val="000000" w:themeColor="text1"/>
                <w:sz w:val="18"/>
                <w:szCs w:val="18"/>
              </w:rPr>
              <w:t xml:space="preserve">cfDNA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p>
        </w:tc>
        <w:tc>
          <w:tcPr>
            <w:tcW w:w="226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3436160" w14:textId="48364B84" w:rsidR="00AE6560" w:rsidRPr="00AC4ECD" w:rsidRDefault="00AE6560" w:rsidP="00AE6560">
            <w:pPr>
              <w:jc w:val="center"/>
              <w:rPr>
                <w:rFonts w:ascii="Arial" w:eastAsia="Arial" w:hAnsi="Arial" w:cs="Arial"/>
                <w:b/>
                <w:color w:val="000000" w:themeColor="text1"/>
                <w:sz w:val="18"/>
                <w:szCs w:val="18"/>
              </w:rPr>
            </w:pPr>
            <w:r w:rsidRPr="00AC4ECD">
              <w:rPr>
                <w:rFonts w:ascii="Arial" w:eastAsia="Arial Unicode MS" w:hAnsi="Arial" w:cs="Arial"/>
                <w:b/>
                <w:color w:val="000000" w:themeColor="text1"/>
                <w:sz w:val="18"/>
                <w:szCs w:val="18"/>
              </w:rPr>
              <w:t xml:space="preserve">cfDNA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r w:rsidRPr="00AC4ECD">
              <w:rPr>
                <w:rFonts w:ascii="Arial" w:eastAsia="Arial" w:hAnsi="Arial" w:cs="Arial"/>
                <w:b/>
                <w:color w:val="000000" w:themeColor="text1"/>
                <w:sz w:val="18"/>
                <w:szCs w:val="18"/>
              </w:rPr>
              <w:t xml:space="preserve"> WBC-filtered</w:t>
            </w:r>
          </w:p>
        </w:tc>
        <w:tc>
          <w:tcPr>
            <w:tcW w:w="2266"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AFB70CC" w14:textId="27BE0BCE" w:rsidR="00AE6560" w:rsidRPr="00AC4ECD" w:rsidRDefault="00AE6560" w:rsidP="00AE6560">
            <w:pPr>
              <w:jc w:val="center"/>
              <w:rPr>
                <w:rFonts w:ascii="Arial" w:eastAsia="Arial" w:hAnsi="Arial" w:cs="Arial"/>
                <w:b/>
                <w:color w:val="000000" w:themeColor="text1"/>
                <w:sz w:val="18"/>
                <w:szCs w:val="18"/>
              </w:rPr>
            </w:pPr>
            <w:r w:rsidRPr="00AC4ECD">
              <w:rPr>
                <w:rFonts w:ascii="Arial" w:eastAsia="Arial Unicode MS" w:hAnsi="Arial" w:cs="Arial"/>
                <w:b/>
                <w:color w:val="000000" w:themeColor="text1"/>
                <w:sz w:val="18"/>
                <w:szCs w:val="18"/>
              </w:rPr>
              <w:t xml:space="preserve">Non-synonymous cfDNA SNVs </w:t>
            </w:r>
            <w:r w:rsidRPr="00AC4ECD">
              <w:rPr>
                <w:rFonts w:ascii="Arial" w:eastAsia="Arial Unicode MS" w:hAnsi="Arial" w:cs="Arial" w:hint="eastAsia"/>
                <w:b/>
                <w:color w:val="000000" w:themeColor="text1"/>
                <w:sz w:val="18"/>
                <w:szCs w:val="18"/>
              </w:rPr>
              <w:t>≥</w:t>
            </w:r>
            <w:r w:rsidRPr="00AC4ECD">
              <w:rPr>
                <w:rFonts w:ascii="Arial" w:eastAsia="Arial Unicode MS" w:hAnsi="Arial" w:cs="Arial"/>
                <w:b/>
                <w:color w:val="000000" w:themeColor="text1"/>
                <w:sz w:val="18"/>
                <w:szCs w:val="18"/>
              </w:rPr>
              <w:t xml:space="preserve"> </w:t>
            </w:r>
            <m:oMath>
              <m:sSub>
                <m:sSubPr>
                  <m:ctrlPr>
                    <w:rPr>
                      <w:rFonts w:ascii="Cambria Math" w:eastAsia="Arial" w:hAnsi="Cambria Math" w:cs="Arial"/>
                      <w:b/>
                      <w:color w:val="000000" w:themeColor="text1"/>
                      <w:sz w:val="18"/>
                      <w:szCs w:val="18"/>
                    </w:rPr>
                  </m:ctrlPr>
                </m:sSubPr>
                <m:e>
                  <m:r>
                    <m:rPr>
                      <m:sty m:val="bi"/>
                    </m:rPr>
                    <w:rPr>
                      <w:rFonts w:ascii="Cambria Math" w:eastAsia="Arial" w:hAnsi="Cambria Math" w:cs="Arial"/>
                      <w:color w:val="000000" w:themeColor="text1"/>
                      <w:sz w:val="18"/>
                      <w:szCs w:val="18"/>
                    </w:rPr>
                    <m:t>Q</m:t>
                  </m:r>
                </m:e>
                <m:sub>
                  <m:r>
                    <m:rPr>
                      <m:sty m:val="bi"/>
                    </m:rPr>
                    <w:rPr>
                      <w:rFonts w:ascii="Cambria Math" w:eastAsia="Arial" w:hAnsi="Cambria Math" w:cs="Arial"/>
                      <w:color w:val="000000" w:themeColor="text1"/>
                      <w:sz w:val="18"/>
                      <w:szCs w:val="18"/>
                    </w:rPr>
                    <m:t>60</m:t>
                  </m:r>
                </m:sub>
              </m:sSub>
            </m:oMath>
            <w:r w:rsidRPr="00AC4ECD">
              <w:rPr>
                <w:rFonts w:ascii="Arial" w:eastAsia="Arial" w:hAnsi="Arial" w:cs="Arial"/>
                <w:b/>
                <w:color w:val="000000" w:themeColor="text1"/>
                <w:sz w:val="18"/>
                <w:szCs w:val="18"/>
              </w:rPr>
              <w:t xml:space="preserve"> WBC-filtered</w:t>
            </w:r>
          </w:p>
        </w:tc>
      </w:tr>
      <w:tr w:rsidR="00AE6560" w:rsidRPr="004F10DD" w14:paraId="51894C0B" w14:textId="77777777" w:rsidTr="00AC4ECD">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6DF0FF91" w14:textId="77777777" w:rsidR="00AE6560" w:rsidRPr="00260CB3" w:rsidRDefault="00AE6560" w:rsidP="00AE6560">
            <w:pPr>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AE6560" w:rsidRPr="004F10DD" w14:paraId="2B84A15E"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B373144"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F69CD6E"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8FAB2A1"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4A390C6"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F5BDF1"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r>
      <w:tr w:rsidR="00AE6560" w:rsidRPr="004F10DD" w14:paraId="7219B417"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A2F4C52"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38FAFF8"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0.79</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A5E9030"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8CE6C22"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2217475E"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r>
      <w:tr w:rsidR="00AE6560" w:rsidRPr="004F10DD" w14:paraId="4B845B5A"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F1ED97A"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D8A18BA"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0.77</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5E377A0"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0.76</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2713015"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B4E7251"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r>
      <w:tr w:rsidR="00AE6560" w:rsidRPr="004F10DD" w14:paraId="430710A6" w14:textId="77777777" w:rsidTr="00AC4ECD">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2FB161F0" w14:textId="77777777" w:rsidR="00AE6560" w:rsidRPr="00260CB3" w:rsidRDefault="00AE6560" w:rsidP="00AE6560">
            <w:pPr>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AE6560" w:rsidRPr="004F10DD" w14:paraId="0C7A857B"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1168FB1"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93358B"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F79F0D5"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041910CC"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0A6077F"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r w:rsidR="00AE6560" w:rsidRPr="004F10DD" w14:paraId="69BBFEE8"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35F7A34"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0DFF16A"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7A3D1EC9"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15D2F677"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5945E701"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r>
      <w:tr w:rsidR="00AE6560" w:rsidRPr="004F10DD" w14:paraId="429CA8F2" w14:textId="77777777" w:rsidTr="00AC4ECD">
        <w:trPr>
          <w:trHeight w:val="144"/>
        </w:trPr>
        <w:tc>
          <w:tcPr>
            <w:tcW w:w="1634"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C2EF98C" w14:textId="77777777" w:rsidR="00AE6560" w:rsidRPr="00260CB3" w:rsidRDefault="00AE6560" w:rsidP="00AE6560">
            <w:pPr>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12865F2"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65DBD8F1"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E1E8232"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shd w:val="clear" w:color="auto" w:fill="auto"/>
            <w:tcMar>
              <w:top w:w="80" w:type="dxa"/>
              <w:left w:w="80" w:type="dxa"/>
              <w:bottom w:w="80" w:type="dxa"/>
              <w:right w:w="80" w:type="dxa"/>
            </w:tcMar>
            <w:vAlign w:val="center"/>
          </w:tcPr>
          <w:p w14:paraId="3375A08A" w14:textId="77777777" w:rsidR="00AE6560" w:rsidRPr="00260CB3" w:rsidRDefault="00AE6560" w:rsidP="00AE6560">
            <w:pPr>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bl>
    <w:p w14:paraId="2356D421" w14:textId="77777777" w:rsidR="00AE6560" w:rsidRDefault="00AE6560">
      <w:pPr>
        <w:rPr>
          <w:rFonts w:ascii="Arial" w:eastAsia="Arial" w:hAnsi="Arial" w:cs="Arial"/>
          <w:b/>
          <w:color w:val="000000" w:themeColor="text1"/>
          <w:sz w:val="22"/>
        </w:rPr>
      </w:pPr>
      <w:r>
        <w:rPr>
          <w:rFonts w:ascii="Arial" w:eastAsia="Arial" w:hAnsi="Arial" w:cs="Arial"/>
          <w:b/>
          <w:color w:val="000000" w:themeColor="text1"/>
          <w:sz w:val="22"/>
        </w:rPr>
        <w:br w:type="page"/>
      </w:r>
    </w:p>
    <w:p w14:paraId="1461358C" w14:textId="77777777" w:rsidR="00AC4ECD" w:rsidRPr="00AC4ECD" w:rsidRDefault="00AC4ECD" w:rsidP="00AC4ECD">
      <w:pPr>
        <w:spacing w:line="480" w:lineRule="auto"/>
        <w:rPr>
          <w:ins w:id="2001" w:author="David Brown" w:date="2019-07-19T05:20:00Z"/>
          <w:rFonts w:ascii="Arial" w:eastAsia="Arial" w:hAnsi="Arial" w:cs="Arial"/>
          <w:b/>
          <w:color w:val="000000" w:themeColor="text1"/>
          <w:sz w:val="22"/>
          <w:szCs w:val="22"/>
          <w:rPrChange w:id="2002" w:author="David Brown" w:date="2019-07-19T05:20:00Z">
            <w:rPr>
              <w:ins w:id="2003" w:author="David Brown" w:date="2019-07-19T05:20:00Z"/>
              <w:rFonts w:ascii="Arial" w:eastAsia="Arial" w:hAnsi="Arial" w:cs="Arial"/>
              <w:color w:val="000000" w:themeColor="text1"/>
              <w:sz w:val="22"/>
              <w:szCs w:val="22"/>
            </w:rPr>
          </w:rPrChange>
        </w:rPr>
      </w:pPr>
      <w:ins w:id="2004" w:author="David Brown" w:date="2019-07-19T05:20:00Z">
        <w:r w:rsidRPr="00AC4ECD">
          <w:rPr>
            <w:rFonts w:ascii="Arial" w:eastAsia="Arial" w:hAnsi="Arial" w:cs="Arial"/>
            <w:b/>
            <w:color w:val="000000" w:themeColor="text1"/>
            <w:sz w:val="22"/>
            <w:szCs w:val="22"/>
          </w:rPr>
          <w:lastRenderedPageBreak/>
          <w:t>Supplementary Table 6.</w:t>
        </w:r>
        <w:r w:rsidRPr="00AC4ECD">
          <w:rPr>
            <w:rFonts w:ascii="Arial" w:eastAsia="Arial" w:hAnsi="Arial" w:cs="Arial"/>
            <w:b/>
            <w:color w:val="000000" w:themeColor="text1"/>
            <w:sz w:val="22"/>
            <w:szCs w:val="22"/>
            <w:rPrChange w:id="2005" w:author="David Brown" w:date="2019-07-19T05:20:00Z">
              <w:rPr>
                <w:rFonts w:ascii="Arial" w:eastAsia="Arial" w:hAnsi="Arial" w:cs="Arial"/>
                <w:color w:val="000000" w:themeColor="text1"/>
                <w:sz w:val="22"/>
                <w:szCs w:val="22"/>
              </w:rPr>
            </w:rPrChange>
          </w:rPr>
          <w:t xml:space="preserve"> </w:t>
        </w:r>
        <w:r w:rsidRPr="00AC4ECD">
          <w:rPr>
            <w:rFonts w:ascii="Arial" w:eastAsia="Arial" w:hAnsi="Arial" w:cs="Arial"/>
            <w:b/>
            <w:color w:val="0033CC"/>
            <w:sz w:val="22"/>
            <w:szCs w:val="22"/>
            <w:rPrChange w:id="2006" w:author="David Brown" w:date="2019-07-19T05:20:00Z">
              <w:rPr>
                <w:rFonts w:ascii="Arial" w:eastAsia="Arial" w:hAnsi="Arial" w:cs="Arial"/>
                <w:color w:val="0033CC"/>
                <w:sz w:val="22"/>
                <w:szCs w:val="22"/>
              </w:rPr>
            </w:rPrChange>
          </w:rPr>
          <w:t xml:space="preserve">WBC-matched variants with highest level </w:t>
        </w:r>
        <w:proofErr w:type="spellStart"/>
        <w:r w:rsidRPr="00AC4ECD">
          <w:rPr>
            <w:rFonts w:ascii="Arial" w:eastAsia="Arial" w:hAnsi="Arial" w:cs="Arial"/>
            <w:b/>
            <w:color w:val="0033CC"/>
            <w:sz w:val="22"/>
            <w:szCs w:val="22"/>
            <w:rPrChange w:id="2007" w:author="David Brown" w:date="2019-07-19T05:20:00Z">
              <w:rPr>
                <w:rFonts w:ascii="Arial" w:eastAsia="Arial" w:hAnsi="Arial" w:cs="Arial"/>
                <w:color w:val="0033CC"/>
                <w:sz w:val="22"/>
                <w:szCs w:val="22"/>
              </w:rPr>
            </w:rPrChange>
          </w:rPr>
          <w:t>OncoKB</w:t>
        </w:r>
        <w:proofErr w:type="spellEnd"/>
        <w:r w:rsidRPr="00AC4ECD">
          <w:rPr>
            <w:rFonts w:ascii="Arial" w:eastAsia="Arial" w:hAnsi="Arial" w:cs="Arial"/>
            <w:b/>
            <w:color w:val="0033CC"/>
            <w:sz w:val="22"/>
            <w:szCs w:val="22"/>
            <w:rPrChange w:id="2008" w:author="David Brown" w:date="2019-07-19T05:20:00Z">
              <w:rPr>
                <w:rFonts w:ascii="Arial" w:eastAsia="Arial" w:hAnsi="Arial" w:cs="Arial"/>
                <w:color w:val="0033CC"/>
                <w:sz w:val="22"/>
                <w:szCs w:val="22"/>
              </w:rPr>
            </w:rPrChange>
          </w:rPr>
          <w:t xml:space="preserve"> annotation detected in cfDNA of cancer patients.</w:t>
        </w:r>
      </w:ins>
    </w:p>
    <w:tbl>
      <w:tblPr>
        <w:tblW w:w="1025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52"/>
        <w:gridCol w:w="987"/>
        <w:gridCol w:w="1148"/>
        <w:gridCol w:w="966"/>
        <w:gridCol w:w="967"/>
        <w:gridCol w:w="967"/>
        <w:gridCol w:w="966"/>
        <w:gridCol w:w="967"/>
        <w:gridCol w:w="899"/>
        <w:gridCol w:w="1034"/>
      </w:tblGrid>
      <w:tr w:rsidR="00AC4ECD" w:rsidRPr="000E22ED" w14:paraId="20B684FA" w14:textId="77777777" w:rsidTr="00AC4ECD">
        <w:trPr>
          <w:trHeight w:val="144"/>
        </w:trPr>
        <w:tc>
          <w:tcPr>
            <w:tcW w:w="1352" w:type="dxa"/>
            <w:shd w:val="clear" w:color="auto" w:fill="D9D9D9" w:themeFill="background1" w:themeFillShade="D9"/>
            <w:tcMar>
              <w:top w:w="100" w:type="dxa"/>
              <w:left w:w="100" w:type="dxa"/>
              <w:bottom w:w="100" w:type="dxa"/>
              <w:right w:w="100" w:type="dxa"/>
            </w:tcMar>
            <w:vAlign w:val="center"/>
          </w:tcPr>
          <w:p w14:paraId="04C6C50C" w14:textId="77777777" w:rsidR="00AC4ECD" w:rsidRPr="00AC4ECD" w:rsidRDefault="00AC4ECD" w:rsidP="00B1731B">
            <w:pPr>
              <w:widowControl w:val="0"/>
              <w:jc w:val="both"/>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Patient ID</w:t>
            </w:r>
          </w:p>
        </w:tc>
        <w:tc>
          <w:tcPr>
            <w:tcW w:w="987" w:type="dxa"/>
            <w:shd w:val="clear" w:color="auto" w:fill="D9D9D9" w:themeFill="background1" w:themeFillShade="D9"/>
            <w:tcMar>
              <w:top w:w="100" w:type="dxa"/>
              <w:left w:w="100" w:type="dxa"/>
              <w:bottom w:w="100" w:type="dxa"/>
              <w:right w:w="100" w:type="dxa"/>
            </w:tcMar>
            <w:vAlign w:val="center"/>
          </w:tcPr>
          <w:p w14:paraId="58821674"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Gene</w:t>
            </w:r>
          </w:p>
        </w:tc>
        <w:tc>
          <w:tcPr>
            <w:tcW w:w="1148" w:type="dxa"/>
            <w:shd w:val="clear" w:color="auto" w:fill="D9D9D9" w:themeFill="background1" w:themeFillShade="D9"/>
            <w:tcMar>
              <w:top w:w="100" w:type="dxa"/>
              <w:left w:w="100" w:type="dxa"/>
              <w:bottom w:w="100" w:type="dxa"/>
              <w:right w:w="100" w:type="dxa"/>
            </w:tcMar>
            <w:vAlign w:val="center"/>
          </w:tcPr>
          <w:p w14:paraId="11A449B8" w14:textId="77777777" w:rsidR="00AC4ECD" w:rsidRPr="00AC4ECD" w:rsidRDefault="00AC4ECD" w:rsidP="00B1731B">
            <w:pPr>
              <w:widowControl w:val="0"/>
              <w:jc w:val="center"/>
              <w:rPr>
                <w:rFonts w:ascii="Arial" w:eastAsia="Arial" w:hAnsi="Arial" w:cs="Arial"/>
                <w:b/>
                <w:color w:val="000000" w:themeColor="text1"/>
                <w:sz w:val="16"/>
                <w:szCs w:val="16"/>
              </w:rPr>
            </w:pPr>
            <w:proofErr w:type="spellStart"/>
            <w:r w:rsidRPr="00AC4ECD">
              <w:rPr>
                <w:rFonts w:ascii="Arial" w:eastAsia="Arial" w:hAnsi="Arial" w:cs="Arial"/>
                <w:b/>
                <w:color w:val="000000" w:themeColor="text1"/>
                <w:sz w:val="16"/>
                <w:szCs w:val="16"/>
              </w:rPr>
              <w:t>HGVSp</w:t>
            </w:r>
            <w:proofErr w:type="spellEnd"/>
          </w:p>
        </w:tc>
        <w:tc>
          <w:tcPr>
            <w:tcW w:w="966" w:type="dxa"/>
            <w:shd w:val="clear" w:color="auto" w:fill="D9D9D9" w:themeFill="background1" w:themeFillShade="D9"/>
            <w:tcMar>
              <w:top w:w="100" w:type="dxa"/>
              <w:left w:w="100" w:type="dxa"/>
              <w:bottom w:w="100" w:type="dxa"/>
              <w:right w:w="100" w:type="dxa"/>
            </w:tcMar>
            <w:vAlign w:val="center"/>
          </w:tcPr>
          <w:p w14:paraId="66ACC8B2"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cfDNA depth</w:t>
            </w:r>
          </w:p>
        </w:tc>
        <w:tc>
          <w:tcPr>
            <w:tcW w:w="967" w:type="dxa"/>
            <w:shd w:val="clear" w:color="auto" w:fill="D9D9D9" w:themeFill="background1" w:themeFillShade="D9"/>
            <w:tcMar>
              <w:top w:w="100" w:type="dxa"/>
              <w:left w:w="100" w:type="dxa"/>
              <w:bottom w:w="100" w:type="dxa"/>
              <w:right w:w="100" w:type="dxa"/>
            </w:tcMar>
            <w:vAlign w:val="center"/>
          </w:tcPr>
          <w:p w14:paraId="0D9C3EFE"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cfDNA alt count</w:t>
            </w:r>
          </w:p>
        </w:tc>
        <w:tc>
          <w:tcPr>
            <w:tcW w:w="967" w:type="dxa"/>
            <w:shd w:val="clear" w:color="auto" w:fill="D9D9D9" w:themeFill="background1" w:themeFillShade="D9"/>
            <w:tcMar>
              <w:top w:w="100" w:type="dxa"/>
              <w:left w:w="100" w:type="dxa"/>
              <w:bottom w:w="100" w:type="dxa"/>
              <w:right w:w="100" w:type="dxa"/>
            </w:tcMar>
            <w:vAlign w:val="center"/>
          </w:tcPr>
          <w:p w14:paraId="3E294015"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cfDNA VAF (%)</w:t>
            </w:r>
          </w:p>
        </w:tc>
        <w:tc>
          <w:tcPr>
            <w:tcW w:w="966" w:type="dxa"/>
            <w:shd w:val="clear" w:color="auto" w:fill="D9D9D9" w:themeFill="background1" w:themeFillShade="D9"/>
            <w:tcMar>
              <w:top w:w="100" w:type="dxa"/>
              <w:left w:w="100" w:type="dxa"/>
              <w:bottom w:w="100" w:type="dxa"/>
              <w:right w:w="100" w:type="dxa"/>
            </w:tcMar>
            <w:vAlign w:val="center"/>
          </w:tcPr>
          <w:p w14:paraId="4F8C4D1B"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WBC depth</w:t>
            </w:r>
          </w:p>
        </w:tc>
        <w:tc>
          <w:tcPr>
            <w:tcW w:w="967" w:type="dxa"/>
            <w:shd w:val="clear" w:color="auto" w:fill="D9D9D9" w:themeFill="background1" w:themeFillShade="D9"/>
            <w:tcMar>
              <w:top w:w="100" w:type="dxa"/>
              <w:left w:w="100" w:type="dxa"/>
              <w:bottom w:w="100" w:type="dxa"/>
              <w:right w:w="100" w:type="dxa"/>
            </w:tcMar>
            <w:vAlign w:val="center"/>
          </w:tcPr>
          <w:p w14:paraId="5476D8BA"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WBC alt count</w:t>
            </w:r>
          </w:p>
        </w:tc>
        <w:tc>
          <w:tcPr>
            <w:tcW w:w="899" w:type="dxa"/>
            <w:shd w:val="clear" w:color="auto" w:fill="D9D9D9" w:themeFill="background1" w:themeFillShade="D9"/>
            <w:tcMar>
              <w:top w:w="100" w:type="dxa"/>
              <w:left w:w="100" w:type="dxa"/>
              <w:bottom w:w="100" w:type="dxa"/>
              <w:right w:w="100" w:type="dxa"/>
            </w:tcMar>
            <w:vAlign w:val="center"/>
          </w:tcPr>
          <w:p w14:paraId="6E654231" w14:textId="77777777" w:rsidR="00AC4ECD" w:rsidRPr="00AC4ECD" w:rsidRDefault="00AC4ECD" w:rsidP="00B1731B">
            <w:pPr>
              <w:widowControl w:val="0"/>
              <w:jc w:val="center"/>
              <w:rPr>
                <w:rFonts w:ascii="Arial" w:eastAsia="Arial" w:hAnsi="Arial" w:cs="Arial"/>
                <w:b/>
                <w:color w:val="000000" w:themeColor="text1"/>
                <w:sz w:val="16"/>
                <w:szCs w:val="16"/>
              </w:rPr>
            </w:pPr>
            <w:r w:rsidRPr="00AC4ECD">
              <w:rPr>
                <w:rFonts w:ascii="Arial" w:eastAsia="Arial" w:hAnsi="Arial" w:cs="Arial"/>
                <w:b/>
                <w:color w:val="000000" w:themeColor="text1"/>
                <w:sz w:val="16"/>
                <w:szCs w:val="16"/>
              </w:rPr>
              <w:t>WBC VAF (%)</w:t>
            </w:r>
          </w:p>
        </w:tc>
        <w:tc>
          <w:tcPr>
            <w:tcW w:w="1034" w:type="dxa"/>
            <w:shd w:val="clear" w:color="auto" w:fill="D9D9D9" w:themeFill="background1" w:themeFillShade="D9"/>
            <w:tcMar>
              <w:top w:w="100" w:type="dxa"/>
              <w:left w:w="100" w:type="dxa"/>
              <w:bottom w:w="100" w:type="dxa"/>
              <w:right w:w="100" w:type="dxa"/>
            </w:tcMar>
            <w:vAlign w:val="center"/>
          </w:tcPr>
          <w:p w14:paraId="3DA93DD9" w14:textId="77777777" w:rsidR="00AC4ECD" w:rsidRPr="00AC4ECD" w:rsidRDefault="00AC4ECD" w:rsidP="00B1731B">
            <w:pPr>
              <w:widowControl w:val="0"/>
              <w:jc w:val="center"/>
              <w:rPr>
                <w:rFonts w:ascii="Arial" w:eastAsia="Arial" w:hAnsi="Arial" w:cs="Arial"/>
                <w:b/>
                <w:color w:val="000000" w:themeColor="text1"/>
                <w:sz w:val="16"/>
                <w:szCs w:val="16"/>
              </w:rPr>
            </w:pPr>
            <w:proofErr w:type="spellStart"/>
            <w:r w:rsidRPr="00AC4ECD">
              <w:rPr>
                <w:rFonts w:ascii="Arial" w:eastAsia="Arial" w:hAnsi="Arial" w:cs="Arial"/>
                <w:b/>
                <w:color w:val="000000" w:themeColor="text1"/>
                <w:sz w:val="16"/>
                <w:szCs w:val="16"/>
              </w:rPr>
              <w:t>OncoKB</w:t>
            </w:r>
            <w:proofErr w:type="spellEnd"/>
            <w:r w:rsidRPr="00AC4ECD">
              <w:rPr>
                <w:rFonts w:ascii="Arial" w:eastAsia="Arial" w:hAnsi="Arial" w:cs="Arial"/>
                <w:b/>
                <w:color w:val="000000" w:themeColor="text1"/>
                <w:sz w:val="16"/>
                <w:szCs w:val="16"/>
              </w:rPr>
              <w:t xml:space="preserve"> highest level in the respective cancer type</w:t>
            </w:r>
          </w:p>
        </w:tc>
      </w:tr>
      <w:tr w:rsidR="00AC4ECD" w:rsidRPr="000E22ED" w14:paraId="26F7C3F2" w14:textId="77777777" w:rsidTr="00AC4ECD">
        <w:trPr>
          <w:trHeight w:val="144"/>
        </w:trPr>
        <w:tc>
          <w:tcPr>
            <w:tcW w:w="1352" w:type="dxa"/>
            <w:shd w:val="clear" w:color="auto" w:fill="auto"/>
            <w:tcMar>
              <w:top w:w="20" w:type="dxa"/>
              <w:left w:w="20" w:type="dxa"/>
              <w:bottom w:w="100" w:type="dxa"/>
              <w:right w:w="20" w:type="dxa"/>
            </w:tcMar>
            <w:vAlign w:val="center"/>
          </w:tcPr>
          <w:p w14:paraId="151827D1"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MSK-VB-0058</w:t>
            </w:r>
          </w:p>
        </w:tc>
        <w:tc>
          <w:tcPr>
            <w:tcW w:w="987" w:type="dxa"/>
            <w:shd w:val="clear" w:color="auto" w:fill="auto"/>
            <w:tcMar>
              <w:top w:w="20" w:type="dxa"/>
              <w:left w:w="20" w:type="dxa"/>
              <w:bottom w:w="100" w:type="dxa"/>
              <w:right w:w="20" w:type="dxa"/>
            </w:tcMar>
            <w:vAlign w:val="center"/>
          </w:tcPr>
          <w:p w14:paraId="5ABC2ADB"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7FC4FAA8"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E503*</w:t>
            </w:r>
          </w:p>
        </w:tc>
        <w:tc>
          <w:tcPr>
            <w:tcW w:w="966" w:type="dxa"/>
            <w:shd w:val="clear" w:color="auto" w:fill="auto"/>
            <w:tcMar>
              <w:top w:w="20" w:type="dxa"/>
              <w:left w:w="20" w:type="dxa"/>
              <w:bottom w:w="100" w:type="dxa"/>
              <w:right w:w="20" w:type="dxa"/>
            </w:tcMar>
            <w:vAlign w:val="center"/>
          </w:tcPr>
          <w:p w14:paraId="42D0FCD6"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6705</w:t>
            </w:r>
          </w:p>
        </w:tc>
        <w:tc>
          <w:tcPr>
            <w:tcW w:w="967" w:type="dxa"/>
            <w:shd w:val="clear" w:color="auto" w:fill="auto"/>
            <w:tcMar>
              <w:top w:w="20" w:type="dxa"/>
              <w:left w:w="20" w:type="dxa"/>
              <w:bottom w:w="100" w:type="dxa"/>
              <w:right w:w="20" w:type="dxa"/>
            </w:tcMar>
            <w:vAlign w:val="center"/>
          </w:tcPr>
          <w:p w14:paraId="668076AE"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11</w:t>
            </w:r>
          </w:p>
        </w:tc>
        <w:tc>
          <w:tcPr>
            <w:tcW w:w="967" w:type="dxa"/>
            <w:shd w:val="clear" w:color="auto" w:fill="auto"/>
            <w:tcMar>
              <w:top w:w="100" w:type="dxa"/>
              <w:left w:w="100" w:type="dxa"/>
              <w:bottom w:w="100" w:type="dxa"/>
              <w:right w:w="100" w:type="dxa"/>
            </w:tcMar>
            <w:vAlign w:val="center"/>
          </w:tcPr>
          <w:p w14:paraId="6955E25A"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0.164</w:t>
            </w:r>
          </w:p>
        </w:tc>
        <w:tc>
          <w:tcPr>
            <w:tcW w:w="966" w:type="dxa"/>
            <w:shd w:val="clear" w:color="auto" w:fill="auto"/>
            <w:tcMar>
              <w:top w:w="100" w:type="dxa"/>
              <w:left w:w="100" w:type="dxa"/>
              <w:bottom w:w="100" w:type="dxa"/>
              <w:right w:w="100" w:type="dxa"/>
            </w:tcMar>
            <w:vAlign w:val="center"/>
          </w:tcPr>
          <w:p w14:paraId="1ED97B2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3806</w:t>
            </w:r>
          </w:p>
        </w:tc>
        <w:tc>
          <w:tcPr>
            <w:tcW w:w="967" w:type="dxa"/>
            <w:shd w:val="clear" w:color="auto" w:fill="auto"/>
            <w:tcMar>
              <w:top w:w="100" w:type="dxa"/>
              <w:left w:w="100" w:type="dxa"/>
              <w:bottom w:w="100" w:type="dxa"/>
              <w:right w:w="100" w:type="dxa"/>
            </w:tcMar>
            <w:vAlign w:val="center"/>
          </w:tcPr>
          <w:p w14:paraId="18573714"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c>
          <w:tcPr>
            <w:tcW w:w="899" w:type="dxa"/>
            <w:shd w:val="clear" w:color="auto" w:fill="auto"/>
            <w:tcMar>
              <w:top w:w="100" w:type="dxa"/>
              <w:left w:w="100" w:type="dxa"/>
              <w:bottom w:w="100" w:type="dxa"/>
              <w:right w:w="100" w:type="dxa"/>
            </w:tcMar>
            <w:vAlign w:val="center"/>
          </w:tcPr>
          <w:p w14:paraId="64E8C9EA"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0.105</w:t>
            </w:r>
          </w:p>
        </w:tc>
        <w:tc>
          <w:tcPr>
            <w:tcW w:w="1034" w:type="dxa"/>
            <w:shd w:val="clear" w:color="auto" w:fill="auto"/>
            <w:tcMar>
              <w:top w:w="20" w:type="dxa"/>
              <w:left w:w="20" w:type="dxa"/>
              <w:bottom w:w="100" w:type="dxa"/>
              <w:right w:w="20" w:type="dxa"/>
            </w:tcMar>
            <w:vAlign w:val="center"/>
          </w:tcPr>
          <w:p w14:paraId="5196F31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748E6B61" w14:textId="77777777" w:rsidTr="00AC4ECD">
        <w:trPr>
          <w:trHeight w:val="144"/>
        </w:trPr>
        <w:tc>
          <w:tcPr>
            <w:tcW w:w="1352" w:type="dxa"/>
            <w:shd w:val="clear" w:color="auto" w:fill="auto"/>
            <w:tcMar>
              <w:top w:w="20" w:type="dxa"/>
              <w:left w:w="20" w:type="dxa"/>
              <w:bottom w:w="100" w:type="dxa"/>
              <w:right w:w="20" w:type="dxa"/>
            </w:tcMar>
            <w:vAlign w:val="center"/>
          </w:tcPr>
          <w:p w14:paraId="0A24DC8E"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MSK-VB-0058</w:t>
            </w:r>
          </w:p>
        </w:tc>
        <w:tc>
          <w:tcPr>
            <w:tcW w:w="987" w:type="dxa"/>
            <w:shd w:val="clear" w:color="auto" w:fill="auto"/>
            <w:tcMar>
              <w:top w:w="20" w:type="dxa"/>
              <w:left w:w="20" w:type="dxa"/>
              <w:bottom w:w="100" w:type="dxa"/>
              <w:right w:w="20" w:type="dxa"/>
            </w:tcMar>
            <w:vAlign w:val="center"/>
          </w:tcPr>
          <w:p w14:paraId="432DEB8F"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53B29AB9"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V1866Lfs*54</w:t>
            </w:r>
          </w:p>
        </w:tc>
        <w:tc>
          <w:tcPr>
            <w:tcW w:w="966" w:type="dxa"/>
            <w:shd w:val="clear" w:color="auto" w:fill="auto"/>
            <w:tcMar>
              <w:top w:w="20" w:type="dxa"/>
              <w:left w:w="20" w:type="dxa"/>
              <w:bottom w:w="100" w:type="dxa"/>
              <w:right w:w="20" w:type="dxa"/>
            </w:tcMar>
            <w:vAlign w:val="center"/>
          </w:tcPr>
          <w:p w14:paraId="05E699E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4015</w:t>
            </w:r>
          </w:p>
        </w:tc>
        <w:tc>
          <w:tcPr>
            <w:tcW w:w="967" w:type="dxa"/>
            <w:shd w:val="clear" w:color="auto" w:fill="auto"/>
            <w:tcMar>
              <w:top w:w="20" w:type="dxa"/>
              <w:left w:w="20" w:type="dxa"/>
              <w:bottom w:w="100" w:type="dxa"/>
              <w:right w:w="20" w:type="dxa"/>
            </w:tcMar>
            <w:vAlign w:val="center"/>
          </w:tcPr>
          <w:p w14:paraId="7AAA0B13"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c>
          <w:tcPr>
            <w:tcW w:w="967" w:type="dxa"/>
            <w:shd w:val="clear" w:color="auto" w:fill="auto"/>
            <w:tcMar>
              <w:top w:w="100" w:type="dxa"/>
              <w:left w:w="100" w:type="dxa"/>
              <w:bottom w:w="100" w:type="dxa"/>
              <w:right w:w="100" w:type="dxa"/>
            </w:tcMar>
            <w:vAlign w:val="center"/>
          </w:tcPr>
          <w:p w14:paraId="6877DCE6"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0.100</w:t>
            </w:r>
          </w:p>
        </w:tc>
        <w:tc>
          <w:tcPr>
            <w:tcW w:w="966" w:type="dxa"/>
            <w:shd w:val="clear" w:color="auto" w:fill="auto"/>
            <w:tcMar>
              <w:top w:w="100" w:type="dxa"/>
              <w:left w:w="100" w:type="dxa"/>
              <w:bottom w:w="100" w:type="dxa"/>
              <w:right w:w="100" w:type="dxa"/>
            </w:tcMar>
            <w:vAlign w:val="center"/>
          </w:tcPr>
          <w:p w14:paraId="59624D4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3005</w:t>
            </w:r>
          </w:p>
        </w:tc>
        <w:tc>
          <w:tcPr>
            <w:tcW w:w="967" w:type="dxa"/>
            <w:shd w:val="clear" w:color="auto" w:fill="auto"/>
            <w:tcMar>
              <w:top w:w="100" w:type="dxa"/>
              <w:left w:w="100" w:type="dxa"/>
              <w:bottom w:w="100" w:type="dxa"/>
              <w:right w:w="100" w:type="dxa"/>
            </w:tcMar>
            <w:vAlign w:val="center"/>
          </w:tcPr>
          <w:p w14:paraId="2B3B81F3"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w:t>
            </w:r>
          </w:p>
        </w:tc>
        <w:tc>
          <w:tcPr>
            <w:tcW w:w="899" w:type="dxa"/>
            <w:shd w:val="clear" w:color="auto" w:fill="auto"/>
            <w:tcMar>
              <w:top w:w="100" w:type="dxa"/>
              <w:left w:w="100" w:type="dxa"/>
              <w:bottom w:w="100" w:type="dxa"/>
              <w:right w:w="100" w:type="dxa"/>
            </w:tcMar>
            <w:vAlign w:val="center"/>
          </w:tcPr>
          <w:p w14:paraId="24F502F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0.067</w:t>
            </w:r>
          </w:p>
        </w:tc>
        <w:tc>
          <w:tcPr>
            <w:tcW w:w="1034" w:type="dxa"/>
            <w:shd w:val="clear" w:color="auto" w:fill="auto"/>
            <w:tcMar>
              <w:top w:w="20" w:type="dxa"/>
              <w:left w:w="20" w:type="dxa"/>
              <w:bottom w:w="100" w:type="dxa"/>
              <w:right w:w="20" w:type="dxa"/>
            </w:tcMar>
            <w:vAlign w:val="center"/>
          </w:tcPr>
          <w:p w14:paraId="6680C18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3C7259DD" w14:textId="77777777" w:rsidTr="00AC4ECD">
        <w:trPr>
          <w:trHeight w:val="144"/>
        </w:trPr>
        <w:tc>
          <w:tcPr>
            <w:tcW w:w="1352" w:type="dxa"/>
            <w:shd w:val="clear" w:color="auto" w:fill="auto"/>
            <w:tcMar>
              <w:top w:w="20" w:type="dxa"/>
              <w:left w:w="20" w:type="dxa"/>
              <w:bottom w:w="100" w:type="dxa"/>
              <w:right w:w="20" w:type="dxa"/>
            </w:tcMar>
            <w:vAlign w:val="center"/>
          </w:tcPr>
          <w:p w14:paraId="16BA5FAD"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MSK-VB-0058</w:t>
            </w:r>
          </w:p>
        </w:tc>
        <w:tc>
          <w:tcPr>
            <w:tcW w:w="987" w:type="dxa"/>
            <w:shd w:val="clear" w:color="auto" w:fill="auto"/>
            <w:tcMar>
              <w:top w:w="20" w:type="dxa"/>
              <w:left w:w="20" w:type="dxa"/>
              <w:bottom w:w="100" w:type="dxa"/>
              <w:right w:w="20" w:type="dxa"/>
            </w:tcMar>
            <w:vAlign w:val="center"/>
          </w:tcPr>
          <w:p w14:paraId="06F53802"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0872552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L2395Ffs*27</w:t>
            </w:r>
          </w:p>
        </w:tc>
        <w:tc>
          <w:tcPr>
            <w:tcW w:w="966" w:type="dxa"/>
            <w:shd w:val="clear" w:color="auto" w:fill="auto"/>
            <w:tcMar>
              <w:top w:w="20" w:type="dxa"/>
              <w:left w:w="20" w:type="dxa"/>
              <w:bottom w:w="100" w:type="dxa"/>
              <w:right w:w="20" w:type="dxa"/>
            </w:tcMar>
            <w:vAlign w:val="center"/>
          </w:tcPr>
          <w:p w14:paraId="2538B9DE"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5116</w:t>
            </w:r>
          </w:p>
        </w:tc>
        <w:tc>
          <w:tcPr>
            <w:tcW w:w="967" w:type="dxa"/>
            <w:shd w:val="clear" w:color="auto" w:fill="auto"/>
            <w:tcMar>
              <w:top w:w="20" w:type="dxa"/>
              <w:left w:w="20" w:type="dxa"/>
              <w:bottom w:w="100" w:type="dxa"/>
              <w:right w:w="20" w:type="dxa"/>
            </w:tcMar>
            <w:vAlign w:val="center"/>
          </w:tcPr>
          <w:p w14:paraId="0C3F3C30"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17</w:t>
            </w:r>
          </w:p>
        </w:tc>
        <w:tc>
          <w:tcPr>
            <w:tcW w:w="967" w:type="dxa"/>
            <w:shd w:val="clear" w:color="auto" w:fill="auto"/>
            <w:tcMar>
              <w:top w:w="100" w:type="dxa"/>
              <w:left w:w="100" w:type="dxa"/>
              <w:bottom w:w="100" w:type="dxa"/>
              <w:right w:w="100" w:type="dxa"/>
            </w:tcMar>
            <w:vAlign w:val="center"/>
          </w:tcPr>
          <w:p w14:paraId="70F4BC4D"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0.332</w:t>
            </w:r>
          </w:p>
        </w:tc>
        <w:tc>
          <w:tcPr>
            <w:tcW w:w="966" w:type="dxa"/>
            <w:shd w:val="clear" w:color="auto" w:fill="auto"/>
            <w:tcMar>
              <w:top w:w="100" w:type="dxa"/>
              <w:left w:w="100" w:type="dxa"/>
              <w:bottom w:w="100" w:type="dxa"/>
              <w:right w:w="100" w:type="dxa"/>
            </w:tcMar>
            <w:vAlign w:val="center"/>
          </w:tcPr>
          <w:p w14:paraId="77E8BF05"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3060</w:t>
            </w:r>
          </w:p>
        </w:tc>
        <w:tc>
          <w:tcPr>
            <w:tcW w:w="967" w:type="dxa"/>
            <w:shd w:val="clear" w:color="auto" w:fill="auto"/>
            <w:tcMar>
              <w:top w:w="100" w:type="dxa"/>
              <w:left w:w="100" w:type="dxa"/>
              <w:bottom w:w="100" w:type="dxa"/>
              <w:right w:w="100" w:type="dxa"/>
            </w:tcMar>
            <w:vAlign w:val="center"/>
          </w:tcPr>
          <w:p w14:paraId="36F5162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12</w:t>
            </w:r>
          </w:p>
        </w:tc>
        <w:tc>
          <w:tcPr>
            <w:tcW w:w="899" w:type="dxa"/>
            <w:shd w:val="clear" w:color="auto" w:fill="auto"/>
            <w:tcMar>
              <w:top w:w="100" w:type="dxa"/>
              <w:left w:w="100" w:type="dxa"/>
              <w:bottom w:w="100" w:type="dxa"/>
              <w:right w:w="100" w:type="dxa"/>
            </w:tcMar>
            <w:vAlign w:val="center"/>
          </w:tcPr>
          <w:p w14:paraId="735EDECE"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0.392</w:t>
            </w:r>
          </w:p>
        </w:tc>
        <w:tc>
          <w:tcPr>
            <w:tcW w:w="1034" w:type="dxa"/>
            <w:shd w:val="clear" w:color="auto" w:fill="auto"/>
            <w:tcMar>
              <w:top w:w="20" w:type="dxa"/>
              <w:left w:w="20" w:type="dxa"/>
              <w:bottom w:w="100" w:type="dxa"/>
              <w:right w:w="20" w:type="dxa"/>
            </w:tcMar>
            <w:vAlign w:val="center"/>
          </w:tcPr>
          <w:p w14:paraId="1996777B"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470B0AFC" w14:textId="77777777" w:rsidTr="00AC4ECD">
        <w:trPr>
          <w:trHeight w:val="144"/>
        </w:trPr>
        <w:tc>
          <w:tcPr>
            <w:tcW w:w="1352" w:type="dxa"/>
            <w:shd w:val="clear" w:color="auto" w:fill="auto"/>
            <w:tcMar>
              <w:top w:w="20" w:type="dxa"/>
              <w:left w:w="20" w:type="dxa"/>
              <w:bottom w:w="100" w:type="dxa"/>
              <w:right w:w="20" w:type="dxa"/>
            </w:tcMar>
            <w:vAlign w:val="center"/>
          </w:tcPr>
          <w:p w14:paraId="09EE4543"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MSK-VB-0063</w:t>
            </w:r>
          </w:p>
        </w:tc>
        <w:tc>
          <w:tcPr>
            <w:tcW w:w="987" w:type="dxa"/>
            <w:shd w:val="clear" w:color="auto" w:fill="auto"/>
            <w:tcMar>
              <w:top w:w="20" w:type="dxa"/>
              <w:left w:w="20" w:type="dxa"/>
              <w:bottom w:w="100" w:type="dxa"/>
              <w:right w:w="20" w:type="dxa"/>
            </w:tcMar>
            <w:vAlign w:val="center"/>
          </w:tcPr>
          <w:p w14:paraId="14E3C3E1"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00DE4C7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L925*</w:t>
            </w:r>
          </w:p>
        </w:tc>
        <w:tc>
          <w:tcPr>
            <w:tcW w:w="966" w:type="dxa"/>
            <w:shd w:val="clear" w:color="auto" w:fill="auto"/>
            <w:tcMar>
              <w:top w:w="20" w:type="dxa"/>
              <w:left w:w="20" w:type="dxa"/>
              <w:bottom w:w="100" w:type="dxa"/>
              <w:right w:w="20" w:type="dxa"/>
            </w:tcMar>
            <w:vAlign w:val="center"/>
          </w:tcPr>
          <w:p w14:paraId="6B28D7E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7942</w:t>
            </w:r>
          </w:p>
        </w:tc>
        <w:tc>
          <w:tcPr>
            <w:tcW w:w="967" w:type="dxa"/>
            <w:shd w:val="clear" w:color="auto" w:fill="auto"/>
            <w:tcMar>
              <w:top w:w="20" w:type="dxa"/>
              <w:left w:w="20" w:type="dxa"/>
              <w:bottom w:w="100" w:type="dxa"/>
              <w:right w:w="20" w:type="dxa"/>
            </w:tcMar>
            <w:vAlign w:val="center"/>
          </w:tcPr>
          <w:p w14:paraId="18F0D015"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9</w:t>
            </w:r>
          </w:p>
        </w:tc>
        <w:tc>
          <w:tcPr>
            <w:tcW w:w="967" w:type="dxa"/>
            <w:shd w:val="clear" w:color="auto" w:fill="auto"/>
            <w:tcMar>
              <w:top w:w="100" w:type="dxa"/>
              <w:left w:w="100" w:type="dxa"/>
              <w:bottom w:w="100" w:type="dxa"/>
              <w:right w:w="100" w:type="dxa"/>
            </w:tcMar>
            <w:vAlign w:val="center"/>
          </w:tcPr>
          <w:p w14:paraId="696B75FD"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0.113</w:t>
            </w:r>
          </w:p>
        </w:tc>
        <w:tc>
          <w:tcPr>
            <w:tcW w:w="966" w:type="dxa"/>
            <w:shd w:val="clear" w:color="auto" w:fill="auto"/>
            <w:tcMar>
              <w:top w:w="100" w:type="dxa"/>
              <w:left w:w="100" w:type="dxa"/>
              <w:bottom w:w="100" w:type="dxa"/>
              <w:right w:w="100" w:type="dxa"/>
            </w:tcMar>
            <w:vAlign w:val="center"/>
          </w:tcPr>
          <w:p w14:paraId="5A9A6C3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4197</w:t>
            </w:r>
          </w:p>
        </w:tc>
        <w:tc>
          <w:tcPr>
            <w:tcW w:w="967" w:type="dxa"/>
            <w:shd w:val="clear" w:color="auto" w:fill="auto"/>
            <w:tcMar>
              <w:top w:w="100" w:type="dxa"/>
              <w:left w:w="100" w:type="dxa"/>
              <w:bottom w:w="100" w:type="dxa"/>
              <w:right w:w="100" w:type="dxa"/>
            </w:tcMar>
            <w:vAlign w:val="center"/>
          </w:tcPr>
          <w:p w14:paraId="71372744"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5</w:t>
            </w:r>
          </w:p>
        </w:tc>
        <w:tc>
          <w:tcPr>
            <w:tcW w:w="899" w:type="dxa"/>
            <w:shd w:val="clear" w:color="auto" w:fill="auto"/>
            <w:tcMar>
              <w:top w:w="100" w:type="dxa"/>
              <w:left w:w="100" w:type="dxa"/>
              <w:bottom w:w="100" w:type="dxa"/>
              <w:right w:w="100" w:type="dxa"/>
            </w:tcMar>
            <w:vAlign w:val="center"/>
          </w:tcPr>
          <w:p w14:paraId="6BEA4400"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0.119</w:t>
            </w:r>
          </w:p>
        </w:tc>
        <w:tc>
          <w:tcPr>
            <w:tcW w:w="1034" w:type="dxa"/>
            <w:shd w:val="clear" w:color="auto" w:fill="auto"/>
            <w:tcMar>
              <w:top w:w="20" w:type="dxa"/>
              <w:left w:w="20" w:type="dxa"/>
              <w:bottom w:w="100" w:type="dxa"/>
              <w:right w:w="20" w:type="dxa"/>
            </w:tcMar>
            <w:vAlign w:val="center"/>
          </w:tcPr>
          <w:p w14:paraId="153FAE36"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1A0431B4" w14:textId="77777777" w:rsidTr="00AC4ECD">
        <w:trPr>
          <w:trHeight w:val="144"/>
        </w:trPr>
        <w:tc>
          <w:tcPr>
            <w:tcW w:w="1352" w:type="dxa"/>
            <w:shd w:val="clear" w:color="auto" w:fill="auto"/>
            <w:tcMar>
              <w:top w:w="20" w:type="dxa"/>
              <w:left w:w="20" w:type="dxa"/>
              <w:bottom w:w="100" w:type="dxa"/>
              <w:right w:w="20" w:type="dxa"/>
            </w:tcMar>
            <w:vAlign w:val="center"/>
          </w:tcPr>
          <w:p w14:paraId="0DB13653"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MSK-VB-0067</w:t>
            </w:r>
          </w:p>
        </w:tc>
        <w:tc>
          <w:tcPr>
            <w:tcW w:w="987" w:type="dxa"/>
            <w:shd w:val="clear" w:color="auto" w:fill="auto"/>
            <w:tcMar>
              <w:top w:w="20" w:type="dxa"/>
              <w:left w:w="20" w:type="dxa"/>
              <w:bottom w:w="100" w:type="dxa"/>
              <w:right w:w="20" w:type="dxa"/>
            </w:tcMar>
            <w:vAlign w:val="center"/>
          </w:tcPr>
          <w:p w14:paraId="627DBA49"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PIK3CA</w:t>
            </w:r>
          </w:p>
        </w:tc>
        <w:tc>
          <w:tcPr>
            <w:tcW w:w="1148" w:type="dxa"/>
            <w:shd w:val="clear" w:color="auto" w:fill="auto"/>
            <w:tcMar>
              <w:top w:w="20" w:type="dxa"/>
              <w:left w:w="20" w:type="dxa"/>
              <w:bottom w:w="100" w:type="dxa"/>
              <w:right w:w="20" w:type="dxa"/>
            </w:tcMar>
            <w:vAlign w:val="center"/>
          </w:tcPr>
          <w:p w14:paraId="0C605BD6"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C90R</w:t>
            </w:r>
          </w:p>
        </w:tc>
        <w:tc>
          <w:tcPr>
            <w:tcW w:w="966" w:type="dxa"/>
            <w:shd w:val="clear" w:color="auto" w:fill="auto"/>
            <w:tcMar>
              <w:top w:w="20" w:type="dxa"/>
              <w:left w:w="20" w:type="dxa"/>
              <w:bottom w:w="100" w:type="dxa"/>
              <w:right w:w="20" w:type="dxa"/>
            </w:tcMar>
            <w:vAlign w:val="center"/>
          </w:tcPr>
          <w:p w14:paraId="67AFE7F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2548</w:t>
            </w:r>
          </w:p>
        </w:tc>
        <w:tc>
          <w:tcPr>
            <w:tcW w:w="967" w:type="dxa"/>
            <w:shd w:val="clear" w:color="auto" w:fill="auto"/>
            <w:tcMar>
              <w:top w:w="20" w:type="dxa"/>
              <w:left w:w="20" w:type="dxa"/>
              <w:bottom w:w="100" w:type="dxa"/>
              <w:right w:w="20" w:type="dxa"/>
            </w:tcMar>
            <w:vAlign w:val="center"/>
          </w:tcPr>
          <w:p w14:paraId="626417D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18</w:t>
            </w:r>
          </w:p>
        </w:tc>
        <w:tc>
          <w:tcPr>
            <w:tcW w:w="967" w:type="dxa"/>
            <w:shd w:val="clear" w:color="auto" w:fill="auto"/>
            <w:tcMar>
              <w:top w:w="100" w:type="dxa"/>
              <w:left w:w="100" w:type="dxa"/>
              <w:bottom w:w="100" w:type="dxa"/>
              <w:right w:w="100" w:type="dxa"/>
            </w:tcMar>
            <w:vAlign w:val="center"/>
          </w:tcPr>
          <w:p w14:paraId="34F4B7FB"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0.706</w:t>
            </w:r>
          </w:p>
        </w:tc>
        <w:tc>
          <w:tcPr>
            <w:tcW w:w="966" w:type="dxa"/>
            <w:shd w:val="clear" w:color="auto" w:fill="auto"/>
            <w:tcMar>
              <w:top w:w="100" w:type="dxa"/>
              <w:left w:w="100" w:type="dxa"/>
              <w:bottom w:w="100" w:type="dxa"/>
              <w:right w:w="100" w:type="dxa"/>
            </w:tcMar>
            <w:vAlign w:val="center"/>
          </w:tcPr>
          <w:p w14:paraId="2B42D63A"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3588</w:t>
            </w:r>
          </w:p>
        </w:tc>
        <w:tc>
          <w:tcPr>
            <w:tcW w:w="967" w:type="dxa"/>
            <w:shd w:val="clear" w:color="auto" w:fill="auto"/>
            <w:tcMar>
              <w:top w:w="100" w:type="dxa"/>
              <w:left w:w="100" w:type="dxa"/>
              <w:bottom w:w="100" w:type="dxa"/>
              <w:right w:w="100" w:type="dxa"/>
            </w:tcMar>
            <w:vAlign w:val="center"/>
          </w:tcPr>
          <w:p w14:paraId="3E2131D5"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19</w:t>
            </w:r>
          </w:p>
        </w:tc>
        <w:tc>
          <w:tcPr>
            <w:tcW w:w="899" w:type="dxa"/>
            <w:shd w:val="clear" w:color="auto" w:fill="auto"/>
            <w:tcMar>
              <w:top w:w="100" w:type="dxa"/>
              <w:left w:w="100" w:type="dxa"/>
              <w:bottom w:w="100" w:type="dxa"/>
              <w:right w:w="100" w:type="dxa"/>
            </w:tcMar>
            <w:vAlign w:val="center"/>
          </w:tcPr>
          <w:p w14:paraId="1A818C2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0.530</w:t>
            </w:r>
          </w:p>
        </w:tc>
        <w:tc>
          <w:tcPr>
            <w:tcW w:w="1034" w:type="dxa"/>
            <w:shd w:val="clear" w:color="auto" w:fill="auto"/>
            <w:tcMar>
              <w:top w:w="20" w:type="dxa"/>
              <w:left w:w="20" w:type="dxa"/>
              <w:bottom w:w="100" w:type="dxa"/>
              <w:right w:w="20" w:type="dxa"/>
            </w:tcMar>
            <w:vAlign w:val="center"/>
          </w:tcPr>
          <w:p w14:paraId="76EA6A7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w:t>
            </w:r>
          </w:p>
        </w:tc>
      </w:tr>
      <w:tr w:rsidR="00AC4ECD" w:rsidRPr="000E22ED" w14:paraId="516CFD85" w14:textId="77777777" w:rsidTr="00AC4ECD">
        <w:trPr>
          <w:trHeight w:val="144"/>
        </w:trPr>
        <w:tc>
          <w:tcPr>
            <w:tcW w:w="1352" w:type="dxa"/>
            <w:shd w:val="clear" w:color="auto" w:fill="auto"/>
            <w:tcMar>
              <w:top w:w="20" w:type="dxa"/>
              <w:left w:w="20" w:type="dxa"/>
              <w:bottom w:w="100" w:type="dxa"/>
              <w:right w:w="20" w:type="dxa"/>
            </w:tcMar>
            <w:vAlign w:val="center"/>
          </w:tcPr>
          <w:p w14:paraId="2DF37645"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MSK-VL-0028</w:t>
            </w:r>
          </w:p>
        </w:tc>
        <w:tc>
          <w:tcPr>
            <w:tcW w:w="987" w:type="dxa"/>
            <w:shd w:val="clear" w:color="auto" w:fill="auto"/>
            <w:tcMar>
              <w:top w:w="20" w:type="dxa"/>
              <w:left w:w="20" w:type="dxa"/>
              <w:bottom w:w="100" w:type="dxa"/>
              <w:right w:w="20" w:type="dxa"/>
            </w:tcMar>
            <w:vAlign w:val="center"/>
          </w:tcPr>
          <w:p w14:paraId="700D1186"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4066476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L2023*</w:t>
            </w:r>
          </w:p>
        </w:tc>
        <w:tc>
          <w:tcPr>
            <w:tcW w:w="966" w:type="dxa"/>
            <w:shd w:val="clear" w:color="auto" w:fill="auto"/>
            <w:tcMar>
              <w:top w:w="20" w:type="dxa"/>
              <w:left w:w="20" w:type="dxa"/>
              <w:bottom w:w="100" w:type="dxa"/>
              <w:right w:w="20" w:type="dxa"/>
            </w:tcMar>
            <w:vAlign w:val="center"/>
          </w:tcPr>
          <w:p w14:paraId="2ECF0348"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7085</w:t>
            </w:r>
          </w:p>
        </w:tc>
        <w:tc>
          <w:tcPr>
            <w:tcW w:w="967" w:type="dxa"/>
            <w:shd w:val="clear" w:color="auto" w:fill="auto"/>
            <w:tcMar>
              <w:top w:w="20" w:type="dxa"/>
              <w:left w:w="20" w:type="dxa"/>
              <w:bottom w:w="100" w:type="dxa"/>
              <w:right w:w="20" w:type="dxa"/>
            </w:tcMar>
            <w:vAlign w:val="center"/>
          </w:tcPr>
          <w:p w14:paraId="56BD9D19"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188</w:t>
            </w:r>
          </w:p>
        </w:tc>
        <w:tc>
          <w:tcPr>
            <w:tcW w:w="967" w:type="dxa"/>
            <w:shd w:val="clear" w:color="auto" w:fill="auto"/>
            <w:tcMar>
              <w:top w:w="100" w:type="dxa"/>
              <w:left w:w="100" w:type="dxa"/>
              <w:bottom w:w="100" w:type="dxa"/>
              <w:right w:w="100" w:type="dxa"/>
            </w:tcMar>
            <w:vAlign w:val="center"/>
          </w:tcPr>
          <w:p w14:paraId="4340ADE9"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2.65</w:t>
            </w:r>
          </w:p>
        </w:tc>
        <w:tc>
          <w:tcPr>
            <w:tcW w:w="966" w:type="dxa"/>
            <w:shd w:val="clear" w:color="auto" w:fill="auto"/>
            <w:tcMar>
              <w:top w:w="100" w:type="dxa"/>
              <w:left w:w="100" w:type="dxa"/>
              <w:bottom w:w="100" w:type="dxa"/>
              <w:right w:w="100" w:type="dxa"/>
            </w:tcMar>
            <w:vAlign w:val="center"/>
          </w:tcPr>
          <w:p w14:paraId="235C97B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3778</w:t>
            </w:r>
          </w:p>
        </w:tc>
        <w:tc>
          <w:tcPr>
            <w:tcW w:w="967" w:type="dxa"/>
            <w:shd w:val="clear" w:color="auto" w:fill="auto"/>
            <w:tcMar>
              <w:top w:w="100" w:type="dxa"/>
              <w:left w:w="100" w:type="dxa"/>
              <w:bottom w:w="100" w:type="dxa"/>
              <w:right w:w="100" w:type="dxa"/>
            </w:tcMar>
            <w:vAlign w:val="center"/>
          </w:tcPr>
          <w:p w14:paraId="323519AE"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76</w:t>
            </w:r>
          </w:p>
        </w:tc>
        <w:tc>
          <w:tcPr>
            <w:tcW w:w="899" w:type="dxa"/>
            <w:shd w:val="clear" w:color="auto" w:fill="auto"/>
            <w:tcMar>
              <w:top w:w="100" w:type="dxa"/>
              <w:left w:w="100" w:type="dxa"/>
              <w:bottom w:w="100" w:type="dxa"/>
              <w:right w:w="100" w:type="dxa"/>
            </w:tcMar>
            <w:vAlign w:val="center"/>
          </w:tcPr>
          <w:p w14:paraId="3A26E5A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2.01</w:t>
            </w:r>
          </w:p>
        </w:tc>
        <w:tc>
          <w:tcPr>
            <w:tcW w:w="1034" w:type="dxa"/>
            <w:shd w:val="clear" w:color="auto" w:fill="auto"/>
            <w:tcMar>
              <w:top w:w="20" w:type="dxa"/>
              <w:left w:w="20" w:type="dxa"/>
              <w:bottom w:w="100" w:type="dxa"/>
              <w:right w:w="20" w:type="dxa"/>
            </w:tcMar>
            <w:vAlign w:val="center"/>
          </w:tcPr>
          <w:p w14:paraId="01450F6A"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0EC7D8DD" w14:textId="77777777" w:rsidTr="00AC4ECD">
        <w:trPr>
          <w:trHeight w:val="144"/>
        </w:trPr>
        <w:tc>
          <w:tcPr>
            <w:tcW w:w="1352" w:type="dxa"/>
            <w:shd w:val="clear" w:color="auto" w:fill="auto"/>
            <w:tcMar>
              <w:top w:w="20" w:type="dxa"/>
              <w:left w:w="20" w:type="dxa"/>
              <w:bottom w:w="100" w:type="dxa"/>
              <w:right w:w="20" w:type="dxa"/>
            </w:tcMar>
            <w:vAlign w:val="center"/>
          </w:tcPr>
          <w:p w14:paraId="5D46B101"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MSK-VL-0028</w:t>
            </w:r>
          </w:p>
        </w:tc>
        <w:tc>
          <w:tcPr>
            <w:tcW w:w="987" w:type="dxa"/>
            <w:shd w:val="clear" w:color="auto" w:fill="auto"/>
            <w:tcMar>
              <w:top w:w="20" w:type="dxa"/>
              <w:left w:w="20" w:type="dxa"/>
              <w:bottom w:w="100" w:type="dxa"/>
              <w:right w:w="20" w:type="dxa"/>
            </w:tcMar>
            <w:vAlign w:val="center"/>
          </w:tcPr>
          <w:p w14:paraId="7C0168EC"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5D2325B6"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I679Dfs*21</w:t>
            </w:r>
          </w:p>
        </w:tc>
        <w:tc>
          <w:tcPr>
            <w:tcW w:w="966" w:type="dxa"/>
            <w:shd w:val="clear" w:color="auto" w:fill="auto"/>
            <w:tcMar>
              <w:top w:w="20" w:type="dxa"/>
              <w:left w:w="20" w:type="dxa"/>
              <w:bottom w:w="100" w:type="dxa"/>
              <w:right w:w="20" w:type="dxa"/>
            </w:tcMar>
            <w:vAlign w:val="center"/>
          </w:tcPr>
          <w:p w14:paraId="286A9A40"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6466</w:t>
            </w:r>
          </w:p>
        </w:tc>
        <w:tc>
          <w:tcPr>
            <w:tcW w:w="967" w:type="dxa"/>
            <w:shd w:val="clear" w:color="auto" w:fill="auto"/>
            <w:tcMar>
              <w:top w:w="20" w:type="dxa"/>
              <w:left w:w="20" w:type="dxa"/>
              <w:bottom w:w="100" w:type="dxa"/>
              <w:right w:w="20" w:type="dxa"/>
            </w:tcMar>
            <w:vAlign w:val="center"/>
          </w:tcPr>
          <w:p w14:paraId="1CAC48A4"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44</w:t>
            </w:r>
          </w:p>
        </w:tc>
        <w:tc>
          <w:tcPr>
            <w:tcW w:w="967" w:type="dxa"/>
            <w:shd w:val="clear" w:color="auto" w:fill="auto"/>
            <w:tcMar>
              <w:top w:w="100" w:type="dxa"/>
              <w:left w:w="100" w:type="dxa"/>
              <w:bottom w:w="100" w:type="dxa"/>
              <w:right w:w="100" w:type="dxa"/>
            </w:tcMar>
            <w:vAlign w:val="center"/>
          </w:tcPr>
          <w:p w14:paraId="186B88AF"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0.68</w:t>
            </w:r>
          </w:p>
        </w:tc>
        <w:tc>
          <w:tcPr>
            <w:tcW w:w="966" w:type="dxa"/>
            <w:shd w:val="clear" w:color="auto" w:fill="auto"/>
            <w:tcMar>
              <w:top w:w="100" w:type="dxa"/>
              <w:left w:w="100" w:type="dxa"/>
              <w:bottom w:w="100" w:type="dxa"/>
              <w:right w:w="100" w:type="dxa"/>
            </w:tcMar>
            <w:vAlign w:val="center"/>
          </w:tcPr>
          <w:p w14:paraId="7067518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3821</w:t>
            </w:r>
          </w:p>
        </w:tc>
        <w:tc>
          <w:tcPr>
            <w:tcW w:w="967" w:type="dxa"/>
            <w:shd w:val="clear" w:color="auto" w:fill="auto"/>
            <w:tcMar>
              <w:top w:w="100" w:type="dxa"/>
              <w:left w:w="100" w:type="dxa"/>
              <w:bottom w:w="100" w:type="dxa"/>
              <w:right w:w="100" w:type="dxa"/>
            </w:tcMar>
            <w:vAlign w:val="center"/>
          </w:tcPr>
          <w:p w14:paraId="46AF8B79"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43</w:t>
            </w:r>
          </w:p>
        </w:tc>
        <w:tc>
          <w:tcPr>
            <w:tcW w:w="899" w:type="dxa"/>
            <w:shd w:val="clear" w:color="auto" w:fill="auto"/>
            <w:tcMar>
              <w:top w:w="100" w:type="dxa"/>
              <w:left w:w="100" w:type="dxa"/>
              <w:bottom w:w="100" w:type="dxa"/>
              <w:right w:w="100" w:type="dxa"/>
            </w:tcMar>
            <w:vAlign w:val="center"/>
          </w:tcPr>
          <w:p w14:paraId="57867C4B"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1.13</w:t>
            </w:r>
          </w:p>
        </w:tc>
        <w:tc>
          <w:tcPr>
            <w:tcW w:w="1034" w:type="dxa"/>
            <w:shd w:val="clear" w:color="auto" w:fill="auto"/>
            <w:tcMar>
              <w:top w:w="20" w:type="dxa"/>
              <w:left w:w="20" w:type="dxa"/>
              <w:bottom w:w="100" w:type="dxa"/>
              <w:right w:w="20" w:type="dxa"/>
            </w:tcMar>
            <w:vAlign w:val="center"/>
          </w:tcPr>
          <w:p w14:paraId="5D5B333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36555CD9" w14:textId="77777777" w:rsidTr="00AC4ECD">
        <w:trPr>
          <w:trHeight w:val="144"/>
        </w:trPr>
        <w:tc>
          <w:tcPr>
            <w:tcW w:w="1352" w:type="dxa"/>
            <w:shd w:val="clear" w:color="auto" w:fill="auto"/>
            <w:tcMar>
              <w:top w:w="20" w:type="dxa"/>
              <w:left w:w="20" w:type="dxa"/>
              <w:bottom w:w="100" w:type="dxa"/>
              <w:right w:w="20" w:type="dxa"/>
            </w:tcMar>
            <w:vAlign w:val="center"/>
          </w:tcPr>
          <w:p w14:paraId="23D745A4"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MSK-VL-0035</w:t>
            </w:r>
          </w:p>
        </w:tc>
        <w:tc>
          <w:tcPr>
            <w:tcW w:w="987" w:type="dxa"/>
            <w:shd w:val="clear" w:color="auto" w:fill="auto"/>
            <w:tcMar>
              <w:top w:w="20" w:type="dxa"/>
              <w:left w:w="20" w:type="dxa"/>
              <w:bottom w:w="100" w:type="dxa"/>
              <w:right w:w="20" w:type="dxa"/>
            </w:tcMar>
            <w:vAlign w:val="center"/>
          </w:tcPr>
          <w:p w14:paraId="149776A1"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11AEADF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D1278Tfs*6</w:t>
            </w:r>
          </w:p>
        </w:tc>
        <w:tc>
          <w:tcPr>
            <w:tcW w:w="966" w:type="dxa"/>
            <w:shd w:val="clear" w:color="auto" w:fill="auto"/>
            <w:tcMar>
              <w:top w:w="20" w:type="dxa"/>
              <w:left w:w="20" w:type="dxa"/>
              <w:bottom w:w="100" w:type="dxa"/>
              <w:right w:w="20" w:type="dxa"/>
            </w:tcMar>
            <w:vAlign w:val="center"/>
          </w:tcPr>
          <w:p w14:paraId="7555C94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3050</w:t>
            </w:r>
          </w:p>
        </w:tc>
        <w:tc>
          <w:tcPr>
            <w:tcW w:w="967" w:type="dxa"/>
            <w:shd w:val="clear" w:color="auto" w:fill="auto"/>
            <w:tcMar>
              <w:top w:w="20" w:type="dxa"/>
              <w:left w:w="20" w:type="dxa"/>
              <w:bottom w:w="100" w:type="dxa"/>
              <w:right w:w="20" w:type="dxa"/>
            </w:tcMar>
            <w:vAlign w:val="center"/>
          </w:tcPr>
          <w:p w14:paraId="7716B699"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w:t>
            </w:r>
          </w:p>
        </w:tc>
        <w:tc>
          <w:tcPr>
            <w:tcW w:w="967" w:type="dxa"/>
            <w:shd w:val="clear" w:color="auto" w:fill="auto"/>
            <w:tcMar>
              <w:top w:w="100" w:type="dxa"/>
              <w:left w:w="100" w:type="dxa"/>
              <w:bottom w:w="100" w:type="dxa"/>
              <w:right w:w="100" w:type="dxa"/>
            </w:tcMar>
            <w:vAlign w:val="center"/>
          </w:tcPr>
          <w:p w14:paraId="3D6812AE"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0.197</w:t>
            </w:r>
          </w:p>
        </w:tc>
        <w:tc>
          <w:tcPr>
            <w:tcW w:w="966" w:type="dxa"/>
            <w:shd w:val="clear" w:color="auto" w:fill="auto"/>
            <w:tcMar>
              <w:top w:w="100" w:type="dxa"/>
              <w:left w:w="100" w:type="dxa"/>
              <w:bottom w:w="100" w:type="dxa"/>
              <w:right w:w="100" w:type="dxa"/>
            </w:tcMar>
            <w:vAlign w:val="center"/>
          </w:tcPr>
          <w:p w14:paraId="5CA163DE"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2934</w:t>
            </w:r>
          </w:p>
        </w:tc>
        <w:tc>
          <w:tcPr>
            <w:tcW w:w="967" w:type="dxa"/>
            <w:shd w:val="clear" w:color="auto" w:fill="auto"/>
            <w:tcMar>
              <w:top w:w="100" w:type="dxa"/>
              <w:left w:w="100" w:type="dxa"/>
              <w:bottom w:w="100" w:type="dxa"/>
              <w:right w:w="100" w:type="dxa"/>
            </w:tcMar>
            <w:vAlign w:val="center"/>
          </w:tcPr>
          <w:p w14:paraId="3681208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13</w:t>
            </w:r>
          </w:p>
        </w:tc>
        <w:tc>
          <w:tcPr>
            <w:tcW w:w="899" w:type="dxa"/>
            <w:shd w:val="clear" w:color="auto" w:fill="auto"/>
            <w:tcMar>
              <w:top w:w="100" w:type="dxa"/>
              <w:left w:w="100" w:type="dxa"/>
              <w:bottom w:w="100" w:type="dxa"/>
              <w:right w:w="100" w:type="dxa"/>
            </w:tcMar>
            <w:vAlign w:val="center"/>
          </w:tcPr>
          <w:p w14:paraId="12C8BB13"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0.443</w:t>
            </w:r>
          </w:p>
        </w:tc>
        <w:tc>
          <w:tcPr>
            <w:tcW w:w="1034" w:type="dxa"/>
            <w:shd w:val="clear" w:color="auto" w:fill="auto"/>
            <w:tcMar>
              <w:top w:w="20" w:type="dxa"/>
              <w:left w:w="20" w:type="dxa"/>
              <w:bottom w:w="100" w:type="dxa"/>
              <w:right w:w="20" w:type="dxa"/>
            </w:tcMar>
            <w:vAlign w:val="center"/>
          </w:tcPr>
          <w:p w14:paraId="39BD82F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6EEA1EA2" w14:textId="77777777" w:rsidTr="00AC4ECD">
        <w:trPr>
          <w:trHeight w:val="144"/>
        </w:trPr>
        <w:tc>
          <w:tcPr>
            <w:tcW w:w="1352" w:type="dxa"/>
            <w:shd w:val="clear" w:color="auto" w:fill="auto"/>
            <w:tcMar>
              <w:top w:w="20" w:type="dxa"/>
              <w:left w:w="20" w:type="dxa"/>
              <w:bottom w:w="100" w:type="dxa"/>
              <w:right w:w="20" w:type="dxa"/>
            </w:tcMar>
            <w:vAlign w:val="center"/>
          </w:tcPr>
          <w:p w14:paraId="03D7CFFF"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MSK-VL-0064</w:t>
            </w:r>
          </w:p>
        </w:tc>
        <w:tc>
          <w:tcPr>
            <w:tcW w:w="987" w:type="dxa"/>
            <w:shd w:val="clear" w:color="auto" w:fill="auto"/>
            <w:tcMar>
              <w:top w:w="20" w:type="dxa"/>
              <w:left w:w="20" w:type="dxa"/>
              <w:bottom w:w="100" w:type="dxa"/>
              <w:right w:w="20" w:type="dxa"/>
            </w:tcMar>
            <w:vAlign w:val="center"/>
          </w:tcPr>
          <w:p w14:paraId="095310FA"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52BF0828"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S637Vfs*51</w:t>
            </w:r>
          </w:p>
        </w:tc>
        <w:tc>
          <w:tcPr>
            <w:tcW w:w="966" w:type="dxa"/>
            <w:shd w:val="clear" w:color="auto" w:fill="auto"/>
            <w:tcMar>
              <w:top w:w="20" w:type="dxa"/>
              <w:left w:w="20" w:type="dxa"/>
              <w:bottom w:w="100" w:type="dxa"/>
              <w:right w:w="20" w:type="dxa"/>
            </w:tcMar>
            <w:vAlign w:val="center"/>
          </w:tcPr>
          <w:p w14:paraId="05A8CF5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5731</w:t>
            </w:r>
          </w:p>
        </w:tc>
        <w:tc>
          <w:tcPr>
            <w:tcW w:w="967" w:type="dxa"/>
            <w:shd w:val="clear" w:color="auto" w:fill="auto"/>
            <w:tcMar>
              <w:top w:w="20" w:type="dxa"/>
              <w:left w:w="20" w:type="dxa"/>
              <w:bottom w:w="100" w:type="dxa"/>
              <w:right w:w="20" w:type="dxa"/>
            </w:tcMar>
            <w:vAlign w:val="center"/>
          </w:tcPr>
          <w:p w14:paraId="3827B45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8</w:t>
            </w:r>
          </w:p>
        </w:tc>
        <w:tc>
          <w:tcPr>
            <w:tcW w:w="967" w:type="dxa"/>
            <w:shd w:val="clear" w:color="auto" w:fill="auto"/>
            <w:tcMar>
              <w:top w:w="100" w:type="dxa"/>
              <w:left w:w="100" w:type="dxa"/>
              <w:bottom w:w="100" w:type="dxa"/>
              <w:right w:w="100" w:type="dxa"/>
            </w:tcMar>
            <w:vAlign w:val="center"/>
          </w:tcPr>
          <w:p w14:paraId="663D7498"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0.140</w:t>
            </w:r>
          </w:p>
        </w:tc>
        <w:tc>
          <w:tcPr>
            <w:tcW w:w="966" w:type="dxa"/>
            <w:shd w:val="clear" w:color="auto" w:fill="auto"/>
            <w:tcMar>
              <w:top w:w="100" w:type="dxa"/>
              <w:left w:w="100" w:type="dxa"/>
              <w:bottom w:w="100" w:type="dxa"/>
              <w:right w:w="100" w:type="dxa"/>
            </w:tcMar>
            <w:vAlign w:val="center"/>
          </w:tcPr>
          <w:p w14:paraId="5EAEDE0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3869</w:t>
            </w:r>
          </w:p>
        </w:tc>
        <w:tc>
          <w:tcPr>
            <w:tcW w:w="967" w:type="dxa"/>
            <w:shd w:val="clear" w:color="auto" w:fill="auto"/>
            <w:tcMar>
              <w:top w:w="100" w:type="dxa"/>
              <w:left w:w="100" w:type="dxa"/>
              <w:bottom w:w="100" w:type="dxa"/>
              <w:right w:w="100" w:type="dxa"/>
            </w:tcMar>
            <w:vAlign w:val="center"/>
          </w:tcPr>
          <w:p w14:paraId="7587D70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w:t>
            </w:r>
          </w:p>
        </w:tc>
        <w:tc>
          <w:tcPr>
            <w:tcW w:w="899" w:type="dxa"/>
            <w:shd w:val="clear" w:color="auto" w:fill="auto"/>
            <w:tcMar>
              <w:top w:w="100" w:type="dxa"/>
              <w:left w:w="100" w:type="dxa"/>
              <w:bottom w:w="100" w:type="dxa"/>
              <w:right w:w="100" w:type="dxa"/>
            </w:tcMar>
            <w:vAlign w:val="center"/>
          </w:tcPr>
          <w:p w14:paraId="7752163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0.181</w:t>
            </w:r>
          </w:p>
        </w:tc>
        <w:tc>
          <w:tcPr>
            <w:tcW w:w="1034" w:type="dxa"/>
            <w:shd w:val="clear" w:color="auto" w:fill="auto"/>
            <w:tcMar>
              <w:top w:w="20" w:type="dxa"/>
              <w:left w:w="20" w:type="dxa"/>
              <w:bottom w:w="100" w:type="dxa"/>
              <w:right w:w="20" w:type="dxa"/>
            </w:tcMar>
            <w:vAlign w:val="center"/>
          </w:tcPr>
          <w:p w14:paraId="232C209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43506F25" w14:textId="77777777" w:rsidTr="00AC4ECD">
        <w:trPr>
          <w:trHeight w:val="144"/>
        </w:trPr>
        <w:tc>
          <w:tcPr>
            <w:tcW w:w="1352" w:type="dxa"/>
            <w:shd w:val="clear" w:color="auto" w:fill="auto"/>
            <w:tcMar>
              <w:top w:w="20" w:type="dxa"/>
              <w:left w:w="20" w:type="dxa"/>
              <w:bottom w:w="100" w:type="dxa"/>
              <w:right w:w="20" w:type="dxa"/>
            </w:tcMar>
            <w:vAlign w:val="center"/>
          </w:tcPr>
          <w:p w14:paraId="26A62364"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MSK-VP-0001</w:t>
            </w:r>
          </w:p>
        </w:tc>
        <w:tc>
          <w:tcPr>
            <w:tcW w:w="987" w:type="dxa"/>
            <w:shd w:val="clear" w:color="auto" w:fill="auto"/>
            <w:tcMar>
              <w:top w:w="20" w:type="dxa"/>
              <w:left w:w="20" w:type="dxa"/>
              <w:bottom w:w="100" w:type="dxa"/>
              <w:right w:w="20" w:type="dxa"/>
            </w:tcMar>
            <w:vAlign w:val="center"/>
          </w:tcPr>
          <w:p w14:paraId="4EA87497"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2F8DA6B7"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W1831*</w:t>
            </w:r>
          </w:p>
        </w:tc>
        <w:tc>
          <w:tcPr>
            <w:tcW w:w="966" w:type="dxa"/>
            <w:shd w:val="clear" w:color="auto" w:fill="auto"/>
            <w:tcMar>
              <w:top w:w="20" w:type="dxa"/>
              <w:left w:w="20" w:type="dxa"/>
              <w:bottom w:w="100" w:type="dxa"/>
              <w:right w:w="20" w:type="dxa"/>
            </w:tcMar>
            <w:vAlign w:val="center"/>
          </w:tcPr>
          <w:p w14:paraId="6841767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6741</w:t>
            </w:r>
          </w:p>
        </w:tc>
        <w:tc>
          <w:tcPr>
            <w:tcW w:w="967" w:type="dxa"/>
            <w:shd w:val="clear" w:color="auto" w:fill="auto"/>
            <w:tcMar>
              <w:top w:w="20" w:type="dxa"/>
              <w:left w:w="20" w:type="dxa"/>
              <w:bottom w:w="100" w:type="dxa"/>
              <w:right w:w="20" w:type="dxa"/>
            </w:tcMar>
            <w:vAlign w:val="center"/>
          </w:tcPr>
          <w:p w14:paraId="326BD2E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42</w:t>
            </w:r>
          </w:p>
        </w:tc>
        <w:tc>
          <w:tcPr>
            <w:tcW w:w="967" w:type="dxa"/>
            <w:shd w:val="clear" w:color="auto" w:fill="auto"/>
            <w:tcMar>
              <w:top w:w="100" w:type="dxa"/>
              <w:left w:w="100" w:type="dxa"/>
              <w:bottom w:w="100" w:type="dxa"/>
              <w:right w:w="100" w:type="dxa"/>
            </w:tcMar>
            <w:vAlign w:val="center"/>
          </w:tcPr>
          <w:p w14:paraId="6D87EAC5"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0.623</w:t>
            </w:r>
          </w:p>
        </w:tc>
        <w:tc>
          <w:tcPr>
            <w:tcW w:w="966" w:type="dxa"/>
            <w:shd w:val="clear" w:color="auto" w:fill="auto"/>
            <w:tcMar>
              <w:top w:w="100" w:type="dxa"/>
              <w:left w:w="100" w:type="dxa"/>
              <w:bottom w:w="100" w:type="dxa"/>
              <w:right w:w="100" w:type="dxa"/>
            </w:tcMar>
            <w:vAlign w:val="center"/>
          </w:tcPr>
          <w:p w14:paraId="12468081"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4881</w:t>
            </w:r>
          </w:p>
        </w:tc>
        <w:tc>
          <w:tcPr>
            <w:tcW w:w="967" w:type="dxa"/>
            <w:shd w:val="clear" w:color="auto" w:fill="auto"/>
            <w:tcMar>
              <w:top w:w="100" w:type="dxa"/>
              <w:left w:w="100" w:type="dxa"/>
              <w:bottom w:w="100" w:type="dxa"/>
              <w:right w:w="100" w:type="dxa"/>
            </w:tcMar>
            <w:vAlign w:val="center"/>
          </w:tcPr>
          <w:p w14:paraId="35BC8EEF"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32</w:t>
            </w:r>
          </w:p>
        </w:tc>
        <w:tc>
          <w:tcPr>
            <w:tcW w:w="899" w:type="dxa"/>
            <w:shd w:val="clear" w:color="auto" w:fill="auto"/>
            <w:tcMar>
              <w:top w:w="100" w:type="dxa"/>
              <w:left w:w="100" w:type="dxa"/>
              <w:bottom w:w="100" w:type="dxa"/>
              <w:right w:w="100" w:type="dxa"/>
            </w:tcMar>
            <w:vAlign w:val="center"/>
          </w:tcPr>
          <w:p w14:paraId="1DC437E6"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0.656</w:t>
            </w:r>
          </w:p>
        </w:tc>
        <w:tc>
          <w:tcPr>
            <w:tcW w:w="1034" w:type="dxa"/>
            <w:shd w:val="clear" w:color="auto" w:fill="auto"/>
            <w:tcMar>
              <w:top w:w="20" w:type="dxa"/>
              <w:left w:w="20" w:type="dxa"/>
              <w:bottom w:w="100" w:type="dxa"/>
              <w:right w:w="20" w:type="dxa"/>
            </w:tcMar>
            <w:vAlign w:val="center"/>
          </w:tcPr>
          <w:p w14:paraId="0BA13A90"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29009E6F" w14:textId="77777777" w:rsidTr="00AC4ECD">
        <w:trPr>
          <w:trHeight w:val="144"/>
        </w:trPr>
        <w:tc>
          <w:tcPr>
            <w:tcW w:w="1352" w:type="dxa"/>
            <w:shd w:val="clear" w:color="auto" w:fill="auto"/>
            <w:tcMar>
              <w:top w:w="20" w:type="dxa"/>
              <w:left w:w="20" w:type="dxa"/>
              <w:bottom w:w="100" w:type="dxa"/>
              <w:right w:w="20" w:type="dxa"/>
            </w:tcMar>
            <w:vAlign w:val="center"/>
          </w:tcPr>
          <w:p w14:paraId="7FC4A731"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MSK-VP-0009</w:t>
            </w:r>
          </w:p>
        </w:tc>
        <w:tc>
          <w:tcPr>
            <w:tcW w:w="987" w:type="dxa"/>
            <w:shd w:val="clear" w:color="auto" w:fill="auto"/>
            <w:tcMar>
              <w:top w:w="20" w:type="dxa"/>
              <w:left w:w="20" w:type="dxa"/>
              <w:bottom w:w="100" w:type="dxa"/>
              <w:right w:w="20" w:type="dxa"/>
            </w:tcMar>
            <w:vAlign w:val="center"/>
          </w:tcPr>
          <w:p w14:paraId="364F1151"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1258167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C1502Afs*5</w:t>
            </w:r>
          </w:p>
        </w:tc>
        <w:tc>
          <w:tcPr>
            <w:tcW w:w="966" w:type="dxa"/>
            <w:shd w:val="clear" w:color="auto" w:fill="auto"/>
            <w:tcMar>
              <w:top w:w="20" w:type="dxa"/>
              <w:left w:w="20" w:type="dxa"/>
              <w:bottom w:w="100" w:type="dxa"/>
              <w:right w:w="20" w:type="dxa"/>
            </w:tcMar>
            <w:vAlign w:val="center"/>
          </w:tcPr>
          <w:p w14:paraId="58636684"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3782</w:t>
            </w:r>
          </w:p>
        </w:tc>
        <w:tc>
          <w:tcPr>
            <w:tcW w:w="967" w:type="dxa"/>
            <w:shd w:val="clear" w:color="auto" w:fill="auto"/>
            <w:tcMar>
              <w:top w:w="20" w:type="dxa"/>
              <w:left w:w="20" w:type="dxa"/>
              <w:bottom w:w="100" w:type="dxa"/>
              <w:right w:w="20" w:type="dxa"/>
            </w:tcMar>
            <w:vAlign w:val="center"/>
          </w:tcPr>
          <w:p w14:paraId="7860BD20"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75</w:t>
            </w:r>
          </w:p>
        </w:tc>
        <w:tc>
          <w:tcPr>
            <w:tcW w:w="967" w:type="dxa"/>
            <w:shd w:val="clear" w:color="auto" w:fill="auto"/>
            <w:tcMar>
              <w:top w:w="100" w:type="dxa"/>
              <w:left w:w="100" w:type="dxa"/>
              <w:bottom w:w="100" w:type="dxa"/>
              <w:right w:w="100" w:type="dxa"/>
            </w:tcMar>
            <w:vAlign w:val="center"/>
          </w:tcPr>
          <w:p w14:paraId="32447966"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1.98</w:t>
            </w:r>
          </w:p>
        </w:tc>
        <w:tc>
          <w:tcPr>
            <w:tcW w:w="966" w:type="dxa"/>
            <w:shd w:val="clear" w:color="auto" w:fill="auto"/>
            <w:tcMar>
              <w:top w:w="100" w:type="dxa"/>
              <w:left w:w="100" w:type="dxa"/>
              <w:bottom w:w="100" w:type="dxa"/>
              <w:right w:w="100" w:type="dxa"/>
            </w:tcMar>
            <w:vAlign w:val="center"/>
          </w:tcPr>
          <w:p w14:paraId="07F212C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3676</w:t>
            </w:r>
          </w:p>
        </w:tc>
        <w:tc>
          <w:tcPr>
            <w:tcW w:w="967" w:type="dxa"/>
            <w:shd w:val="clear" w:color="auto" w:fill="auto"/>
            <w:tcMar>
              <w:top w:w="100" w:type="dxa"/>
              <w:left w:w="100" w:type="dxa"/>
              <w:bottom w:w="100" w:type="dxa"/>
              <w:right w:w="100" w:type="dxa"/>
            </w:tcMar>
            <w:vAlign w:val="center"/>
          </w:tcPr>
          <w:p w14:paraId="6CC806A8"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98</w:t>
            </w:r>
          </w:p>
        </w:tc>
        <w:tc>
          <w:tcPr>
            <w:tcW w:w="899" w:type="dxa"/>
            <w:shd w:val="clear" w:color="auto" w:fill="auto"/>
            <w:tcMar>
              <w:top w:w="100" w:type="dxa"/>
              <w:left w:w="100" w:type="dxa"/>
              <w:bottom w:w="100" w:type="dxa"/>
              <w:right w:w="100" w:type="dxa"/>
            </w:tcMar>
            <w:vAlign w:val="center"/>
          </w:tcPr>
          <w:p w14:paraId="50B4401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2.67</w:t>
            </w:r>
          </w:p>
        </w:tc>
        <w:tc>
          <w:tcPr>
            <w:tcW w:w="1034" w:type="dxa"/>
            <w:shd w:val="clear" w:color="auto" w:fill="auto"/>
            <w:tcMar>
              <w:top w:w="20" w:type="dxa"/>
              <w:left w:w="20" w:type="dxa"/>
              <w:bottom w:w="100" w:type="dxa"/>
              <w:right w:w="20" w:type="dxa"/>
            </w:tcMar>
            <w:vAlign w:val="center"/>
          </w:tcPr>
          <w:p w14:paraId="2E0C4D5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4C18882E" w14:textId="77777777" w:rsidTr="00AC4ECD">
        <w:trPr>
          <w:trHeight w:val="144"/>
        </w:trPr>
        <w:tc>
          <w:tcPr>
            <w:tcW w:w="1352" w:type="dxa"/>
            <w:shd w:val="clear" w:color="auto" w:fill="auto"/>
            <w:tcMar>
              <w:top w:w="20" w:type="dxa"/>
              <w:left w:w="20" w:type="dxa"/>
              <w:bottom w:w="100" w:type="dxa"/>
              <w:right w:w="20" w:type="dxa"/>
            </w:tcMar>
            <w:vAlign w:val="center"/>
          </w:tcPr>
          <w:p w14:paraId="17CAE444" w14:textId="77777777" w:rsidR="00AC4ECD" w:rsidRPr="005660E5" w:rsidRDefault="00AC4ECD" w:rsidP="00B1731B">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MSK-VP-0045</w:t>
            </w:r>
          </w:p>
        </w:tc>
        <w:tc>
          <w:tcPr>
            <w:tcW w:w="987" w:type="dxa"/>
            <w:shd w:val="clear" w:color="auto" w:fill="auto"/>
            <w:tcMar>
              <w:top w:w="20" w:type="dxa"/>
              <w:left w:w="20" w:type="dxa"/>
              <w:bottom w:w="100" w:type="dxa"/>
              <w:right w:w="20" w:type="dxa"/>
            </w:tcMar>
            <w:vAlign w:val="center"/>
          </w:tcPr>
          <w:p w14:paraId="5DA3B34F" w14:textId="77777777" w:rsidR="00AC4ECD" w:rsidRPr="005660E5" w:rsidRDefault="00AC4ECD" w:rsidP="00B1731B">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6C22B6C9"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Q1098Rfs*11</w:t>
            </w:r>
          </w:p>
        </w:tc>
        <w:tc>
          <w:tcPr>
            <w:tcW w:w="966" w:type="dxa"/>
            <w:shd w:val="clear" w:color="auto" w:fill="auto"/>
            <w:tcMar>
              <w:top w:w="20" w:type="dxa"/>
              <w:left w:w="20" w:type="dxa"/>
              <w:bottom w:w="100" w:type="dxa"/>
              <w:right w:w="20" w:type="dxa"/>
            </w:tcMar>
            <w:vAlign w:val="center"/>
          </w:tcPr>
          <w:p w14:paraId="0ACB3C1A"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3151</w:t>
            </w:r>
          </w:p>
        </w:tc>
        <w:tc>
          <w:tcPr>
            <w:tcW w:w="967" w:type="dxa"/>
            <w:shd w:val="clear" w:color="auto" w:fill="auto"/>
            <w:tcMar>
              <w:top w:w="20" w:type="dxa"/>
              <w:left w:w="20" w:type="dxa"/>
              <w:bottom w:w="100" w:type="dxa"/>
              <w:right w:w="20" w:type="dxa"/>
            </w:tcMar>
            <w:vAlign w:val="center"/>
          </w:tcPr>
          <w:p w14:paraId="31CD675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c>
          <w:tcPr>
            <w:tcW w:w="967" w:type="dxa"/>
            <w:shd w:val="clear" w:color="auto" w:fill="auto"/>
            <w:tcMar>
              <w:top w:w="100" w:type="dxa"/>
              <w:left w:w="100" w:type="dxa"/>
              <w:bottom w:w="100" w:type="dxa"/>
              <w:right w:w="100" w:type="dxa"/>
            </w:tcMar>
            <w:vAlign w:val="center"/>
          </w:tcPr>
          <w:p w14:paraId="30017F45" w14:textId="77777777" w:rsidR="00AC4ECD" w:rsidRPr="005660E5" w:rsidRDefault="00AC4ECD" w:rsidP="00B1731B">
            <w:pPr>
              <w:widowControl w:val="0"/>
              <w:jc w:val="center"/>
              <w:rPr>
                <w:rFonts w:ascii="Arial" w:eastAsia="Arial" w:hAnsi="Arial" w:cs="Arial"/>
                <w:sz w:val="16"/>
                <w:szCs w:val="16"/>
              </w:rPr>
            </w:pPr>
            <w:r w:rsidRPr="005660E5">
              <w:rPr>
                <w:rFonts w:ascii="Arial" w:eastAsia="Arial" w:hAnsi="Arial" w:cs="Arial"/>
                <w:sz w:val="16"/>
                <w:szCs w:val="16"/>
              </w:rPr>
              <w:t>0.127</w:t>
            </w:r>
          </w:p>
        </w:tc>
        <w:tc>
          <w:tcPr>
            <w:tcW w:w="966" w:type="dxa"/>
            <w:shd w:val="clear" w:color="auto" w:fill="auto"/>
            <w:tcMar>
              <w:top w:w="100" w:type="dxa"/>
              <w:left w:w="100" w:type="dxa"/>
              <w:bottom w:w="100" w:type="dxa"/>
              <w:right w:w="100" w:type="dxa"/>
            </w:tcMar>
            <w:vAlign w:val="center"/>
          </w:tcPr>
          <w:p w14:paraId="447C42AC"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2503</w:t>
            </w:r>
          </w:p>
        </w:tc>
        <w:tc>
          <w:tcPr>
            <w:tcW w:w="967" w:type="dxa"/>
            <w:shd w:val="clear" w:color="auto" w:fill="auto"/>
            <w:tcMar>
              <w:top w:w="100" w:type="dxa"/>
              <w:left w:w="100" w:type="dxa"/>
              <w:bottom w:w="100" w:type="dxa"/>
              <w:right w:w="100" w:type="dxa"/>
            </w:tcMar>
            <w:vAlign w:val="center"/>
          </w:tcPr>
          <w:p w14:paraId="6E169AB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w:t>
            </w:r>
          </w:p>
        </w:tc>
        <w:tc>
          <w:tcPr>
            <w:tcW w:w="899" w:type="dxa"/>
            <w:shd w:val="clear" w:color="auto" w:fill="auto"/>
            <w:tcMar>
              <w:top w:w="100" w:type="dxa"/>
              <w:left w:w="100" w:type="dxa"/>
              <w:bottom w:w="100" w:type="dxa"/>
              <w:right w:w="100" w:type="dxa"/>
            </w:tcMar>
            <w:vAlign w:val="center"/>
          </w:tcPr>
          <w:p w14:paraId="7439932D"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0.240</w:t>
            </w:r>
          </w:p>
        </w:tc>
        <w:tc>
          <w:tcPr>
            <w:tcW w:w="1034" w:type="dxa"/>
            <w:shd w:val="clear" w:color="auto" w:fill="auto"/>
            <w:tcMar>
              <w:top w:w="20" w:type="dxa"/>
              <w:left w:w="20" w:type="dxa"/>
              <w:bottom w:w="100" w:type="dxa"/>
              <w:right w:w="20" w:type="dxa"/>
            </w:tcMar>
            <w:vAlign w:val="center"/>
          </w:tcPr>
          <w:p w14:paraId="5FD01092" w14:textId="77777777" w:rsidR="00AC4ECD" w:rsidRPr="005660E5" w:rsidRDefault="00AC4ECD" w:rsidP="00B1731B">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3A4889D9" w14:textId="77777777" w:rsidTr="00AC4ECD">
        <w:trPr>
          <w:trHeight w:val="144"/>
        </w:trPr>
        <w:tc>
          <w:tcPr>
            <w:tcW w:w="1352" w:type="dxa"/>
            <w:shd w:val="clear" w:color="auto" w:fill="auto"/>
            <w:tcMar>
              <w:top w:w="20" w:type="dxa"/>
              <w:left w:w="20" w:type="dxa"/>
              <w:bottom w:w="100" w:type="dxa"/>
              <w:right w:w="20" w:type="dxa"/>
            </w:tcMar>
            <w:vAlign w:val="center"/>
          </w:tcPr>
          <w:p w14:paraId="231437E0" w14:textId="2385B665" w:rsidR="00AC4ECD" w:rsidRPr="005660E5" w:rsidRDefault="00AC4ECD" w:rsidP="00AC4ECD">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W044216563529</w:t>
            </w:r>
          </w:p>
        </w:tc>
        <w:tc>
          <w:tcPr>
            <w:tcW w:w="987" w:type="dxa"/>
            <w:shd w:val="clear" w:color="auto" w:fill="auto"/>
            <w:tcMar>
              <w:top w:w="20" w:type="dxa"/>
              <w:left w:w="20" w:type="dxa"/>
              <w:bottom w:w="100" w:type="dxa"/>
              <w:right w:w="20" w:type="dxa"/>
            </w:tcMar>
            <w:vAlign w:val="center"/>
          </w:tcPr>
          <w:p w14:paraId="59B058BA" w14:textId="5BB30D0B" w:rsidR="00AC4ECD" w:rsidRPr="005660E5" w:rsidRDefault="00AC4ECD" w:rsidP="00AC4ECD">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5D48B4EE" w14:textId="7F083C5A"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E713Gfs*18</w:t>
            </w:r>
          </w:p>
        </w:tc>
        <w:tc>
          <w:tcPr>
            <w:tcW w:w="966" w:type="dxa"/>
            <w:shd w:val="clear" w:color="auto" w:fill="auto"/>
            <w:tcMar>
              <w:top w:w="20" w:type="dxa"/>
              <w:left w:w="20" w:type="dxa"/>
              <w:bottom w:w="100" w:type="dxa"/>
              <w:right w:w="20" w:type="dxa"/>
            </w:tcMar>
            <w:vAlign w:val="center"/>
          </w:tcPr>
          <w:p w14:paraId="4951F4BD" w14:textId="7A005555"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1582</w:t>
            </w:r>
          </w:p>
        </w:tc>
        <w:tc>
          <w:tcPr>
            <w:tcW w:w="967" w:type="dxa"/>
            <w:shd w:val="clear" w:color="auto" w:fill="auto"/>
            <w:tcMar>
              <w:top w:w="20" w:type="dxa"/>
              <w:left w:w="20" w:type="dxa"/>
              <w:bottom w:w="100" w:type="dxa"/>
              <w:right w:w="20" w:type="dxa"/>
            </w:tcMar>
            <w:vAlign w:val="center"/>
          </w:tcPr>
          <w:p w14:paraId="6826CE2D" w14:textId="79D69BD5"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8</w:t>
            </w:r>
          </w:p>
        </w:tc>
        <w:tc>
          <w:tcPr>
            <w:tcW w:w="967" w:type="dxa"/>
            <w:shd w:val="clear" w:color="auto" w:fill="auto"/>
            <w:tcMar>
              <w:top w:w="100" w:type="dxa"/>
              <w:left w:w="100" w:type="dxa"/>
              <w:bottom w:w="100" w:type="dxa"/>
              <w:right w:w="100" w:type="dxa"/>
            </w:tcMar>
            <w:vAlign w:val="center"/>
          </w:tcPr>
          <w:p w14:paraId="33C0742F" w14:textId="39252142" w:rsidR="00AC4ECD" w:rsidRPr="005660E5" w:rsidRDefault="00AC4ECD" w:rsidP="00AC4ECD">
            <w:pPr>
              <w:widowControl w:val="0"/>
              <w:jc w:val="center"/>
              <w:rPr>
                <w:rFonts w:ascii="Arial" w:eastAsia="Arial" w:hAnsi="Arial" w:cs="Arial"/>
                <w:sz w:val="16"/>
                <w:szCs w:val="16"/>
              </w:rPr>
            </w:pPr>
            <w:r w:rsidRPr="005660E5">
              <w:rPr>
                <w:rFonts w:ascii="Arial" w:eastAsia="Arial" w:hAnsi="Arial" w:cs="Arial"/>
                <w:sz w:val="16"/>
                <w:szCs w:val="16"/>
              </w:rPr>
              <w:t>0.506</w:t>
            </w:r>
          </w:p>
        </w:tc>
        <w:tc>
          <w:tcPr>
            <w:tcW w:w="966" w:type="dxa"/>
            <w:shd w:val="clear" w:color="auto" w:fill="auto"/>
            <w:tcMar>
              <w:top w:w="100" w:type="dxa"/>
              <w:left w:w="100" w:type="dxa"/>
              <w:bottom w:w="100" w:type="dxa"/>
              <w:right w:w="100" w:type="dxa"/>
            </w:tcMar>
            <w:vAlign w:val="center"/>
          </w:tcPr>
          <w:p w14:paraId="7935EEC3" w14:textId="6079A396"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2619</w:t>
            </w:r>
          </w:p>
        </w:tc>
        <w:tc>
          <w:tcPr>
            <w:tcW w:w="967" w:type="dxa"/>
            <w:shd w:val="clear" w:color="auto" w:fill="auto"/>
            <w:tcMar>
              <w:top w:w="100" w:type="dxa"/>
              <w:left w:w="100" w:type="dxa"/>
              <w:bottom w:w="100" w:type="dxa"/>
              <w:right w:w="100" w:type="dxa"/>
            </w:tcMar>
            <w:vAlign w:val="center"/>
          </w:tcPr>
          <w:p w14:paraId="251597D1" w14:textId="35859DB1"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14</w:t>
            </w:r>
          </w:p>
        </w:tc>
        <w:tc>
          <w:tcPr>
            <w:tcW w:w="899" w:type="dxa"/>
            <w:shd w:val="clear" w:color="auto" w:fill="auto"/>
            <w:tcMar>
              <w:top w:w="100" w:type="dxa"/>
              <w:left w:w="100" w:type="dxa"/>
              <w:bottom w:w="100" w:type="dxa"/>
              <w:right w:w="100" w:type="dxa"/>
            </w:tcMar>
            <w:vAlign w:val="center"/>
          </w:tcPr>
          <w:p w14:paraId="486DF2D5" w14:textId="61FF4DDD"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0.535</w:t>
            </w:r>
          </w:p>
        </w:tc>
        <w:tc>
          <w:tcPr>
            <w:tcW w:w="1034" w:type="dxa"/>
            <w:shd w:val="clear" w:color="auto" w:fill="auto"/>
            <w:tcMar>
              <w:top w:w="20" w:type="dxa"/>
              <w:left w:w="20" w:type="dxa"/>
              <w:bottom w:w="100" w:type="dxa"/>
              <w:right w:w="20" w:type="dxa"/>
            </w:tcMar>
            <w:vAlign w:val="center"/>
          </w:tcPr>
          <w:p w14:paraId="3D09C147" w14:textId="1A5B0AD4"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181D6994" w14:textId="77777777" w:rsidTr="00AC4ECD">
        <w:trPr>
          <w:trHeight w:val="144"/>
        </w:trPr>
        <w:tc>
          <w:tcPr>
            <w:tcW w:w="1352" w:type="dxa"/>
            <w:shd w:val="clear" w:color="auto" w:fill="auto"/>
            <w:tcMar>
              <w:top w:w="20" w:type="dxa"/>
              <w:left w:w="20" w:type="dxa"/>
              <w:bottom w:w="100" w:type="dxa"/>
              <w:right w:w="20" w:type="dxa"/>
            </w:tcMar>
            <w:vAlign w:val="center"/>
          </w:tcPr>
          <w:p w14:paraId="7FA06DB8" w14:textId="3B6810A8" w:rsidR="00AC4ECD" w:rsidRPr="005660E5" w:rsidRDefault="00AC4ECD" w:rsidP="00AC4ECD">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W044216563537</w:t>
            </w:r>
          </w:p>
        </w:tc>
        <w:tc>
          <w:tcPr>
            <w:tcW w:w="987" w:type="dxa"/>
            <w:shd w:val="clear" w:color="auto" w:fill="auto"/>
            <w:tcMar>
              <w:top w:w="20" w:type="dxa"/>
              <w:left w:w="20" w:type="dxa"/>
              <w:bottom w:w="100" w:type="dxa"/>
              <w:right w:w="20" w:type="dxa"/>
            </w:tcMar>
            <w:vAlign w:val="center"/>
          </w:tcPr>
          <w:p w14:paraId="489E23F4" w14:textId="2253D839" w:rsidR="00AC4ECD" w:rsidRPr="005660E5" w:rsidRDefault="00AC4ECD" w:rsidP="00AC4ECD">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75D62812" w14:textId="059AB85C"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R1968*</w:t>
            </w:r>
          </w:p>
        </w:tc>
        <w:tc>
          <w:tcPr>
            <w:tcW w:w="966" w:type="dxa"/>
            <w:shd w:val="clear" w:color="auto" w:fill="auto"/>
            <w:tcMar>
              <w:top w:w="20" w:type="dxa"/>
              <w:left w:w="20" w:type="dxa"/>
              <w:bottom w:w="100" w:type="dxa"/>
              <w:right w:w="20" w:type="dxa"/>
            </w:tcMar>
            <w:vAlign w:val="center"/>
          </w:tcPr>
          <w:p w14:paraId="33CC31FA" w14:textId="1B9F5700"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4447</w:t>
            </w:r>
          </w:p>
        </w:tc>
        <w:tc>
          <w:tcPr>
            <w:tcW w:w="967" w:type="dxa"/>
            <w:shd w:val="clear" w:color="auto" w:fill="auto"/>
            <w:tcMar>
              <w:top w:w="20" w:type="dxa"/>
              <w:left w:w="20" w:type="dxa"/>
              <w:bottom w:w="100" w:type="dxa"/>
              <w:right w:w="20" w:type="dxa"/>
            </w:tcMar>
            <w:vAlign w:val="center"/>
          </w:tcPr>
          <w:p w14:paraId="3BA60BFA" w14:textId="4AD9499B"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6</w:t>
            </w:r>
          </w:p>
        </w:tc>
        <w:tc>
          <w:tcPr>
            <w:tcW w:w="967" w:type="dxa"/>
            <w:shd w:val="clear" w:color="auto" w:fill="auto"/>
            <w:tcMar>
              <w:top w:w="100" w:type="dxa"/>
              <w:left w:w="100" w:type="dxa"/>
              <w:bottom w:w="100" w:type="dxa"/>
              <w:right w:w="100" w:type="dxa"/>
            </w:tcMar>
            <w:vAlign w:val="center"/>
          </w:tcPr>
          <w:p w14:paraId="6C264C96" w14:textId="0CE99867" w:rsidR="00AC4ECD" w:rsidRPr="005660E5" w:rsidRDefault="00AC4ECD" w:rsidP="00AC4ECD">
            <w:pPr>
              <w:widowControl w:val="0"/>
              <w:jc w:val="center"/>
              <w:rPr>
                <w:rFonts w:ascii="Arial" w:eastAsia="Arial" w:hAnsi="Arial" w:cs="Arial"/>
                <w:sz w:val="16"/>
                <w:szCs w:val="16"/>
              </w:rPr>
            </w:pPr>
            <w:r w:rsidRPr="005660E5">
              <w:rPr>
                <w:rFonts w:ascii="Arial" w:eastAsia="Arial" w:hAnsi="Arial" w:cs="Arial"/>
                <w:sz w:val="16"/>
                <w:szCs w:val="16"/>
              </w:rPr>
              <w:t>0.135</w:t>
            </w:r>
          </w:p>
        </w:tc>
        <w:tc>
          <w:tcPr>
            <w:tcW w:w="966" w:type="dxa"/>
            <w:shd w:val="clear" w:color="auto" w:fill="auto"/>
            <w:tcMar>
              <w:top w:w="100" w:type="dxa"/>
              <w:left w:w="100" w:type="dxa"/>
              <w:bottom w:w="100" w:type="dxa"/>
              <w:right w:w="100" w:type="dxa"/>
            </w:tcMar>
            <w:vAlign w:val="center"/>
          </w:tcPr>
          <w:p w14:paraId="1454FD5F" w14:textId="788859C4"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3795</w:t>
            </w:r>
          </w:p>
        </w:tc>
        <w:tc>
          <w:tcPr>
            <w:tcW w:w="967" w:type="dxa"/>
            <w:shd w:val="clear" w:color="auto" w:fill="auto"/>
            <w:tcMar>
              <w:top w:w="100" w:type="dxa"/>
              <w:left w:w="100" w:type="dxa"/>
              <w:bottom w:w="100" w:type="dxa"/>
              <w:right w:w="100" w:type="dxa"/>
            </w:tcMar>
            <w:vAlign w:val="center"/>
          </w:tcPr>
          <w:p w14:paraId="1B88E820" w14:textId="21E8B6CE"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w:t>
            </w:r>
          </w:p>
        </w:tc>
        <w:tc>
          <w:tcPr>
            <w:tcW w:w="899" w:type="dxa"/>
            <w:shd w:val="clear" w:color="auto" w:fill="auto"/>
            <w:tcMar>
              <w:top w:w="100" w:type="dxa"/>
              <w:left w:w="100" w:type="dxa"/>
              <w:bottom w:w="100" w:type="dxa"/>
              <w:right w:w="100" w:type="dxa"/>
            </w:tcMar>
            <w:vAlign w:val="center"/>
          </w:tcPr>
          <w:p w14:paraId="6E3DD975" w14:textId="77B9C76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0.053</w:t>
            </w:r>
          </w:p>
        </w:tc>
        <w:tc>
          <w:tcPr>
            <w:tcW w:w="1034" w:type="dxa"/>
            <w:shd w:val="clear" w:color="auto" w:fill="auto"/>
            <w:tcMar>
              <w:top w:w="20" w:type="dxa"/>
              <w:left w:w="20" w:type="dxa"/>
              <w:bottom w:w="100" w:type="dxa"/>
              <w:right w:w="20" w:type="dxa"/>
            </w:tcMar>
            <w:vAlign w:val="center"/>
          </w:tcPr>
          <w:p w14:paraId="55CC426E" w14:textId="2D2316E7"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75C48F9E" w14:textId="77777777" w:rsidTr="00AC4ECD">
        <w:trPr>
          <w:trHeight w:val="144"/>
        </w:trPr>
        <w:tc>
          <w:tcPr>
            <w:tcW w:w="1352" w:type="dxa"/>
            <w:shd w:val="clear" w:color="auto" w:fill="auto"/>
            <w:tcMar>
              <w:top w:w="20" w:type="dxa"/>
              <w:left w:w="20" w:type="dxa"/>
              <w:bottom w:w="100" w:type="dxa"/>
              <w:right w:w="20" w:type="dxa"/>
            </w:tcMar>
            <w:vAlign w:val="center"/>
          </w:tcPr>
          <w:p w14:paraId="3CAC0D43" w14:textId="10C6A4BA" w:rsidR="00AC4ECD" w:rsidRPr="005660E5" w:rsidRDefault="00AC4ECD" w:rsidP="00AC4ECD">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W044216563576</w:t>
            </w:r>
          </w:p>
        </w:tc>
        <w:tc>
          <w:tcPr>
            <w:tcW w:w="987" w:type="dxa"/>
            <w:shd w:val="clear" w:color="auto" w:fill="auto"/>
            <w:tcMar>
              <w:top w:w="20" w:type="dxa"/>
              <w:left w:w="20" w:type="dxa"/>
              <w:bottom w:w="100" w:type="dxa"/>
              <w:right w:w="20" w:type="dxa"/>
            </w:tcMar>
            <w:vAlign w:val="center"/>
          </w:tcPr>
          <w:p w14:paraId="2F859EFA" w14:textId="2FAA1EA8" w:rsidR="00AC4ECD" w:rsidRPr="005660E5" w:rsidRDefault="00AC4ECD" w:rsidP="00AC4ECD">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ATM</w:t>
            </w:r>
          </w:p>
        </w:tc>
        <w:tc>
          <w:tcPr>
            <w:tcW w:w="1148" w:type="dxa"/>
            <w:shd w:val="clear" w:color="auto" w:fill="auto"/>
            <w:tcMar>
              <w:top w:w="20" w:type="dxa"/>
              <w:left w:w="20" w:type="dxa"/>
              <w:bottom w:w="100" w:type="dxa"/>
              <w:right w:w="20" w:type="dxa"/>
            </w:tcMar>
            <w:vAlign w:val="center"/>
          </w:tcPr>
          <w:p w14:paraId="3430BC48" w14:textId="2C66D784"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R3008C</w:t>
            </w:r>
          </w:p>
        </w:tc>
        <w:tc>
          <w:tcPr>
            <w:tcW w:w="966" w:type="dxa"/>
            <w:shd w:val="clear" w:color="auto" w:fill="auto"/>
            <w:tcMar>
              <w:top w:w="20" w:type="dxa"/>
              <w:left w:w="20" w:type="dxa"/>
              <w:bottom w:w="100" w:type="dxa"/>
              <w:right w:w="20" w:type="dxa"/>
            </w:tcMar>
            <w:vAlign w:val="center"/>
          </w:tcPr>
          <w:p w14:paraId="4CB3D95E" w14:textId="0066BD8C"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5061</w:t>
            </w:r>
          </w:p>
        </w:tc>
        <w:tc>
          <w:tcPr>
            <w:tcW w:w="967" w:type="dxa"/>
            <w:shd w:val="clear" w:color="auto" w:fill="auto"/>
            <w:tcMar>
              <w:top w:w="20" w:type="dxa"/>
              <w:left w:w="20" w:type="dxa"/>
              <w:bottom w:w="100" w:type="dxa"/>
              <w:right w:w="20" w:type="dxa"/>
            </w:tcMar>
            <w:vAlign w:val="center"/>
          </w:tcPr>
          <w:p w14:paraId="2AA6C25E" w14:textId="00824821"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w:t>
            </w:r>
          </w:p>
        </w:tc>
        <w:tc>
          <w:tcPr>
            <w:tcW w:w="967" w:type="dxa"/>
            <w:shd w:val="clear" w:color="auto" w:fill="auto"/>
            <w:tcMar>
              <w:top w:w="100" w:type="dxa"/>
              <w:left w:w="100" w:type="dxa"/>
              <w:bottom w:w="100" w:type="dxa"/>
              <w:right w:w="100" w:type="dxa"/>
            </w:tcMar>
            <w:vAlign w:val="center"/>
          </w:tcPr>
          <w:p w14:paraId="5A7B541B" w14:textId="2115CA2C" w:rsidR="00AC4ECD" w:rsidRPr="005660E5" w:rsidRDefault="00AC4ECD" w:rsidP="00AC4ECD">
            <w:pPr>
              <w:widowControl w:val="0"/>
              <w:jc w:val="center"/>
              <w:rPr>
                <w:rFonts w:ascii="Arial" w:eastAsia="Arial" w:hAnsi="Arial" w:cs="Arial"/>
                <w:sz w:val="16"/>
                <w:szCs w:val="16"/>
              </w:rPr>
            </w:pPr>
            <w:r w:rsidRPr="005660E5">
              <w:rPr>
                <w:rFonts w:ascii="Arial" w:eastAsia="Arial" w:hAnsi="Arial" w:cs="Arial"/>
                <w:sz w:val="16"/>
                <w:szCs w:val="16"/>
              </w:rPr>
              <w:t>0.138</w:t>
            </w:r>
          </w:p>
        </w:tc>
        <w:tc>
          <w:tcPr>
            <w:tcW w:w="966" w:type="dxa"/>
            <w:shd w:val="clear" w:color="auto" w:fill="auto"/>
            <w:tcMar>
              <w:top w:w="100" w:type="dxa"/>
              <w:left w:w="100" w:type="dxa"/>
              <w:bottom w:w="100" w:type="dxa"/>
              <w:right w:w="100" w:type="dxa"/>
            </w:tcMar>
            <w:vAlign w:val="center"/>
          </w:tcPr>
          <w:p w14:paraId="48568658" w14:textId="5BF9B3F7"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4190</w:t>
            </w:r>
          </w:p>
        </w:tc>
        <w:tc>
          <w:tcPr>
            <w:tcW w:w="967" w:type="dxa"/>
            <w:shd w:val="clear" w:color="auto" w:fill="auto"/>
            <w:tcMar>
              <w:top w:w="100" w:type="dxa"/>
              <w:left w:w="100" w:type="dxa"/>
              <w:bottom w:w="100" w:type="dxa"/>
              <w:right w:w="100" w:type="dxa"/>
            </w:tcMar>
            <w:vAlign w:val="center"/>
          </w:tcPr>
          <w:p w14:paraId="3A6CC572" w14:textId="1579EFD0"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w:t>
            </w:r>
          </w:p>
        </w:tc>
        <w:tc>
          <w:tcPr>
            <w:tcW w:w="899" w:type="dxa"/>
            <w:shd w:val="clear" w:color="auto" w:fill="auto"/>
            <w:tcMar>
              <w:top w:w="100" w:type="dxa"/>
              <w:left w:w="100" w:type="dxa"/>
              <w:bottom w:w="100" w:type="dxa"/>
              <w:right w:w="100" w:type="dxa"/>
            </w:tcMar>
            <w:vAlign w:val="center"/>
          </w:tcPr>
          <w:p w14:paraId="79DF7A55" w14:textId="01F1B351"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0.072</w:t>
            </w:r>
          </w:p>
        </w:tc>
        <w:tc>
          <w:tcPr>
            <w:tcW w:w="1034" w:type="dxa"/>
            <w:shd w:val="clear" w:color="auto" w:fill="auto"/>
            <w:tcMar>
              <w:top w:w="20" w:type="dxa"/>
              <w:left w:w="20" w:type="dxa"/>
              <w:bottom w:w="100" w:type="dxa"/>
              <w:right w:w="20" w:type="dxa"/>
            </w:tcMar>
            <w:vAlign w:val="center"/>
          </w:tcPr>
          <w:p w14:paraId="0D64F981" w14:textId="3078D91B"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5EA252FF" w14:textId="77777777" w:rsidTr="00AC4ECD">
        <w:trPr>
          <w:trHeight w:val="144"/>
        </w:trPr>
        <w:tc>
          <w:tcPr>
            <w:tcW w:w="1352" w:type="dxa"/>
            <w:shd w:val="clear" w:color="auto" w:fill="auto"/>
            <w:tcMar>
              <w:top w:w="20" w:type="dxa"/>
              <w:left w:w="20" w:type="dxa"/>
              <w:bottom w:w="100" w:type="dxa"/>
              <w:right w:w="20" w:type="dxa"/>
            </w:tcMar>
            <w:vAlign w:val="center"/>
          </w:tcPr>
          <w:p w14:paraId="095C7C63" w14:textId="1456F886" w:rsidR="00AC4ECD" w:rsidRPr="005660E5" w:rsidRDefault="00AC4ECD" w:rsidP="00AC4ECD">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W044216563917</w:t>
            </w:r>
          </w:p>
        </w:tc>
        <w:tc>
          <w:tcPr>
            <w:tcW w:w="987" w:type="dxa"/>
            <w:shd w:val="clear" w:color="auto" w:fill="auto"/>
            <w:tcMar>
              <w:top w:w="20" w:type="dxa"/>
              <w:left w:w="20" w:type="dxa"/>
              <w:bottom w:w="100" w:type="dxa"/>
              <w:right w:w="20" w:type="dxa"/>
            </w:tcMar>
            <w:vAlign w:val="center"/>
          </w:tcPr>
          <w:p w14:paraId="3C1C9990" w14:textId="6788F821" w:rsidR="00AC4ECD" w:rsidRPr="005660E5" w:rsidRDefault="00AC4ECD" w:rsidP="00AC4ECD">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NF1</w:t>
            </w:r>
          </w:p>
        </w:tc>
        <w:tc>
          <w:tcPr>
            <w:tcW w:w="1148" w:type="dxa"/>
            <w:shd w:val="clear" w:color="auto" w:fill="auto"/>
            <w:tcMar>
              <w:top w:w="20" w:type="dxa"/>
              <w:left w:w="20" w:type="dxa"/>
              <w:bottom w:w="100" w:type="dxa"/>
              <w:right w:w="20" w:type="dxa"/>
            </w:tcMar>
            <w:vAlign w:val="center"/>
          </w:tcPr>
          <w:p w14:paraId="303BFA9C" w14:textId="0CA406D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E1266Dfs*19</w:t>
            </w:r>
          </w:p>
        </w:tc>
        <w:tc>
          <w:tcPr>
            <w:tcW w:w="966" w:type="dxa"/>
            <w:shd w:val="clear" w:color="auto" w:fill="auto"/>
            <w:tcMar>
              <w:top w:w="20" w:type="dxa"/>
              <w:left w:w="20" w:type="dxa"/>
              <w:bottom w:w="100" w:type="dxa"/>
              <w:right w:w="20" w:type="dxa"/>
            </w:tcMar>
            <w:vAlign w:val="center"/>
          </w:tcPr>
          <w:p w14:paraId="080A0F96" w14:textId="0BA6714C"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3324</w:t>
            </w:r>
          </w:p>
        </w:tc>
        <w:tc>
          <w:tcPr>
            <w:tcW w:w="967" w:type="dxa"/>
            <w:shd w:val="clear" w:color="auto" w:fill="auto"/>
            <w:tcMar>
              <w:top w:w="20" w:type="dxa"/>
              <w:left w:w="20" w:type="dxa"/>
              <w:bottom w:w="100" w:type="dxa"/>
              <w:right w:w="20" w:type="dxa"/>
            </w:tcMar>
            <w:vAlign w:val="center"/>
          </w:tcPr>
          <w:p w14:paraId="0504A9F7" w14:textId="0B551D45"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w:t>
            </w:r>
          </w:p>
        </w:tc>
        <w:tc>
          <w:tcPr>
            <w:tcW w:w="967" w:type="dxa"/>
            <w:shd w:val="clear" w:color="auto" w:fill="auto"/>
            <w:tcMar>
              <w:top w:w="100" w:type="dxa"/>
              <w:left w:w="100" w:type="dxa"/>
              <w:bottom w:w="100" w:type="dxa"/>
              <w:right w:w="100" w:type="dxa"/>
            </w:tcMar>
            <w:vAlign w:val="center"/>
          </w:tcPr>
          <w:p w14:paraId="1EF90C40" w14:textId="5B509D6E" w:rsidR="00AC4ECD" w:rsidRPr="005660E5" w:rsidRDefault="00AC4ECD" w:rsidP="00AC4ECD">
            <w:pPr>
              <w:widowControl w:val="0"/>
              <w:jc w:val="center"/>
              <w:rPr>
                <w:rFonts w:ascii="Arial" w:eastAsia="Arial" w:hAnsi="Arial" w:cs="Arial"/>
                <w:sz w:val="16"/>
                <w:szCs w:val="16"/>
              </w:rPr>
            </w:pPr>
            <w:r w:rsidRPr="005660E5">
              <w:rPr>
                <w:rFonts w:ascii="Arial" w:eastAsia="Arial" w:hAnsi="Arial" w:cs="Arial"/>
                <w:sz w:val="16"/>
                <w:szCs w:val="16"/>
              </w:rPr>
              <w:t>0.211</w:t>
            </w:r>
          </w:p>
        </w:tc>
        <w:tc>
          <w:tcPr>
            <w:tcW w:w="966" w:type="dxa"/>
            <w:shd w:val="clear" w:color="auto" w:fill="auto"/>
            <w:tcMar>
              <w:top w:w="100" w:type="dxa"/>
              <w:left w:w="100" w:type="dxa"/>
              <w:bottom w:w="100" w:type="dxa"/>
              <w:right w:w="100" w:type="dxa"/>
            </w:tcMar>
            <w:vAlign w:val="center"/>
          </w:tcPr>
          <w:p w14:paraId="5357AA79" w14:textId="3EB47C19"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4779</w:t>
            </w:r>
          </w:p>
        </w:tc>
        <w:tc>
          <w:tcPr>
            <w:tcW w:w="967" w:type="dxa"/>
            <w:shd w:val="clear" w:color="auto" w:fill="auto"/>
            <w:tcMar>
              <w:top w:w="100" w:type="dxa"/>
              <w:left w:w="100" w:type="dxa"/>
              <w:bottom w:w="100" w:type="dxa"/>
              <w:right w:w="100" w:type="dxa"/>
            </w:tcMar>
            <w:vAlign w:val="center"/>
          </w:tcPr>
          <w:p w14:paraId="6533B8C6" w14:textId="2D099D94"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8</w:t>
            </w:r>
          </w:p>
        </w:tc>
        <w:tc>
          <w:tcPr>
            <w:tcW w:w="899" w:type="dxa"/>
            <w:shd w:val="clear" w:color="auto" w:fill="auto"/>
            <w:tcMar>
              <w:top w:w="100" w:type="dxa"/>
              <w:left w:w="100" w:type="dxa"/>
              <w:bottom w:w="100" w:type="dxa"/>
              <w:right w:w="100" w:type="dxa"/>
            </w:tcMar>
            <w:vAlign w:val="center"/>
          </w:tcPr>
          <w:p w14:paraId="0C447573" w14:textId="64EF1014"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0.167</w:t>
            </w:r>
          </w:p>
        </w:tc>
        <w:tc>
          <w:tcPr>
            <w:tcW w:w="1034" w:type="dxa"/>
            <w:shd w:val="clear" w:color="auto" w:fill="auto"/>
            <w:tcMar>
              <w:top w:w="20" w:type="dxa"/>
              <w:left w:w="20" w:type="dxa"/>
              <w:bottom w:w="100" w:type="dxa"/>
              <w:right w:w="20" w:type="dxa"/>
            </w:tcMar>
            <w:vAlign w:val="center"/>
          </w:tcPr>
          <w:p w14:paraId="395A775F" w14:textId="4248BCE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4</w:t>
            </w:r>
          </w:p>
        </w:tc>
      </w:tr>
      <w:tr w:rsidR="00AC4ECD" w:rsidRPr="000E22ED" w14:paraId="5EC633AC" w14:textId="77777777" w:rsidTr="00AC4ECD">
        <w:trPr>
          <w:trHeight w:val="144"/>
        </w:trPr>
        <w:tc>
          <w:tcPr>
            <w:tcW w:w="1352" w:type="dxa"/>
            <w:shd w:val="clear" w:color="auto" w:fill="auto"/>
            <w:tcMar>
              <w:top w:w="20" w:type="dxa"/>
              <w:left w:w="20" w:type="dxa"/>
              <w:bottom w:w="100" w:type="dxa"/>
              <w:right w:w="20" w:type="dxa"/>
            </w:tcMar>
            <w:vAlign w:val="center"/>
          </w:tcPr>
          <w:p w14:paraId="59515DDA" w14:textId="74B930FC" w:rsidR="00AC4ECD" w:rsidRPr="005660E5" w:rsidRDefault="00AC4ECD" w:rsidP="00AC4ECD">
            <w:pPr>
              <w:widowControl w:val="0"/>
              <w:shd w:val="clear" w:color="auto" w:fill="FFFFFF"/>
              <w:jc w:val="both"/>
              <w:rPr>
                <w:rFonts w:ascii="Arial" w:eastAsia="Arial" w:hAnsi="Arial" w:cs="Arial"/>
                <w:sz w:val="16"/>
                <w:szCs w:val="16"/>
              </w:rPr>
            </w:pPr>
            <w:r w:rsidRPr="005660E5">
              <w:rPr>
                <w:rFonts w:ascii="Arial" w:eastAsia="Arial" w:hAnsi="Arial" w:cs="Arial"/>
                <w:sz w:val="16"/>
                <w:szCs w:val="16"/>
              </w:rPr>
              <w:t>W044216564621</w:t>
            </w:r>
          </w:p>
        </w:tc>
        <w:tc>
          <w:tcPr>
            <w:tcW w:w="987" w:type="dxa"/>
            <w:shd w:val="clear" w:color="auto" w:fill="auto"/>
            <w:tcMar>
              <w:top w:w="20" w:type="dxa"/>
              <w:left w:w="20" w:type="dxa"/>
              <w:bottom w:w="100" w:type="dxa"/>
              <w:right w:w="20" w:type="dxa"/>
            </w:tcMar>
            <w:vAlign w:val="center"/>
          </w:tcPr>
          <w:p w14:paraId="218A4C17" w14:textId="7F993C23" w:rsidR="00AC4ECD" w:rsidRPr="005660E5" w:rsidRDefault="00AC4ECD" w:rsidP="00AC4ECD">
            <w:pPr>
              <w:widowControl w:val="0"/>
              <w:shd w:val="clear" w:color="auto" w:fill="FFFFFF"/>
              <w:jc w:val="center"/>
              <w:rPr>
                <w:rFonts w:ascii="Arial" w:eastAsia="Arial" w:hAnsi="Arial" w:cs="Arial"/>
                <w:i/>
                <w:sz w:val="16"/>
                <w:szCs w:val="16"/>
              </w:rPr>
            </w:pPr>
            <w:r w:rsidRPr="005660E5">
              <w:rPr>
                <w:rFonts w:ascii="Arial" w:eastAsia="Arial" w:hAnsi="Arial" w:cs="Arial"/>
                <w:i/>
                <w:sz w:val="16"/>
                <w:szCs w:val="16"/>
              </w:rPr>
              <w:t>KIT</w:t>
            </w:r>
          </w:p>
        </w:tc>
        <w:tc>
          <w:tcPr>
            <w:tcW w:w="1148" w:type="dxa"/>
            <w:shd w:val="clear" w:color="auto" w:fill="auto"/>
            <w:tcMar>
              <w:top w:w="20" w:type="dxa"/>
              <w:left w:w="20" w:type="dxa"/>
              <w:bottom w:w="100" w:type="dxa"/>
              <w:right w:w="20" w:type="dxa"/>
            </w:tcMar>
            <w:vAlign w:val="center"/>
          </w:tcPr>
          <w:p w14:paraId="5195C44E" w14:textId="34A5100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R634W</w:t>
            </w:r>
          </w:p>
        </w:tc>
        <w:tc>
          <w:tcPr>
            <w:tcW w:w="966" w:type="dxa"/>
            <w:shd w:val="clear" w:color="auto" w:fill="auto"/>
            <w:tcMar>
              <w:top w:w="20" w:type="dxa"/>
              <w:left w:w="20" w:type="dxa"/>
              <w:bottom w:w="100" w:type="dxa"/>
              <w:right w:w="20" w:type="dxa"/>
            </w:tcMar>
            <w:vAlign w:val="center"/>
          </w:tcPr>
          <w:p w14:paraId="7998B5C8" w14:textId="3B64225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3436</w:t>
            </w:r>
          </w:p>
        </w:tc>
        <w:tc>
          <w:tcPr>
            <w:tcW w:w="967" w:type="dxa"/>
            <w:shd w:val="clear" w:color="auto" w:fill="auto"/>
            <w:tcMar>
              <w:top w:w="20" w:type="dxa"/>
              <w:left w:w="20" w:type="dxa"/>
              <w:bottom w:w="100" w:type="dxa"/>
              <w:right w:w="20" w:type="dxa"/>
            </w:tcMar>
            <w:vAlign w:val="center"/>
          </w:tcPr>
          <w:p w14:paraId="7282A480" w14:textId="0B859ED3"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97</w:t>
            </w:r>
          </w:p>
        </w:tc>
        <w:tc>
          <w:tcPr>
            <w:tcW w:w="967" w:type="dxa"/>
            <w:shd w:val="clear" w:color="auto" w:fill="auto"/>
            <w:tcMar>
              <w:top w:w="100" w:type="dxa"/>
              <w:left w:w="100" w:type="dxa"/>
              <w:bottom w:w="100" w:type="dxa"/>
              <w:right w:w="100" w:type="dxa"/>
            </w:tcMar>
            <w:vAlign w:val="center"/>
          </w:tcPr>
          <w:p w14:paraId="18EDC39B" w14:textId="202AC1DF" w:rsidR="00AC4ECD" w:rsidRPr="005660E5" w:rsidRDefault="00AC4ECD" w:rsidP="00AC4ECD">
            <w:pPr>
              <w:widowControl w:val="0"/>
              <w:jc w:val="center"/>
              <w:rPr>
                <w:rFonts w:ascii="Arial" w:eastAsia="Arial" w:hAnsi="Arial" w:cs="Arial"/>
                <w:sz w:val="16"/>
                <w:szCs w:val="16"/>
              </w:rPr>
            </w:pPr>
            <w:r w:rsidRPr="005660E5">
              <w:rPr>
                <w:rFonts w:ascii="Arial" w:eastAsia="Arial" w:hAnsi="Arial" w:cs="Arial"/>
                <w:sz w:val="16"/>
                <w:szCs w:val="16"/>
              </w:rPr>
              <w:t>2.82</w:t>
            </w:r>
          </w:p>
        </w:tc>
        <w:tc>
          <w:tcPr>
            <w:tcW w:w="966" w:type="dxa"/>
            <w:shd w:val="clear" w:color="auto" w:fill="auto"/>
            <w:tcMar>
              <w:top w:w="100" w:type="dxa"/>
              <w:left w:w="100" w:type="dxa"/>
              <w:bottom w:w="100" w:type="dxa"/>
              <w:right w:w="100" w:type="dxa"/>
            </w:tcMar>
            <w:vAlign w:val="center"/>
          </w:tcPr>
          <w:p w14:paraId="7475C395" w14:textId="235C4ADA"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2104</w:t>
            </w:r>
          </w:p>
        </w:tc>
        <w:tc>
          <w:tcPr>
            <w:tcW w:w="967" w:type="dxa"/>
            <w:shd w:val="clear" w:color="auto" w:fill="auto"/>
            <w:tcMar>
              <w:top w:w="100" w:type="dxa"/>
              <w:left w:w="100" w:type="dxa"/>
              <w:bottom w:w="100" w:type="dxa"/>
              <w:right w:w="100" w:type="dxa"/>
            </w:tcMar>
            <w:vAlign w:val="center"/>
          </w:tcPr>
          <w:p w14:paraId="64DD26C2" w14:textId="26B04192"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72</w:t>
            </w:r>
          </w:p>
        </w:tc>
        <w:tc>
          <w:tcPr>
            <w:tcW w:w="899" w:type="dxa"/>
            <w:shd w:val="clear" w:color="auto" w:fill="auto"/>
            <w:tcMar>
              <w:top w:w="100" w:type="dxa"/>
              <w:left w:w="100" w:type="dxa"/>
              <w:bottom w:w="100" w:type="dxa"/>
              <w:right w:w="100" w:type="dxa"/>
            </w:tcMar>
            <w:vAlign w:val="center"/>
          </w:tcPr>
          <w:p w14:paraId="1324D598" w14:textId="52D0569A"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3.42</w:t>
            </w:r>
          </w:p>
        </w:tc>
        <w:tc>
          <w:tcPr>
            <w:tcW w:w="1034" w:type="dxa"/>
            <w:shd w:val="clear" w:color="auto" w:fill="auto"/>
            <w:tcMar>
              <w:top w:w="20" w:type="dxa"/>
              <w:left w:w="20" w:type="dxa"/>
              <w:bottom w:w="100" w:type="dxa"/>
              <w:right w:w="20" w:type="dxa"/>
            </w:tcMar>
            <w:vAlign w:val="center"/>
          </w:tcPr>
          <w:p w14:paraId="0722D807" w14:textId="1D97469C" w:rsidR="00AC4ECD" w:rsidRPr="005660E5" w:rsidRDefault="00AC4ECD" w:rsidP="00AC4ECD">
            <w:pPr>
              <w:widowControl w:val="0"/>
              <w:shd w:val="clear" w:color="auto" w:fill="FFFFFF"/>
              <w:jc w:val="center"/>
              <w:rPr>
                <w:rFonts w:ascii="Arial" w:eastAsia="Arial" w:hAnsi="Arial" w:cs="Arial"/>
                <w:sz w:val="16"/>
                <w:szCs w:val="16"/>
              </w:rPr>
            </w:pPr>
            <w:r w:rsidRPr="005660E5">
              <w:rPr>
                <w:rFonts w:ascii="Arial" w:eastAsia="Arial" w:hAnsi="Arial" w:cs="Arial"/>
                <w:sz w:val="16"/>
                <w:szCs w:val="16"/>
              </w:rPr>
              <w:t>1</w:t>
            </w:r>
          </w:p>
        </w:tc>
      </w:tr>
    </w:tbl>
    <w:p w14:paraId="33BCB6DA" w14:textId="77777777" w:rsidR="00AE6560" w:rsidRDefault="00AE6560">
      <w:pPr>
        <w:rPr>
          <w:rFonts w:ascii="Arial" w:eastAsia="Arial" w:hAnsi="Arial" w:cs="Arial"/>
          <w:b/>
          <w:color w:val="000000" w:themeColor="text1"/>
          <w:sz w:val="22"/>
          <w:szCs w:val="22"/>
        </w:rPr>
      </w:pPr>
      <w:r>
        <w:rPr>
          <w:rFonts w:ascii="Arial" w:eastAsia="Arial" w:hAnsi="Arial" w:cs="Arial"/>
          <w:b/>
          <w:color w:val="000000" w:themeColor="text1"/>
          <w:sz w:val="22"/>
          <w:szCs w:val="22"/>
        </w:rPr>
        <w:br w:type="page"/>
      </w:r>
    </w:p>
    <w:p w14:paraId="1AE2A0E0" w14:textId="0D2DDE7A" w:rsidR="00AE6560" w:rsidRPr="00AE6560" w:rsidRDefault="00AE6560" w:rsidP="00AE6560">
      <w:pPr>
        <w:spacing w:line="480" w:lineRule="auto"/>
        <w:rPr>
          <w:rFonts w:ascii="Arial" w:eastAsia="Arial" w:hAnsi="Arial" w:cs="Arial"/>
          <w:b/>
          <w:color w:val="000000" w:themeColor="text1"/>
          <w:sz w:val="22"/>
          <w:szCs w:val="22"/>
          <w:rPrChange w:id="2009" w:author="David Brown" w:date="2019-07-19T05:13:00Z">
            <w:rPr>
              <w:rFonts w:ascii="Arial" w:eastAsia="Arial" w:hAnsi="Arial" w:cs="Arial"/>
              <w:color w:val="000000" w:themeColor="text1"/>
              <w:sz w:val="22"/>
              <w:szCs w:val="22"/>
            </w:rPr>
          </w:rPrChange>
        </w:rPr>
      </w:pPr>
      <w:r w:rsidRPr="00AE6560">
        <w:rPr>
          <w:rFonts w:ascii="Arial" w:eastAsia="Arial" w:hAnsi="Arial" w:cs="Arial"/>
          <w:b/>
          <w:color w:val="000000" w:themeColor="text1"/>
          <w:sz w:val="22"/>
          <w:szCs w:val="22"/>
        </w:rPr>
        <w:lastRenderedPageBreak/>
        <w:t>Supplementary Table 7</w:t>
      </w:r>
      <w:r w:rsidRPr="00AE6560">
        <w:rPr>
          <w:rFonts w:ascii="Arial" w:eastAsia="Arial" w:hAnsi="Arial" w:cs="Arial"/>
          <w:b/>
          <w:color w:val="000000" w:themeColor="text1"/>
          <w:sz w:val="22"/>
          <w:szCs w:val="22"/>
          <w:rPrChange w:id="2010" w:author="David Brown" w:date="2019-07-19T05:13:00Z">
            <w:rPr>
              <w:rFonts w:ascii="Arial" w:eastAsia="Arial" w:hAnsi="Arial" w:cs="Arial"/>
              <w:color w:val="000000" w:themeColor="text1"/>
              <w:sz w:val="22"/>
              <w:szCs w:val="22"/>
            </w:rPr>
          </w:rPrChange>
        </w:rPr>
        <w:t xml:space="preserve">. </w:t>
      </w:r>
      <w:r w:rsidRPr="00AE6560">
        <w:rPr>
          <w:rFonts w:ascii="Arial" w:hAnsi="Arial" w:cs="Arial"/>
          <w:b/>
          <w:sz w:val="22"/>
          <w:szCs w:val="22"/>
          <w:rPrChange w:id="2011" w:author="David Brown" w:date="2019-07-19T05:13:00Z">
            <w:rPr>
              <w:rFonts w:ascii="Arial" w:hAnsi="Arial" w:cs="Arial"/>
              <w:sz w:val="22"/>
              <w:szCs w:val="22"/>
            </w:rPr>
          </w:rPrChange>
        </w:rPr>
        <w:t>Summary of Variants and VAF in cfDNA</w:t>
      </w:r>
      <w:r>
        <w:rPr>
          <w:rFonts w:ascii="Arial" w:hAnsi="Arial" w:cs="Arial"/>
          <w:b/>
          <w:sz w:val="22"/>
          <w:szCs w:val="22"/>
        </w:rPr>
        <w:t>.</w:t>
      </w:r>
    </w:p>
    <w:tbl>
      <w:tblPr>
        <w:tblW w:w="10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600" w:firstRow="0" w:lastRow="0" w:firstColumn="0" w:lastColumn="0" w:noHBand="1" w:noVBand="1"/>
      </w:tblPr>
      <w:tblGrid>
        <w:gridCol w:w="890"/>
        <w:gridCol w:w="900"/>
        <w:gridCol w:w="720"/>
        <w:gridCol w:w="900"/>
        <w:gridCol w:w="1080"/>
        <w:gridCol w:w="1080"/>
        <w:gridCol w:w="810"/>
        <w:gridCol w:w="900"/>
        <w:gridCol w:w="990"/>
        <w:gridCol w:w="900"/>
        <w:gridCol w:w="990"/>
      </w:tblGrid>
      <w:tr w:rsidR="00CB7AF6" w:rsidRPr="00CB7AF6" w14:paraId="7CFA0444" w14:textId="77777777" w:rsidTr="00AC4ECD">
        <w:trPr>
          <w:trHeight w:val="680"/>
        </w:trPr>
        <w:tc>
          <w:tcPr>
            <w:tcW w:w="89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4E1A4BAF"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Subject Type</w:t>
            </w:r>
          </w:p>
        </w:tc>
        <w:tc>
          <w:tcPr>
            <w:tcW w:w="90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1D6564F"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Source</w:t>
            </w:r>
          </w:p>
        </w:tc>
        <w:tc>
          <w:tcPr>
            <w:tcW w:w="72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6B9F774"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Mean</w:t>
            </w:r>
          </w:p>
        </w:tc>
        <w:tc>
          <w:tcPr>
            <w:tcW w:w="90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757066A"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Median</w:t>
            </w:r>
          </w:p>
        </w:tc>
        <w:tc>
          <w:tcPr>
            <w:tcW w:w="108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B96FD8D"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5%</w:t>
            </w:r>
          </w:p>
          <w:p w14:paraId="409DF24A" w14:textId="31FF37F6" w:rsidR="00406349" w:rsidRPr="00CB7AF6" w:rsidRDefault="00406349" w:rsidP="00AC4ECD">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108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42D10AA"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95%</w:t>
            </w:r>
          </w:p>
          <w:p w14:paraId="0664DC4D" w14:textId="697A3FE5" w:rsidR="00406349" w:rsidRPr="00CB7AF6" w:rsidRDefault="00406349" w:rsidP="00AC4ECD">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81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6641A29"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p-value</w:t>
            </w:r>
            <w:r w:rsidRPr="00CB7AF6">
              <w:rPr>
                <w:rFonts w:ascii="Arial" w:eastAsia="Arial" w:hAnsi="Arial" w:cs="Arial"/>
                <w:b/>
                <w:color w:val="000000" w:themeColor="text1"/>
                <w:sz w:val="18"/>
                <w:vertAlign w:val="superscript"/>
              </w:rPr>
              <w:t>†</w:t>
            </w:r>
          </w:p>
        </w:tc>
        <w:tc>
          <w:tcPr>
            <w:tcW w:w="90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94C8CD5"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Mean</w:t>
            </w:r>
          </w:p>
          <w:p w14:paraId="78C39D78"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9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37CF97C"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Median</w:t>
            </w:r>
          </w:p>
          <w:p w14:paraId="6C7BCB4F"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0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6433778E"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5% quantile</w:t>
            </w:r>
          </w:p>
        </w:tc>
        <w:tc>
          <w:tcPr>
            <w:tcW w:w="99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57E651E" w14:textId="77777777" w:rsidR="00601A43" w:rsidRPr="00CB7AF6" w:rsidRDefault="00601A43" w:rsidP="00AC4ECD">
            <w:pPr>
              <w:rPr>
                <w:rFonts w:ascii="Arial" w:eastAsia="Arial" w:hAnsi="Arial" w:cs="Arial"/>
                <w:b/>
                <w:color w:val="000000" w:themeColor="text1"/>
                <w:sz w:val="18"/>
              </w:rPr>
            </w:pPr>
            <w:r w:rsidRPr="00CB7AF6">
              <w:rPr>
                <w:rFonts w:ascii="Arial" w:eastAsia="Arial" w:hAnsi="Arial" w:cs="Arial"/>
                <w:b/>
                <w:color w:val="000000" w:themeColor="text1"/>
                <w:sz w:val="18"/>
              </w:rPr>
              <w:t>95% quantile</w:t>
            </w:r>
          </w:p>
        </w:tc>
      </w:tr>
      <w:tr w:rsidR="00CB7AF6" w:rsidRPr="00CB7AF6" w14:paraId="36C3188A"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8292C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1245895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10B2155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1AEA4CF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997010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210E97C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47E2406E"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13</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4DCE953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93EAC2F"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0.60</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46034B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0.16</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9D2CEF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675B5B1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2.29</w:t>
            </w:r>
          </w:p>
        </w:tc>
      </w:tr>
      <w:tr w:rsidR="00CB7AF6" w:rsidRPr="00CB7AF6" w14:paraId="1125F522"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91380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F1F52D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FB9C3F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249FCDF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1AD8ADF"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19B5567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5CC2073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1A9AA9F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0.889</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A77F17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0.62</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2676BEDE"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0.19</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485085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0.05</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6E9CD1B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1.96</w:t>
            </w:r>
          </w:p>
        </w:tc>
      </w:tr>
      <w:tr w:rsidR="00CB7AF6" w:rsidRPr="00CB7AF6" w14:paraId="297411A8"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39CDE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C9BF0E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6574ADC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483C3E9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A399AF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1EF9EDF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752ACB1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17</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05BEDBB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0.039</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600071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0.69</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A1C269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0.20</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5013BA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0B5A7CD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3.09</w:t>
            </w:r>
          </w:p>
        </w:tc>
      </w:tr>
      <w:tr w:rsidR="00CB7AF6" w:rsidRPr="00CB7AF6" w14:paraId="359AB352"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D633C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88DE3D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669801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586326C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7</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6ED2896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1DED7B8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3AA988F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16</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14F772A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0.213</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73F60FC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0.64</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1C7944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0.18</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090BCD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6BA860E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2.22</w:t>
            </w:r>
          </w:p>
        </w:tc>
      </w:tr>
      <w:tr w:rsidR="00CB7AF6" w:rsidRPr="00CB7AF6" w14:paraId="2F41C389" w14:textId="77777777" w:rsidTr="00AC4ECD">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DE213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6AC047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1033C41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CF55F3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5C51E2A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4C70B9D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1B966E8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751A3F4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0.58</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0AFB512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0.14</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6665197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0.07</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F8EAAF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0.36</w:t>
            </w:r>
          </w:p>
        </w:tc>
      </w:tr>
      <w:tr w:rsidR="00CB7AF6" w:rsidRPr="00CB7AF6" w14:paraId="7440F514" w14:textId="77777777" w:rsidTr="00AC4ECD">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F737A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F1E2C0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138BCAC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74EF240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15455A4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20A487C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10</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62FA4D3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0.003</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77101F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1.89</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0565F39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0.37</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33DE56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0.09</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6896978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8.48</w:t>
            </w:r>
          </w:p>
        </w:tc>
      </w:tr>
      <w:tr w:rsidR="00CB7AF6" w:rsidRPr="00CB7AF6" w14:paraId="19BC1FF4" w14:textId="77777777" w:rsidTr="00AC4ECD">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06FFF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695AE2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47479DEF"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182AC6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2D1C7EF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393FFFF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11</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674B2A4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0.001</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9A0C7B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0.90</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3819C77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0.29</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005E4D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0D29DAD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1.65</w:t>
            </w:r>
          </w:p>
        </w:tc>
      </w:tr>
      <w:tr w:rsidR="00CB7AF6" w:rsidRPr="00CB7AF6" w14:paraId="0C698F7A" w14:textId="77777777" w:rsidTr="00AC4ECD">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22849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4449FF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57B9B92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0B00A84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334515A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7C5C30F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15</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77CF14E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0.002</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E628D8E"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1.84</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05DD691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0.28</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1A163FE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629F180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10.79</w:t>
            </w:r>
          </w:p>
        </w:tc>
      </w:tr>
      <w:tr w:rsidR="00CB7AF6" w:rsidRPr="00CB7AF6" w14:paraId="29425D1D"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B1E10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6B11F19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2A6D8B2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4780A05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C946B3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54E22AF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03974DF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5E9645A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5FB2AD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11.19</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FA6D6F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3.98</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E91944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0.30</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1F32E4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42.78</w:t>
            </w:r>
          </w:p>
        </w:tc>
      </w:tr>
      <w:tr w:rsidR="00CB7AF6" w:rsidRPr="00CB7AF6" w14:paraId="1220E9F8"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FAF1C8"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31A741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68E4D96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2E74CA44"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1804C9F"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4208594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55552F9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400F7BF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2D1275FD"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6.65</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38452F8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3.37</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513DD005"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4B62389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22.05</w:t>
            </w:r>
          </w:p>
        </w:tc>
      </w:tr>
      <w:tr w:rsidR="00CB7AF6" w:rsidRPr="00CB7AF6" w14:paraId="5FFB9996" w14:textId="77777777" w:rsidTr="00AC4ECD">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BC9A06"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456DA43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1A425349"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vAlign w:val="center"/>
          </w:tcPr>
          <w:p w14:paraId="7D81E7EA"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7BAAF863"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6907DBE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vAlign w:val="center"/>
          </w:tcPr>
          <w:p w14:paraId="6D8B58EC"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810" w:type="dxa"/>
            <w:tcBorders>
              <w:bottom w:val="single" w:sz="8" w:space="0" w:color="000000"/>
              <w:right w:val="single" w:sz="8" w:space="0" w:color="000000"/>
            </w:tcBorders>
            <w:tcMar>
              <w:top w:w="100" w:type="dxa"/>
              <w:left w:w="100" w:type="dxa"/>
              <w:bottom w:w="100" w:type="dxa"/>
              <w:right w:w="100" w:type="dxa"/>
            </w:tcMar>
            <w:vAlign w:val="center"/>
          </w:tcPr>
          <w:p w14:paraId="15DF3E30"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30617302"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16.20</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2585D6B7"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13.37</w:t>
            </w:r>
          </w:p>
        </w:tc>
        <w:tc>
          <w:tcPr>
            <w:tcW w:w="900" w:type="dxa"/>
            <w:tcBorders>
              <w:bottom w:val="single" w:sz="8" w:space="0" w:color="000000"/>
              <w:right w:val="single" w:sz="8" w:space="0" w:color="000000"/>
            </w:tcBorders>
            <w:tcMar>
              <w:top w:w="100" w:type="dxa"/>
              <w:left w:w="100" w:type="dxa"/>
              <w:bottom w:w="100" w:type="dxa"/>
              <w:right w:w="100" w:type="dxa"/>
            </w:tcMar>
            <w:vAlign w:val="center"/>
          </w:tcPr>
          <w:p w14:paraId="1A8AECCB"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vAlign w:val="center"/>
          </w:tcPr>
          <w:p w14:paraId="5EAAF811" w14:textId="77777777" w:rsidR="00601A43" w:rsidRPr="00CB7AF6" w:rsidRDefault="00601A43" w:rsidP="00AC4ECD">
            <w:pPr>
              <w:rPr>
                <w:rFonts w:ascii="Arial" w:eastAsia="Arial" w:hAnsi="Arial" w:cs="Arial"/>
                <w:color w:val="000000" w:themeColor="text1"/>
                <w:sz w:val="18"/>
              </w:rPr>
            </w:pPr>
            <w:r w:rsidRPr="00CB7AF6">
              <w:rPr>
                <w:rFonts w:ascii="Arial" w:eastAsia="Arial" w:hAnsi="Arial" w:cs="Arial"/>
                <w:color w:val="000000" w:themeColor="text1"/>
                <w:sz w:val="18"/>
              </w:rPr>
              <w:t>42.04</w:t>
            </w:r>
          </w:p>
        </w:tc>
      </w:tr>
    </w:tbl>
    <w:p w14:paraId="43999136" w14:textId="77777777" w:rsidR="006F1CE3" w:rsidRDefault="00343F81" w:rsidP="00885B85">
      <w:pPr>
        <w:spacing w:line="480" w:lineRule="auto"/>
        <w:jc w:val="both"/>
        <w:rPr>
          <w:ins w:id="2012" w:author="David Brown" w:date="2019-07-19T04:47:00Z"/>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 xml:space="preserve">Mann-Whitney </w:t>
      </w:r>
      <w:r w:rsidRPr="00CB7AF6">
        <w:rPr>
          <w:rFonts w:ascii="Arial" w:eastAsia="Arial" w:hAnsi="Arial" w:cs="Arial"/>
          <w:i/>
          <w:color w:val="000000" w:themeColor="text1"/>
          <w:sz w:val="18"/>
        </w:rPr>
        <w:t>U</w:t>
      </w:r>
      <w:r w:rsidRPr="00CB7AF6">
        <w:rPr>
          <w:rFonts w:ascii="Arial" w:eastAsia="Arial" w:hAnsi="Arial" w:cs="Arial"/>
          <w:color w:val="000000" w:themeColor="text1"/>
          <w:sz w:val="18"/>
        </w:rPr>
        <w:t xml:space="preserve"> test</w:t>
      </w:r>
    </w:p>
    <w:p w14:paraId="766F3B5A" w14:textId="3A96BB3B" w:rsidR="007C0779" w:rsidRPr="00641918" w:rsidRDefault="00343F81" w:rsidP="00885B85">
      <w:pPr>
        <w:spacing w:line="480" w:lineRule="auto"/>
        <w:jc w:val="both"/>
        <w:rPr>
          <w:rFonts w:ascii="Arial" w:eastAsia="Arial" w:hAnsi="Arial" w:cs="Arial"/>
          <w:color w:val="000000" w:themeColor="text1"/>
          <w:sz w:val="18"/>
        </w:rPr>
      </w:pPr>
      <w:r w:rsidRPr="00CB7AF6">
        <w:rPr>
          <w:rFonts w:ascii="Arial" w:hAnsi="Arial" w:cs="Arial"/>
          <w:color w:val="000000" w:themeColor="text1"/>
        </w:rPr>
        <w:br w:type="page"/>
      </w:r>
    </w:p>
    <w:p w14:paraId="2444D81E" w14:textId="30852DE9"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del w:id="2013" w:author="David Brown" w:date="2019-07-19T04:47:00Z">
        <w:r w:rsidR="00343F81" w:rsidRPr="00CB7AF6" w:rsidDel="006F1CE3">
          <w:rPr>
            <w:rFonts w:ascii="Arial" w:eastAsia="Arial" w:hAnsi="Arial" w:cs="Arial"/>
            <w:b/>
            <w:color w:val="000000" w:themeColor="text1"/>
            <w:sz w:val="22"/>
          </w:rPr>
          <w:delText>4</w:delText>
        </w:r>
      </w:del>
      <w:ins w:id="2014" w:author="David Brown" w:date="2019-07-19T04:47:00Z">
        <w:r w:rsidR="006F1CE3">
          <w:rPr>
            <w:rFonts w:ascii="Arial" w:eastAsia="Arial" w:hAnsi="Arial" w:cs="Arial"/>
            <w:b/>
            <w:color w:val="000000" w:themeColor="text1"/>
            <w:sz w:val="22"/>
          </w:rPr>
          <w:t>8</w:t>
        </w:r>
      </w:ins>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Known small variants in HD753 Structural Multiplex Reference Standard gDNA</w:t>
      </w:r>
      <w:r w:rsidR="00521145" w:rsidRPr="00CB7AF6">
        <w:rPr>
          <w:rFonts w:ascii="Arial" w:eastAsia="Arial" w:hAnsi="Arial" w:cs="Arial"/>
          <w:b/>
          <w:color w:val="000000" w:themeColor="text1"/>
          <w:sz w:val="22"/>
        </w:rPr>
        <w:t>.</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01"/>
        <w:gridCol w:w="2610"/>
        <w:gridCol w:w="2152"/>
        <w:gridCol w:w="2152"/>
      </w:tblGrid>
      <w:tr w:rsidR="00CB7AF6" w:rsidRPr="00CB7AF6" w14:paraId="2A11E00B" w14:textId="77777777" w:rsidTr="00AC4ECD">
        <w:trPr>
          <w:trHeight w:val="480"/>
        </w:trPr>
        <w:tc>
          <w:tcPr>
            <w:tcW w:w="2401"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023CA73" w14:textId="77777777" w:rsidR="007C0779" w:rsidRPr="00CB7AF6" w:rsidRDefault="00343F81" w:rsidP="00AC4ECD">
            <w:pPr>
              <w:ind w:left="100"/>
              <w:rPr>
                <w:rFonts w:ascii="Arial" w:eastAsia="Arial" w:hAnsi="Arial" w:cs="Arial"/>
                <w:b/>
                <w:color w:val="000000" w:themeColor="text1"/>
              </w:rPr>
            </w:pPr>
            <w:r w:rsidRPr="00CB7AF6">
              <w:rPr>
                <w:rFonts w:ascii="Arial" w:eastAsia="Arial" w:hAnsi="Arial" w:cs="Arial"/>
                <w:b/>
                <w:color w:val="000000" w:themeColor="text1"/>
              </w:rPr>
              <w:t>Gene</w:t>
            </w:r>
          </w:p>
        </w:tc>
        <w:tc>
          <w:tcPr>
            <w:tcW w:w="261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81A3F31" w14:textId="77777777" w:rsidR="007C0779" w:rsidRPr="00CB7AF6" w:rsidRDefault="00343F81" w:rsidP="00AC4ECD">
            <w:pPr>
              <w:ind w:left="100"/>
              <w:rPr>
                <w:rFonts w:ascii="Arial" w:eastAsia="Arial" w:hAnsi="Arial" w:cs="Arial"/>
                <w:b/>
                <w:color w:val="000000" w:themeColor="text1"/>
              </w:rPr>
            </w:pPr>
            <w:r w:rsidRPr="00CB7AF6">
              <w:rPr>
                <w:rFonts w:ascii="Arial" w:eastAsia="Arial" w:hAnsi="Arial" w:cs="Arial"/>
                <w:b/>
                <w:color w:val="000000" w:themeColor="text1"/>
              </w:rPr>
              <w:t>HGVSp</w:t>
            </w:r>
          </w:p>
        </w:tc>
        <w:tc>
          <w:tcPr>
            <w:tcW w:w="2152"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1F73B75" w14:textId="77777777" w:rsidR="007C0779" w:rsidRPr="00CB7AF6" w:rsidRDefault="00343F81" w:rsidP="00AC4ECD">
            <w:pPr>
              <w:ind w:left="100"/>
              <w:rPr>
                <w:rFonts w:ascii="Arial" w:eastAsia="Arial" w:hAnsi="Arial" w:cs="Arial"/>
                <w:b/>
                <w:color w:val="000000" w:themeColor="text1"/>
              </w:rPr>
            </w:pPr>
            <w:r w:rsidRPr="00CB7AF6">
              <w:rPr>
                <w:rFonts w:ascii="Arial" w:eastAsia="Arial" w:hAnsi="Arial" w:cs="Arial"/>
                <w:b/>
                <w:color w:val="000000" w:themeColor="text1"/>
              </w:rPr>
              <w:t>Variant Type</w:t>
            </w:r>
          </w:p>
        </w:tc>
        <w:tc>
          <w:tcPr>
            <w:tcW w:w="2152"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4B0B4B9" w14:textId="77777777" w:rsidR="007C0779" w:rsidRPr="00CB7AF6" w:rsidRDefault="00343F81" w:rsidP="00AC4ECD">
            <w:pPr>
              <w:ind w:left="100"/>
              <w:rPr>
                <w:rFonts w:ascii="Arial" w:eastAsia="Arial" w:hAnsi="Arial" w:cs="Arial"/>
                <w:b/>
                <w:color w:val="000000" w:themeColor="text1"/>
              </w:rPr>
            </w:pPr>
            <w:r w:rsidRPr="00CB7AF6">
              <w:rPr>
                <w:rFonts w:ascii="Arial" w:eastAsia="Arial" w:hAnsi="Arial" w:cs="Arial"/>
                <w:b/>
                <w:color w:val="000000" w:themeColor="text1"/>
              </w:rPr>
              <w:t>Stock VAF (%)</w:t>
            </w:r>
          </w:p>
        </w:tc>
      </w:tr>
      <w:tr w:rsidR="00CB7AF6" w:rsidRPr="00CB7AF6" w14:paraId="24F31EC9"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0ACCE0BD"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70D664DC"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p.Glu545Lys</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BE84095"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48028D4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2F8948EF"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1DF0C2C3"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386C8017"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p.His1047Arg</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357AD69C"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4487F9DC"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16.7</w:t>
            </w:r>
          </w:p>
        </w:tc>
      </w:tr>
      <w:tr w:rsidR="00CB7AF6" w:rsidRPr="00CB7AF6" w14:paraId="7E893FD1"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40BFD4C3"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FBXW7</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1A5211D0"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p.Ser588ValfsTer39</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59820B4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CF7EE98"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BE91074"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726225D7"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BRAF</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3A529F1E"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p.Val600Glu</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0EAF1F0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F466DA4"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18.2</w:t>
            </w:r>
          </w:p>
        </w:tc>
      </w:tr>
      <w:tr w:rsidR="00CB7AF6" w:rsidRPr="00CB7AF6" w14:paraId="2BFBA71A"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3729374A"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433AE32E"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p.Gly719Ser</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452A389F"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7FCB0E97"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57BE4956"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704647D1"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533DFFAE"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p.Ala767_Val769dup</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0C869FA3"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23A6F97F"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FAA8179"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3A105E08"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20F42110"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p.Glu746_Ala750del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50A53994"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D9EC9A4"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05850E35"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4B360A8C"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MET</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733F85FB"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p.Leu238TyrfsTer25</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703E851"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1BF44844"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2.5</w:t>
            </w:r>
          </w:p>
        </w:tc>
      </w:tr>
      <w:tr w:rsidR="00CB7AF6" w:rsidRPr="00CB7AF6" w14:paraId="46872924"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5C7EAEE4"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NOTCH1</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03083E0B"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p.Pro668Ser</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E40DDF9"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49907938"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4587D60E"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4A423513"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KRAS</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68FB026D"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p.Gly13Asp</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0098F85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077C45A1"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2CB9A88"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072BAEA5"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BRCA2</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31D799C1"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p.Lys1691AsnfsTer15</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3732423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1E237EFE"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36EE06CC"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67F43F73"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FLT3</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20331C22"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p.Pro986AlafsTer27</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63CB19C5"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01A8771B"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569DAFC"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64879E98"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AKT1</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41DC1465"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p.Glu17Lys</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3307451A"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38F2CB31"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352EA4DF" w14:textId="77777777" w:rsidTr="00AC4ECD">
        <w:trPr>
          <w:trHeight w:val="480"/>
        </w:trPr>
        <w:tc>
          <w:tcPr>
            <w:tcW w:w="2401" w:type="dxa"/>
            <w:tcBorders>
              <w:bottom w:val="single" w:sz="8" w:space="0" w:color="000000"/>
              <w:right w:val="single" w:sz="8" w:space="0" w:color="000000"/>
            </w:tcBorders>
            <w:tcMar>
              <w:top w:w="100" w:type="dxa"/>
              <w:left w:w="100" w:type="dxa"/>
              <w:bottom w:w="100" w:type="dxa"/>
              <w:right w:w="100" w:type="dxa"/>
            </w:tcMar>
            <w:vAlign w:val="center"/>
          </w:tcPr>
          <w:p w14:paraId="5902DAA0" w14:textId="77777777" w:rsidR="007C0779" w:rsidRPr="00CB7AF6" w:rsidRDefault="00343F81" w:rsidP="00AC4ECD">
            <w:pPr>
              <w:ind w:left="100"/>
              <w:rPr>
                <w:rFonts w:ascii="Arial" w:eastAsia="Arial" w:hAnsi="Arial" w:cs="Arial"/>
                <w:i/>
                <w:color w:val="000000" w:themeColor="text1"/>
              </w:rPr>
            </w:pPr>
            <w:r w:rsidRPr="00CB7AF6">
              <w:rPr>
                <w:rFonts w:ascii="Arial" w:eastAsia="Arial" w:hAnsi="Arial" w:cs="Arial"/>
                <w:i/>
                <w:color w:val="000000" w:themeColor="text1"/>
              </w:rPr>
              <w:t>GNA11</w:t>
            </w:r>
          </w:p>
        </w:tc>
        <w:tc>
          <w:tcPr>
            <w:tcW w:w="2610" w:type="dxa"/>
            <w:tcBorders>
              <w:bottom w:val="single" w:sz="8" w:space="0" w:color="000000"/>
              <w:right w:val="single" w:sz="8" w:space="0" w:color="000000"/>
            </w:tcBorders>
            <w:tcMar>
              <w:top w:w="100" w:type="dxa"/>
              <w:left w:w="100" w:type="dxa"/>
              <w:bottom w:w="100" w:type="dxa"/>
              <w:right w:w="100" w:type="dxa"/>
            </w:tcMar>
            <w:vAlign w:val="center"/>
          </w:tcPr>
          <w:p w14:paraId="5D8A073C"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p.Gln209Leu</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13448435"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vAlign w:val="center"/>
          </w:tcPr>
          <w:p w14:paraId="46909EF3" w14:textId="77777777" w:rsidR="007C0779" w:rsidRPr="00CB7AF6" w:rsidRDefault="00343F81" w:rsidP="00AC4ECD">
            <w:pPr>
              <w:ind w:left="100"/>
              <w:rPr>
                <w:rFonts w:ascii="Arial" w:eastAsia="Arial" w:hAnsi="Arial" w:cs="Arial"/>
                <w:color w:val="000000" w:themeColor="text1"/>
              </w:rPr>
            </w:pPr>
            <w:r w:rsidRPr="00CB7AF6">
              <w:rPr>
                <w:rFonts w:ascii="Arial" w:eastAsia="Arial" w:hAnsi="Arial" w:cs="Arial"/>
                <w:color w:val="000000" w:themeColor="text1"/>
              </w:rPr>
              <w:t>5.6</w:t>
            </w:r>
          </w:p>
        </w:tc>
      </w:tr>
    </w:tbl>
    <w:p w14:paraId="5977DB9F"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66315015" w14:textId="6F53A875"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del w:id="2015" w:author="David Brown" w:date="2019-07-19T04:46:00Z">
        <w:r w:rsidR="00343F81" w:rsidRPr="00CB7AF6" w:rsidDel="006F1CE3">
          <w:rPr>
            <w:rFonts w:ascii="Arial" w:eastAsia="Arial" w:hAnsi="Arial" w:cs="Arial"/>
            <w:b/>
            <w:color w:val="000000" w:themeColor="text1"/>
            <w:sz w:val="22"/>
          </w:rPr>
          <w:delText>5</w:delText>
        </w:r>
      </w:del>
      <w:ins w:id="2016" w:author="David Brown" w:date="2019-07-19T04:46:00Z">
        <w:r w:rsidR="006F1CE3">
          <w:rPr>
            <w:rFonts w:ascii="Arial" w:eastAsia="Arial" w:hAnsi="Arial" w:cs="Arial"/>
            <w:b/>
            <w:color w:val="000000" w:themeColor="text1"/>
            <w:sz w:val="22"/>
          </w:rPr>
          <w:t>9</w:t>
        </w:r>
      </w:ins>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ddPCR verification of cell-line titrations</w:t>
      </w:r>
      <w:r w:rsidR="00521145" w:rsidRPr="00CB7AF6">
        <w:rPr>
          <w:rFonts w:ascii="Arial" w:eastAsia="Arial" w:hAnsi="Arial" w:cs="Arial"/>
          <w:b/>
          <w:color w:val="000000" w:themeColor="text1"/>
          <w:sz w:val="22"/>
        </w:rPr>
        <w:t>.</w:t>
      </w:r>
    </w:p>
    <w:tbl>
      <w:tblPr>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35"/>
        <w:gridCol w:w="1848"/>
        <w:gridCol w:w="1849"/>
        <w:gridCol w:w="1849"/>
        <w:gridCol w:w="1849"/>
      </w:tblGrid>
      <w:tr w:rsidR="00CB7AF6" w:rsidRPr="00CB7AF6" w14:paraId="69837A5C" w14:textId="77777777" w:rsidTr="00AC4ECD">
        <w:trPr>
          <w:trHeight w:val="480"/>
        </w:trPr>
        <w:tc>
          <w:tcPr>
            <w:tcW w:w="1935"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tcPr>
          <w:p w14:paraId="0CDA0FFF" w14:textId="77777777" w:rsidR="007C0779" w:rsidRPr="00CB7AF6" w:rsidRDefault="00343F81" w:rsidP="005318AB">
            <w:pPr>
              <w:ind w:left="101"/>
              <w:jc w:val="both"/>
              <w:rPr>
                <w:rFonts w:ascii="Arial" w:eastAsia="Arial" w:hAnsi="Arial" w:cs="Arial"/>
                <w:b/>
                <w:color w:val="000000" w:themeColor="text1"/>
              </w:rPr>
            </w:pPr>
            <w:r w:rsidRPr="00CB7AF6">
              <w:rPr>
                <w:rFonts w:ascii="Arial" w:eastAsia="Arial" w:hAnsi="Arial" w:cs="Arial"/>
                <w:b/>
                <w:color w:val="000000" w:themeColor="text1"/>
              </w:rPr>
              <w:t xml:space="preserve"> </w:t>
            </w:r>
          </w:p>
        </w:tc>
        <w:tc>
          <w:tcPr>
            <w:tcW w:w="3697" w:type="dxa"/>
            <w:gridSpan w:val="2"/>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4A45F5D"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i/>
                <w:color w:val="000000" w:themeColor="text1"/>
              </w:rPr>
              <w:t>KRAS</w:t>
            </w:r>
            <w:r w:rsidRPr="00CB7AF6">
              <w:rPr>
                <w:rFonts w:ascii="Arial" w:eastAsia="Arial" w:hAnsi="Arial" w:cs="Arial"/>
                <w:b/>
                <w:color w:val="000000" w:themeColor="text1"/>
              </w:rPr>
              <w:t xml:space="preserve"> G12D</w:t>
            </w:r>
          </w:p>
        </w:tc>
        <w:tc>
          <w:tcPr>
            <w:tcW w:w="3698" w:type="dxa"/>
            <w:gridSpan w:val="2"/>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0EB2F54"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i/>
                <w:color w:val="000000" w:themeColor="text1"/>
              </w:rPr>
              <w:t>PIK3CA</w:t>
            </w:r>
            <w:r w:rsidRPr="00CB7AF6">
              <w:rPr>
                <w:rFonts w:ascii="Arial" w:eastAsia="Arial" w:hAnsi="Arial" w:cs="Arial"/>
                <w:b/>
                <w:color w:val="000000" w:themeColor="text1"/>
              </w:rPr>
              <w:t xml:space="preserve"> H1047R</w:t>
            </w:r>
          </w:p>
        </w:tc>
      </w:tr>
      <w:tr w:rsidR="00CB7AF6" w:rsidRPr="00CB7AF6" w14:paraId="683E09CC" w14:textId="77777777" w:rsidTr="00AC4ECD">
        <w:trPr>
          <w:trHeight w:val="480"/>
        </w:trPr>
        <w:tc>
          <w:tcPr>
            <w:tcW w:w="1935" w:type="dxa"/>
            <w:tcBorders>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73FA1B3F" w14:textId="77777777" w:rsidR="007C0779" w:rsidRPr="00CB7AF6" w:rsidRDefault="00343F81" w:rsidP="00AC4ECD">
            <w:pPr>
              <w:ind w:left="101"/>
              <w:rPr>
                <w:rFonts w:ascii="Arial" w:eastAsia="Arial" w:hAnsi="Arial" w:cs="Arial"/>
                <w:b/>
                <w:color w:val="000000" w:themeColor="text1"/>
              </w:rPr>
            </w:pPr>
            <w:r w:rsidRPr="00CB7AF6">
              <w:rPr>
                <w:rFonts w:ascii="Arial" w:eastAsia="Arial" w:hAnsi="Arial" w:cs="Arial"/>
                <w:b/>
                <w:color w:val="000000" w:themeColor="text1"/>
              </w:rPr>
              <w:t>Dilution</w:t>
            </w:r>
          </w:p>
        </w:tc>
        <w:tc>
          <w:tcPr>
            <w:tcW w:w="1848" w:type="dxa"/>
            <w:tcBorders>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5CF43B71"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0994C1F"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c>
          <w:tcPr>
            <w:tcW w:w="1849" w:type="dxa"/>
            <w:tcBorders>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40A1495"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1C4715F"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r>
      <w:tr w:rsidR="00CB7AF6" w:rsidRPr="00CB7AF6" w14:paraId="6C9DEDA5" w14:textId="77777777" w:rsidTr="00AC4ECD">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F0AD179" w14:textId="77777777" w:rsidR="007C0779" w:rsidRPr="00CB7AF6" w:rsidRDefault="00343F81" w:rsidP="00AC4ECD">
            <w:pPr>
              <w:ind w:left="101"/>
              <w:rPr>
                <w:rFonts w:ascii="Arial" w:eastAsia="Arial" w:hAnsi="Arial" w:cs="Arial"/>
                <w:color w:val="000000" w:themeColor="text1"/>
              </w:rPr>
            </w:pPr>
            <w:r w:rsidRPr="00CB7AF6">
              <w:rPr>
                <w:rFonts w:ascii="Arial" w:eastAsia="Arial" w:hAnsi="Arial" w:cs="Arial"/>
                <w:color w:val="000000" w:themeColor="text1"/>
              </w:rPr>
              <w:t>20% HD753 / 80%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D12CAD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1.12</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4FBDF82"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1.13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2DBA7CC8"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3.34%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651D67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3.24</w:t>
            </w:r>
          </w:p>
        </w:tc>
      </w:tr>
      <w:tr w:rsidR="00CB7AF6" w:rsidRPr="00CB7AF6" w14:paraId="04F6033A" w14:textId="77777777" w:rsidTr="00AC4ECD">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1B2BF4B" w14:textId="77777777" w:rsidR="007C0779" w:rsidRPr="00CB7AF6" w:rsidRDefault="00343F81" w:rsidP="00AC4ECD">
            <w:pPr>
              <w:ind w:left="101"/>
              <w:rPr>
                <w:rFonts w:ascii="Arial" w:eastAsia="Arial" w:hAnsi="Arial" w:cs="Arial"/>
                <w:color w:val="000000" w:themeColor="text1"/>
              </w:rPr>
            </w:pPr>
            <w:r w:rsidRPr="00CB7AF6">
              <w:rPr>
                <w:rFonts w:ascii="Arial" w:eastAsia="Arial" w:hAnsi="Arial" w:cs="Arial"/>
                <w:color w:val="000000" w:themeColor="text1"/>
              </w:rPr>
              <w:t>10% HD753 / 90%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1614689"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0.56</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BDBC8A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0.61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49AD2860"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1.67%</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2F2BAD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1.54</w:t>
            </w:r>
          </w:p>
        </w:tc>
      </w:tr>
      <w:tr w:rsidR="00CB7AF6" w:rsidRPr="00CB7AF6" w14:paraId="48FF5F4F" w14:textId="77777777" w:rsidTr="00AC4ECD">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CE681FD" w14:textId="77777777" w:rsidR="007C0779" w:rsidRPr="00CB7AF6" w:rsidRDefault="00343F81" w:rsidP="00AC4ECD">
            <w:pPr>
              <w:ind w:left="101"/>
              <w:rPr>
                <w:rFonts w:ascii="Arial" w:eastAsia="Arial" w:hAnsi="Arial" w:cs="Arial"/>
                <w:color w:val="000000" w:themeColor="text1"/>
              </w:rPr>
            </w:pPr>
            <w:r w:rsidRPr="00CB7AF6">
              <w:rPr>
                <w:rFonts w:ascii="Arial" w:eastAsia="Arial" w:hAnsi="Arial" w:cs="Arial"/>
                <w:color w:val="000000" w:themeColor="text1"/>
              </w:rPr>
              <w:t>5% HD753 / 95%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215B068"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0.28</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51D7C6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0.30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739F6C7"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5BCD9E1"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r>
      <w:tr w:rsidR="00CB7AF6" w:rsidRPr="00CB7AF6" w14:paraId="68237DCA" w14:textId="77777777" w:rsidTr="00AC4ECD">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7F839FC" w14:textId="77777777" w:rsidR="007C0779" w:rsidRPr="00CB7AF6" w:rsidRDefault="00343F81" w:rsidP="00AC4ECD">
            <w:pPr>
              <w:ind w:left="101"/>
              <w:rPr>
                <w:rFonts w:ascii="Arial" w:eastAsia="Arial" w:hAnsi="Arial" w:cs="Arial"/>
                <w:color w:val="000000" w:themeColor="text1"/>
              </w:rPr>
            </w:pPr>
            <w:r w:rsidRPr="00CB7AF6">
              <w:rPr>
                <w:rFonts w:ascii="Arial" w:eastAsia="Arial" w:hAnsi="Arial" w:cs="Arial"/>
                <w:color w:val="000000" w:themeColor="text1"/>
              </w:rPr>
              <w:t>2% HD753 / 98%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8D53BAE"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0.11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075F78D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0.15</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74AAFEBB"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0.33%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5EFB4218"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0.44</w:t>
            </w:r>
          </w:p>
        </w:tc>
      </w:tr>
      <w:tr w:rsidR="00CB7AF6" w:rsidRPr="00CB7AF6" w14:paraId="0E6C75BD" w14:textId="77777777" w:rsidTr="00AC4ECD">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49D9DE1" w14:textId="77777777" w:rsidR="007C0779" w:rsidRPr="00CB7AF6" w:rsidRDefault="00343F81" w:rsidP="00AC4ECD">
            <w:pPr>
              <w:ind w:left="101"/>
              <w:rPr>
                <w:rFonts w:ascii="Arial" w:eastAsia="Arial" w:hAnsi="Arial" w:cs="Arial"/>
                <w:color w:val="000000" w:themeColor="text1"/>
              </w:rPr>
            </w:pPr>
            <w:r w:rsidRPr="00CB7AF6">
              <w:rPr>
                <w:rFonts w:ascii="Arial" w:eastAsia="Arial" w:hAnsi="Arial" w:cs="Arial"/>
                <w:color w:val="000000" w:themeColor="text1"/>
              </w:rPr>
              <w:t>0% HD753 / 100%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DBE7F02"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301B2108"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1BCEF751"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vAlign w:val="center"/>
          </w:tcPr>
          <w:p w14:paraId="6DF295DF"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r>
    </w:tbl>
    <w:p w14:paraId="71ED9286"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421B07BB" w14:textId="34A23B77"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del w:id="2017" w:author="David Brown" w:date="2019-07-19T04:46:00Z">
        <w:r w:rsidR="00343F81" w:rsidRPr="00CB7AF6" w:rsidDel="006F1CE3">
          <w:rPr>
            <w:rFonts w:ascii="Arial" w:eastAsia="Arial" w:hAnsi="Arial" w:cs="Arial"/>
            <w:b/>
            <w:color w:val="000000" w:themeColor="text1"/>
            <w:sz w:val="22"/>
          </w:rPr>
          <w:delText>6</w:delText>
        </w:r>
      </w:del>
      <w:ins w:id="2018" w:author="David Brown" w:date="2019-07-19T04:46:00Z">
        <w:r w:rsidR="006F1CE3">
          <w:rPr>
            <w:rFonts w:ascii="Arial" w:eastAsia="Arial" w:hAnsi="Arial" w:cs="Arial"/>
            <w:b/>
            <w:color w:val="000000" w:themeColor="text1"/>
            <w:sz w:val="22"/>
          </w:rPr>
          <w:t>10</w:t>
        </w:r>
      </w:ins>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Assay reproducibility in patient samples</w:t>
      </w:r>
      <w:r w:rsidR="00521145" w:rsidRPr="00CB7AF6">
        <w:rPr>
          <w:rFonts w:ascii="Arial" w:eastAsia="Arial" w:hAnsi="Arial" w:cs="Arial"/>
          <w:b/>
          <w:color w:val="000000" w:themeColor="text1"/>
          <w:sz w:val="22"/>
        </w:rPr>
        <w:t>.</w:t>
      </w:r>
    </w:p>
    <w:tbl>
      <w:tblPr>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875"/>
        <w:gridCol w:w="1860"/>
        <w:gridCol w:w="1890"/>
      </w:tblGrid>
      <w:tr w:rsidR="00CB7AF6" w:rsidRPr="00CB7AF6" w14:paraId="4DBB4267" w14:textId="77777777" w:rsidTr="00AC4ECD">
        <w:trPr>
          <w:trHeight w:val="740"/>
        </w:trPr>
        <w:tc>
          <w:tcPr>
            <w:tcW w:w="1860" w:type="dxa"/>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22045DE3"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Patient ID</w:t>
            </w:r>
          </w:p>
        </w:tc>
        <w:tc>
          <w:tcPr>
            <w:tcW w:w="186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1C9295D9"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Cancer type</w:t>
            </w:r>
          </w:p>
        </w:tc>
        <w:tc>
          <w:tcPr>
            <w:tcW w:w="1875"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3E8B6B24"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Number of tumor variants</w:t>
            </w:r>
            <w:r w:rsidRPr="00CB7AF6">
              <w:rPr>
                <w:rFonts w:ascii="Arial" w:eastAsia="Arial" w:hAnsi="Arial" w:cs="Arial"/>
                <w:b/>
                <w:color w:val="000000" w:themeColor="text1"/>
                <w:vertAlign w:val="superscript"/>
              </w:rPr>
              <w:t>†</w:t>
            </w:r>
          </w:p>
        </w:tc>
        <w:tc>
          <w:tcPr>
            <w:tcW w:w="186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59A1E98"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cfDNA yield (ng)</w:t>
            </w:r>
          </w:p>
        </w:tc>
        <w:tc>
          <w:tcPr>
            <w:tcW w:w="1890" w:type="dxa"/>
            <w:tcBorders>
              <w:top w:val="single" w:sz="8" w:space="0" w:color="000000"/>
              <w:bottom w:val="single" w:sz="8" w:space="0" w:color="000000"/>
              <w:right w:val="single" w:sz="8" w:space="0" w:color="000000"/>
            </w:tcBorders>
            <w:shd w:val="clear" w:color="auto" w:fill="D9D9D9" w:themeFill="background1" w:themeFillShade="D9"/>
            <w:tcMar>
              <w:top w:w="100" w:type="dxa"/>
              <w:left w:w="100" w:type="dxa"/>
              <w:bottom w:w="100" w:type="dxa"/>
              <w:right w:w="100" w:type="dxa"/>
            </w:tcMar>
            <w:vAlign w:val="center"/>
          </w:tcPr>
          <w:p w14:paraId="049470E2" w14:textId="77777777" w:rsidR="007C0779" w:rsidRPr="00CB7AF6" w:rsidRDefault="00343F81" w:rsidP="00AC4ECD">
            <w:pPr>
              <w:ind w:left="101"/>
              <w:jc w:val="center"/>
              <w:rPr>
                <w:rFonts w:ascii="Arial" w:eastAsia="Arial" w:hAnsi="Arial" w:cs="Arial"/>
                <w:b/>
                <w:color w:val="000000" w:themeColor="text1"/>
              </w:rPr>
            </w:pPr>
            <w:r w:rsidRPr="00CB7AF6">
              <w:rPr>
                <w:rFonts w:ascii="Arial" w:eastAsia="Arial" w:hAnsi="Arial" w:cs="Arial"/>
                <w:b/>
                <w:color w:val="000000" w:themeColor="text1"/>
              </w:rPr>
              <w:t>ddPCR of cfDNA</w:t>
            </w:r>
            <w:r w:rsidRPr="00CB7AF6">
              <w:rPr>
                <w:rFonts w:ascii="Arial" w:eastAsia="Arial" w:hAnsi="Arial" w:cs="Arial"/>
                <w:b/>
                <w:color w:val="000000" w:themeColor="text1"/>
                <w:vertAlign w:val="superscript"/>
              </w:rPr>
              <w:t>††</w:t>
            </w:r>
          </w:p>
        </w:tc>
      </w:tr>
      <w:tr w:rsidR="00CB7AF6" w:rsidRPr="00CB7AF6" w14:paraId="342CF166" w14:textId="77777777" w:rsidTr="00AC4ECD">
        <w:trPr>
          <w:trHeight w:val="74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EF3B0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MSK-VB-0050</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2BB7DAE0"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475495B9"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22</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1300A597"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11420</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1ADD3AFE"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H1047R</w:t>
            </w:r>
          </w:p>
        </w:tc>
      </w:tr>
      <w:tr w:rsidR="00CB7AF6" w:rsidRPr="00CB7AF6" w14:paraId="2788E0FE" w14:textId="77777777" w:rsidTr="00AC4ECD">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35A8B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MSK-VB-0041</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1495C248"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504B032C"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8</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68C57F9B"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6880</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7BBD483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None</w:t>
            </w:r>
          </w:p>
        </w:tc>
      </w:tr>
      <w:tr w:rsidR="00CB7AF6" w:rsidRPr="00CB7AF6" w14:paraId="783CF5CD" w14:textId="77777777" w:rsidTr="00AC4ECD">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2C36EE"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MSK-VL-0028</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40442D51"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128B42A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4</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388224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1201</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18971CE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i/>
                <w:color w:val="000000" w:themeColor="text1"/>
              </w:rPr>
              <w:t>EGFR</w:t>
            </w:r>
            <w:r w:rsidRPr="00CB7AF6">
              <w:rPr>
                <w:rFonts w:ascii="Arial" w:eastAsia="Arial" w:hAnsi="Arial" w:cs="Arial"/>
                <w:color w:val="000000" w:themeColor="text1"/>
              </w:rPr>
              <w:t xml:space="preserve"> L861Q</w:t>
            </w:r>
          </w:p>
        </w:tc>
      </w:tr>
      <w:tr w:rsidR="00CB7AF6" w:rsidRPr="00CB7AF6" w14:paraId="56F966B1" w14:textId="77777777" w:rsidTr="00AC4ECD">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AEAD89"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MSK-VL-0042</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2944488C"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3B9FEC4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7</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138AD07"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1199</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7652865C"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G12C</w:t>
            </w:r>
          </w:p>
        </w:tc>
      </w:tr>
      <w:tr w:rsidR="00CB7AF6" w:rsidRPr="00CB7AF6" w14:paraId="2F1A9677" w14:textId="77777777" w:rsidTr="00AC4ECD">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E56FA4"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MSK-VB-0023</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54F8AA2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62A4E0F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21</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6A56C65B"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11840</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1E048979"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E542K</w:t>
            </w:r>
          </w:p>
        </w:tc>
      </w:tr>
      <w:tr w:rsidR="00CB7AF6" w:rsidRPr="00CB7AF6" w14:paraId="174584E7" w14:textId="77777777" w:rsidTr="00AC4ECD">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B0CD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MSK-VL-0038</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04F8D4D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vAlign w:val="center"/>
          </w:tcPr>
          <w:p w14:paraId="59095D05"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9</w:t>
            </w:r>
          </w:p>
        </w:tc>
        <w:tc>
          <w:tcPr>
            <w:tcW w:w="1860" w:type="dxa"/>
            <w:tcBorders>
              <w:bottom w:val="single" w:sz="8" w:space="0" w:color="000000"/>
              <w:right w:val="single" w:sz="8" w:space="0" w:color="000000"/>
            </w:tcBorders>
            <w:tcMar>
              <w:top w:w="100" w:type="dxa"/>
              <w:left w:w="100" w:type="dxa"/>
              <w:bottom w:w="100" w:type="dxa"/>
              <w:right w:w="100" w:type="dxa"/>
            </w:tcMar>
            <w:vAlign w:val="center"/>
          </w:tcPr>
          <w:p w14:paraId="574275C3"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color w:val="000000" w:themeColor="text1"/>
              </w:rPr>
              <w:t>231</w:t>
            </w:r>
          </w:p>
        </w:tc>
        <w:tc>
          <w:tcPr>
            <w:tcW w:w="1890" w:type="dxa"/>
            <w:tcBorders>
              <w:bottom w:val="single" w:sz="8" w:space="0" w:color="000000"/>
              <w:right w:val="single" w:sz="8" w:space="0" w:color="000000"/>
            </w:tcBorders>
            <w:tcMar>
              <w:top w:w="100" w:type="dxa"/>
              <w:left w:w="100" w:type="dxa"/>
              <w:bottom w:w="100" w:type="dxa"/>
              <w:right w:w="100" w:type="dxa"/>
            </w:tcMar>
            <w:vAlign w:val="center"/>
          </w:tcPr>
          <w:p w14:paraId="2BAC97BA" w14:textId="77777777" w:rsidR="007C0779" w:rsidRPr="00CB7AF6" w:rsidRDefault="00343F81" w:rsidP="00AC4ECD">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G12A</w:t>
            </w:r>
          </w:p>
        </w:tc>
      </w:tr>
    </w:tbl>
    <w:p w14:paraId="0A025E09" w14:textId="77777777" w:rsidR="006F1CE3" w:rsidRDefault="00343F81" w:rsidP="00641918">
      <w:pPr>
        <w:spacing w:line="480" w:lineRule="auto"/>
        <w:jc w:val="both"/>
        <w:rPr>
          <w:ins w:id="2019" w:author="David Brown" w:date="2019-07-19T04:46:00Z"/>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Number of tumor variants identified by MSK-IMPACT</w:t>
      </w:r>
      <w:r w:rsidR="0068218C">
        <w:rPr>
          <w:rFonts w:ascii="Arial" w:eastAsia="Arial" w:hAnsi="Arial" w:cs="Arial"/>
          <w:color w:val="000000" w:themeColor="text1"/>
          <w:sz w:val="18"/>
        </w:rPr>
        <w:t xml:space="preserve">; </w:t>
      </w: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 xml:space="preserve">Selected hotspot variants assayed in cfDNA by </w:t>
      </w:r>
      <w:proofErr w:type="spellStart"/>
      <w:r w:rsidRPr="00CB7AF6">
        <w:rPr>
          <w:rFonts w:ascii="Arial" w:eastAsia="Arial" w:hAnsi="Arial" w:cs="Arial"/>
          <w:color w:val="000000" w:themeColor="text1"/>
          <w:sz w:val="18"/>
        </w:rPr>
        <w:t>ddPCR</w:t>
      </w:r>
      <w:bookmarkStart w:id="2020" w:name="_s7ufwcuv5u61" w:colFirst="0" w:colLast="0"/>
      <w:bookmarkStart w:id="2021" w:name="_2bn6wsx"/>
      <w:bookmarkStart w:id="2022" w:name="_5kjkw62mh0jn" w:colFirst="0" w:colLast="0"/>
      <w:bookmarkStart w:id="2023" w:name="_qsh70q"/>
      <w:bookmarkStart w:id="2024" w:name="_41mghml"/>
      <w:bookmarkEnd w:id="2020"/>
      <w:bookmarkEnd w:id="2021"/>
      <w:bookmarkEnd w:id="2022"/>
      <w:bookmarkEnd w:id="2023"/>
      <w:bookmarkEnd w:id="2024"/>
      <w:proofErr w:type="spellEnd"/>
    </w:p>
    <w:p w14:paraId="30E04F21" w14:textId="08DC6459" w:rsidR="001A31A2" w:rsidRPr="00641918" w:rsidRDefault="001A31A2" w:rsidP="00641918">
      <w:pPr>
        <w:spacing w:line="480" w:lineRule="auto"/>
        <w:jc w:val="both"/>
        <w:rPr>
          <w:rFonts w:ascii="Arial" w:eastAsia="Arial" w:hAnsi="Arial" w:cs="Arial"/>
          <w:color w:val="000000" w:themeColor="text1"/>
          <w:sz w:val="18"/>
        </w:rPr>
      </w:pPr>
      <w:r w:rsidRPr="00CB7AF6">
        <w:rPr>
          <w:rFonts w:ascii="Arial" w:hAnsi="Arial" w:cs="Arial"/>
          <w:color w:val="000000" w:themeColor="text1"/>
        </w:rPr>
        <w:br w:type="page"/>
      </w:r>
    </w:p>
    <w:p w14:paraId="357F4D1D" w14:textId="1969A667" w:rsidR="00885B85" w:rsidDel="00271012" w:rsidRDefault="00303111" w:rsidP="00AE24DE">
      <w:pPr>
        <w:spacing w:line="480" w:lineRule="auto"/>
        <w:rPr>
          <w:del w:id="2025" w:author="David Brown" w:date="2019-07-19T04:44:00Z"/>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6F1CE3">
        <w:rPr>
          <w:rFonts w:ascii="Arial" w:eastAsia="Arial" w:hAnsi="Arial" w:cs="Arial"/>
          <w:b/>
          <w:color w:val="000000" w:themeColor="text1"/>
          <w:sz w:val="22"/>
        </w:rPr>
        <w:t>11</w:t>
      </w:r>
      <w:r w:rsidR="009D753E" w:rsidRPr="00CB7AF6">
        <w:rPr>
          <w:rFonts w:ascii="Arial" w:eastAsia="Arial" w:hAnsi="Arial" w:cs="Arial"/>
          <w:b/>
          <w:color w:val="000000" w:themeColor="text1"/>
          <w:sz w:val="22"/>
        </w:rPr>
        <w:t xml:space="preserve">. Somatic cfDNA </w:t>
      </w:r>
      <w:r w:rsidR="00521145" w:rsidRPr="00CB7AF6">
        <w:rPr>
          <w:rFonts w:ascii="Arial" w:eastAsia="Arial" w:hAnsi="Arial" w:cs="Arial"/>
          <w:b/>
          <w:color w:val="000000" w:themeColor="text1"/>
          <w:sz w:val="22"/>
        </w:rPr>
        <w:t>mutational data</w:t>
      </w:r>
      <w:r w:rsidR="009D753E" w:rsidRPr="00CB7AF6">
        <w:rPr>
          <w:rFonts w:ascii="Arial" w:eastAsia="Arial" w:hAnsi="Arial" w:cs="Arial"/>
          <w:b/>
          <w:color w:val="000000" w:themeColor="text1"/>
          <w:sz w:val="22"/>
        </w:rPr>
        <w:t xml:space="preserve"> for the prospective cohort.</w:t>
      </w:r>
      <w:del w:id="2026" w:author="David Brown" w:date="2019-07-19T04:45:00Z">
        <w:r w:rsidR="009D753E" w:rsidRPr="00CB7AF6" w:rsidDel="006F1CE3">
          <w:rPr>
            <w:rFonts w:ascii="Arial" w:eastAsia="Arial" w:hAnsi="Arial" w:cs="Arial"/>
            <w:b/>
            <w:color w:val="000000" w:themeColor="text1"/>
            <w:sz w:val="22"/>
          </w:rPr>
          <w:delText xml:space="preserve"> </w:delText>
        </w:r>
      </w:del>
    </w:p>
    <w:p w14:paraId="0521873A" w14:textId="77777777" w:rsidR="00271012" w:rsidRPr="00CB7AF6" w:rsidRDefault="00271012" w:rsidP="00AE24DE">
      <w:pPr>
        <w:spacing w:line="480" w:lineRule="auto"/>
        <w:rPr>
          <w:ins w:id="2027" w:author="David Brown" w:date="2019-07-19T04:54:00Z"/>
          <w:rFonts w:ascii="Arial" w:eastAsia="Arial" w:hAnsi="Arial" w:cs="Arial"/>
          <w:b/>
          <w:color w:val="000000" w:themeColor="text1"/>
          <w:sz w:val="22"/>
        </w:rPr>
      </w:pPr>
    </w:p>
    <w:p w14:paraId="085A4AA7" w14:textId="6FDCC0DB" w:rsidR="009D753E" w:rsidRPr="00271012" w:rsidRDefault="009D753E" w:rsidP="00AE24DE">
      <w:pPr>
        <w:spacing w:line="480" w:lineRule="auto"/>
        <w:rPr>
          <w:rFonts w:ascii="Arial" w:eastAsia="Arial" w:hAnsi="Arial" w:cs="Arial"/>
          <w:color w:val="000000" w:themeColor="text1"/>
          <w:sz w:val="22"/>
          <w:szCs w:val="22"/>
          <w:rPrChange w:id="2028" w:author="David Brown" w:date="2019-07-19T04:54:00Z">
            <w:rPr>
              <w:rFonts w:ascii="Arial" w:eastAsia="Arial" w:hAnsi="Arial" w:cs="Arial"/>
              <w:color w:val="000000" w:themeColor="text1"/>
              <w:sz w:val="22"/>
            </w:rPr>
          </w:rPrChange>
        </w:rPr>
      </w:pPr>
      <w:r w:rsidRPr="00271012">
        <w:rPr>
          <w:rFonts w:ascii="Arial" w:eastAsia="Arial" w:hAnsi="Arial" w:cs="Arial"/>
          <w:color w:val="000000" w:themeColor="text1"/>
          <w:sz w:val="22"/>
          <w:szCs w:val="22"/>
        </w:rPr>
        <w:t xml:space="preserve">Provided as an external </w:t>
      </w:r>
      <w:r w:rsidR="006F1CE3" w:rsidRPr="00271012">
        <w:rPr>
          <w:rFonts w:ascii="Arial" w:eastAsia="Arial" w:hAnsi="Arial" w:cs="Arial"/>
          <w:color w:val="000000" w:themeColor="text1"/>
          <w:sz w:val="22"/>
          <w:szCs w:val="22"/>
        </w:rPr>
        <w:t>Mutation Annota</w:t>
      </w:r>
      <w:r w:rsidR="006F1CE3" w:rsidRPr="001A529F">
        <w:rPr>
          <w:rFonts w:ascii="Arial" w:eastAsia="Arial" w:hAnsi="Arial" w:cs="Arial"/>
          <w:color w:val="000000" w:themeColor="text1"/>
          <w:sz w:val="22"/>
          <w:szCs w:val="22"/>
        </w:rPr>
        <w:t>tion File</w:t>
      </w:r>
      <w:del w:id="2029" w:author="David Brown" w:date="2019-07-19T04:44:00Z">
        <w:r w:rsidR="006F1CE3" w:rsidRPr="001A529F" w:rsidDel="006F1CE3">
          <w:rPr>
            <w:rFonts w:ascii="Arial" w:eastAsia="Arial" w:hAnsi="Arial" w:cs="Arial"/>
            <w:color w:val="000000" w:themeColor="text1"/>
            <w:sz w:val="22"/>
            <w:szCs w:val="22"/>
          </w:rPr>
          <w:delText xml:space="preserve"> wit</w:delText>
        </w:r>
        <w:r w:rsidR="006F1CE3" w:rsidRPr="00AE6560" w:rsidDel="006F1CE3">
          <w:rPr>
            <w:rFonts w:ascii="Arial" w:eastAsia="Arial" w:hAnsi="Arial" w:cs="Arial"/>
            <w:color w:val="000000" w:themeColor="text1"/>
            <w:sz w:val="22"/>
            <w:szCs w:val="22"/>
          </w:rPr>
          <w:delText>h aggregated</w:delText>
        </w:r>
      </w:del>
      <w:r w:rsidR="006F1CE3" w:rsidRPr="00AE6560">
        <w:rPr>
          <w:rFonts w:ascii="Arial" w:eastAsia="Arial" w:hAnsi="Arial" w:cs="Arial"/>
          <w:color w:val="000000" w:themeColor="text1"/>
          <w:sz w:val="22"/>
          <w:szCs w:val="22"/>
        </w:rPr>
        <w:t>. Colum</w:t>
      </w:r>
      <w:ins w:id="2030" w:author="David Brown" w:date="2019-07-19T04:44:00Z">
        <w:r w:rsidR="006F1CE3" w:rsidRPr="00AE6560">
          <w:rPr>
            <w:rFonts w:ascii="Arial" w:eastAsia="Arial" w:hAnsi="Arial" w:cs="Arial"/>
            <w:color w:val="000000" w:themeColor="text1"/>
            <w:sz w:val="22"/>
            <w:szCs w:val="22"/>
          </w:rPr>
          <w:t>n</w:t>
        </w:r>
      </w:ins>
      <w:r w:rsidR="006F1CE3" w:rsidRPr="00AE6560">
        <w:rPr>
          <w:rFonts w:ascii="Arial" w:eastAsia="Arial" w:hAnsi="Arial" w:cs="Arial"/>
          <w:color w:val="000000" w:themeColor="text1"/>
          <w:sz w:val="22"/>
          <w:szCs w:val="22"/>
        </w:rPr>
        <w:t xml:space="preserve"> `PHENO’ p</w:t>
      </w:r>
      <w:r w:rsidR="006F1CE3" w:rsidRPr="00AC4ECD">
        <w:rPr>
          <w:rFonts w:ascii="Arial" w:eastAsia="Arial" w:hAnsi="Arial" w:cs="Arial"/>
          <w:color w:val="000000" w:themeColor="text1"/>
          <w:sz w:val="22"/>
          <w:szCs w:val="22"/>
        </w:rPr>
        <w:t xml:space="preserve">rovides the variant source of </w:t>
      </w:r>
      <w:ins w:id="2031" w:author="David Brown" w:date="2019-07-19T04:43:00Z">
        <w:r w:rsidR="006F1CE3" w:rsidRPr="00C45F63">
          <w:rPr>
            <w:rFonts w:ascii="Arial" w:eastAsia="Arial" w:hAnsi="Arial" w:cs="Arial"/>
            <w:color w:val="000000" w:themeColor="text1"/>
            <w:sz w:val="22"/>
            <w:szCs w:val="22"/>
          </w:rPr>
          <w:t>origin.</w:t>
        </w:r>
      </w:ins>
    </w:p>
    <w:p w14:paraId="1BF21308" w14:textId="77777777" w:rsidR="009D753E" w:rsidRPr="00CB7AF6" w:rsidRDefault="009D753E" w:rsidP="00AE24DE">
      <w:pPr>
        <w:spacing w:line="480" w:lineRule="auto"/>
        <w:rPr>
          <w:rFonts w:ascii="Arial" w:eastAsia="Arial" w:hAnsi="Arial" w:cs="Arial"/>
          <w:color w:val="000000" w:themeColor="text1"/>
          <w:sz w:val="22"/>
        </w:rPr>
      </w:pPr>
    </w:p>
    <w:p w14:paraId="45C6A1F4" w14:textId="27CD8E10" w:rsidR="009D753E" w:rsidRPr="00271012" w:rsidDel="00271012" w:rsidRDefault="00303111" w:rsidP="00AE24DE">
      <w:pPr>
        <w:spacing w:line="480" w:lineRule="auto"/>
        <w:rPr>
          <w:del w:id="2032" w:author="David Brown" w:date="2019-07-19T04:45:00Z"/>
          <w:rFonts w:ascii="Arial" w:eastAsia="Arial" w:hAnsi="Arial" w:cs="Arial"/>
          <w:b/>
          <w:color w:val="000000" w:themeColor="text1"/>
          <w:sz w:val="22"/>
          <w:szCs w:val="22"/>
        </w:rPr>
      </w:pPr>
      <w:r w:rsidRPr="00271012">
        <w:rPr>
          <w:rFonts w:ascii="Arial" w:eastAsia="Arial" w:hAnsi="Arial" w:cs="Arial"/>
          <w:b/>
          <w:color w:val="000000" w:themeColor="text1"/>
          <w:sz w:val="22"/>
          <w:szCs w:val="22"/>
        </w:rPr>
        <w:t xml:space="preserve">Supplementary Table </w:t>
      </w:r>
      <w:r w:rsidR="006F1CE3" w:rsidRPr="00271012">
        <w:rPr>
          <w:rFonts w:ascii="Arial" w:eastAsia="Arial" w:hAnsi="Arial" w:cs="Arial"/>
          <w:b/>
          <w:color w:val="000000" w:themeColor="text1"/>
          <w:sz w:val="22"/>
          <w:szCs w:val="22"/>
        </w:rPr>
        <w:t>12</w:t>
      </w:r>
      <w:r w:rsidR="009D753E" w:rsidRPr="00271012">
        <w:rPr>
          <w:rFonts w:ascii="Arial" w:eastAsia="Arial" w:hAnsi="Arial" w:cs="Arial"/>
          <w:b/>
          <w:color w:val="000000" w:themeColor="text1"/>
          <w:sz w:val="22"/>
          <w:szCs w:val="22"/>
        </w:rPr>
        <w:t xml:space="preserve">. Somatic WBC </w:t>
      </w:r>
      <w:r w:rsidR="00521145" w:rsidRPr="00271012">
        <w:rPr>
          <w:rFonts w:ascii="Arial" w:eastAsia="Arial" w:hAnsi="Arial" w:cs="Arial"/>
          <w:b/>
          <w:color w:val="000000" w:themeColor="text1"/>
          <w:sz w:val="22"/>
          <w:szCs w:val="22"/>
        </w:rPr>
        <w:t xml:space="preserve">mutational data </w:t>
      </w:r>
      <w:r w:rsidR="009D753E" w:rsidRPr="00271012">
        <w:rPr>
          <w:rFonts w:ascii="Arial" w:eastAsia="Arial" w:hAnsi="Arial" w:cs="Arial"/>
          <w:b/>
          <w:color w:val="000000" w:themeColor="text1"/>
          <w:sz w:val="22"/>
          <w:szCs w:val="22"/>
        </w:rPr>
        <w:t>for the prospective cohort.</w:t>
      </w:r>
      <w:del w:id="2033" w:author="David Brown" w:date="2019-07-19T04:45:00Z">
        <w:r w:rsidR="009D753E" w:rsidRPr="00271012" w:rsidDel="006F1CE3">
          <w:rPr>
            <w:rFonts w:ascii="Arial" w:eastAsia="Arial" w:hAnsi="Arial" w:cs="Arial"/>
            <w:b/>
            <w:color w:val="000000" w:themeColor="text1"/>
            <w:sz w:val="22"/>
            <w:szCs w:val="22"/>
          </w:rPr>
          <w:delText xml:space="preserve"> </w:delText>
        </w:r>
      </w:del>
    </w:p>
    <w:p w14:paraId="13CFB0F1" w14:textId="77777777" w:rsidR="00271012" w:rsidRPr="00271012" w:rsidRDefault="00271012" w:rsidP="00AE24DE">
      <w:pPr>
        <w:spacing w:line="480" w:lineRule="auto"/>
        <w:rPr>
          <w:ins w:id="2034" w:author="David Brown" w:date="2019-07-19T04:54:00Z"/>
          <w:rFonts w:ascii="Arial" w:eastAsia="Arial" w:hAnsi="Arial" w:cs="Arial"/>
          <w:b/>
          <w:color w:val="000000" w:themeColor="text1"/>
          <w:sz w:val="22"/>
          <w:szCs w:val="22"/>
        </w:rPr>
      </w:pPr>
    </w:p>
    <w:p w14:paraId="703FD5F2" w14:textId="4367EC6A" w:rsidR="009D753E" w:rsidRPr="00271012" w:rsidDel="006F1CE3" w:rsidRDefault="009D753E" w:rsidP="00AE24DE">
      <w:pPr>
        <w:spacing w:line="480" w:lineRule="auto"/>
        <w:rPr>
          <w:del w:id="2035" w:author="David Brown" w:date="2019-07-19T04:44:00Z"/>
          <w:rFonts w:ascii="Arial" w:hAnsi="Arial" w:cs="Arial"/>
          <w:color w:val="000000" w:themeColor="text1"/>
          <w:sz w:val="22"/>
          <w:szCs w:val="22"/>
          <w:rPrChange w:id="2036" w:author="David Brown" w:date="2019-07-19T04:54:00Z">
            <w:rPr>
              <w:del w:id="2037" w:author="David Brown" w:date="2019-07-19T04:44:00Z"/>
              <w:rFonts w:ascii="Arial" w:hAnsi="Arial" w:cs="Arial"/>
              <w:color w:val="000000" w:themeColor="text1"/>
            </w:rPr>
          </w:rPrChange>
        </w:rPr>
      </w:pPr>
      <w:r w:rsidRPr="00271012">
        <w:rPr>
          <w:rFonts w:ascii="Arial" w:eastAsia="Arial" w:hAnsi="Arial" w:cs="Arial"/>
          <w:color w:val="000000" w:themeColor="text1"/>
          <w:sz w:val="22"/>
          <w:szCs w:val="22"/>
        </w:rPr>
        <w:t xml:space="preserve">Provided as an external </w:t>
      </w:r>
      <w:r w:rsidR="006F1CE3" w:rsidRPr="00271012">
        <w:rPr>
          <w:rFonts w:ascii="Arial" w:eastAsia="Arial" w:hAnsi="Arial" w:cs="Arial"/>
          <w:color w:val="000000" w:themeColor="text1"/>
          <w:sz w:val="22"/>
          <w:szCs w:val="22"/>
        </w:rPr>
        <w:t>M</w:t>
      </w:r>
      <w:ins w:id="2038" w:author="David Brown" w:date="2019-07-19T04:43:00Z">
        <w:r w:rsidR="006F1CE3" w:rsidRPr="00271012">
          <w:rPr>
            <w:rFonts w:ascii="Arial" w:eastAsia="Arial" w:hAnsi="Arial" w:cs="Arial"/>
            <w:color w:val="000000" w:themeColor="text1"/>
            <w:sz w:val="22"/>
            <w:szCs w:val="22"/>
          </w:rPr>
          <w:t>utat</w:t>
        </w:r>
        <w:r w:rsidR="006F1CE3" w:rsidRPr="001A529F">
          <w:rPr>
            <w:rFonts w:ascii="Arial" w:eastAsia="Arial" w:hAnsi="Arial" w:cs="Arial"/>
            <w:color w:val="000000" w:themeColor="text1"/>
            <w:sz w:val="22"/>
            <w:szCs w:val="22"/>
          </w:rPr>
          <w:t>ion Annotatio</w:t>
        </w:r>
        <w:r w:rsidR="006F1CE3" w:rsidRPr="00AE6560">
          <w:rPr>
            <w:rFonts w:ascii="Arial" w:eastAsia="Arial" w:hAnsi="Arial" w:cs="Arial"/>
            <w:color w:val="000000" w:themeColor="text1"/>
            <w:sz w:val="22"/>
            <w:szCs w:val="22"/>
          </w:rPr>
          <w:t xml:space="preserve">n File </w:t>
        </w:r>
      </w:ins>
      <w:del w:id="2039" w:author="David Brown" w:date="2019-07-19T04:43:00Z">
        <w:r w:rsidR="006F1CE3" w:rsidRPr="00AE6560" w:rsidDel="006F1CE3">
          <w:rPr>
            <w:rFonts w:ascii="Arial" w:eastAsia="Arial" w:hAnsi="Arial" w:cs="Arial"/>
            <w:color w:val="000000" w:themeColor="text1"/>
            <w:sz w:val="22"/>
            <w:szCs w:val="22"/>
          </w:rPr>
          <w:delText>AF</w:delText>
        </w:r>
      </w:del>
      <w:del w:id="2040" w:author="David Brown" w:date="2019-07-19T04:44:00Z">
        <w:r w:rsidR="006F1CE3" w:rsidRPr="00AE6560" w:rsidDel="006F1CE3">
          <w:rPr>
            <w:rFonts w:ascii="Arial" w:eastAsia="Arial" w:hAnsi="Arial" w:cs="Arial"/>
            <w:color w:val="000000" w:themeColor="text1"/>
            <w:sz w:val="22"/>
            <w:szCs w:val="22"/>
          </w:rPr>
          <w:delText xml:space="preserve"> </w:delText>
        </w:r>
        <w:r w:rsidRPr="00AE6560" w:rsidDel="006F1CE3">
          <w:rPr>
            <w:rFonts w:ascii="Arial" w:eastAsia="Arial" w:hAnsi="Arial" w:cs="Arial"/>
            <w:color w:val="000000" w:themeColor="text1"/>
            <w:sz w:val="22"/>
            <w:szCs w:val="22"/>
          </w:rPr>
          <w:delText>fil</w:delText>
        </w:r>
      </w:del>
      <w:ins w:id="2041" w:author="David Brown" w:date="2019-07-19T04:44:00Z">
        <w:r w:rsidR="006F1CE3" w:rsidRPr="00AE6560">
          <w:rPr>
            <w:rFonts w:ascii="Arial" w:eastAsia="Arial" w:hAnsi="Arial" w:cs="Arial"/>
            <w:color w:val="000000" w:themeColor="text1"/>
            <w:sz w:val="22"/>
            <w:szCs w:val="22"/>
          </w:rPr>
          <w:t>. Column `PHENO</w:t>
        </w:r>
        <w:r w:rsidR="006F1CE3" w:rsidRPr="00271012">
          <w:rPr>
            <w:rFonts w:ascii="Arial" w:hAnsi="Arial" w:cs="Arial"/>
            <w:color w:val="000000" w:themeColor="text1"/>
            <w:sz w:val="22"/>
            <w:szCs w:val="22"/>
            <w:rPrChange w:id="2042" w:author="David Brown" w:date="2019-07-19T04:54:00Z">
              <w:rPr>
                <w:rFonts w:ascii="Arial" w:hAnsi="Arial" w:cs="Arial"/>
                <w:color w:val="000000" w:themeColor="text1"/>
              </w:rPr>
            </w:rPrChange>
          </w:rPr>
          <w:t>’</w:t>
        </w:r>
      </w:ins>
      <w:del w:id="2043" w:author="David Brown" w:date="2019-07-19T04:44:00Z">
        <w:r w:rsidRPr="00271012" w:rsidDel="006F1CE3">
          <w:rPr>
            <w:rFonts w:ascii="Arial" w:eastAsia="Arial" w:hAnsi="Arial" w:cs="Arial"/>
            <w:color w:val="000000" w:themeColor="text1"/>
            <w:sz w:val="22"/>
            <w:szCs w:val="22"/>
          </w:rPr>
          <w:delText>e</w:delText>
        </w:r>
      </w:del>
    </w:p>
    <w:p w14:paraId="628FE810" w14:textId="5C5ACACC" w:rsidR="009D753E" w:rsidRPr="00271012" w:rsidRDefault="006F1CE3" w:rsidP="00AE24DE">
      <w:pPr>
        <w:spacing w:line="480" w:lineRule="auto"/>
        <w:rPr>
          <w:ins w:id="2044" w:author="David Brown" w:date="2019-07-19T04:44:00Z"/>
          <w:rFonts w:ascii="Arial" w:hAnsi="Arial" w:cs="Arial"/>
          <w:color w:val="000000" w:themeColor="text1"/>
          <w:sz w:val="22"/>
          <w:szCs w:val="22"/>
          <w:rPrChange w:id="2045" w:author="David Brown" w:date="2019-07-19T04:54:00Z">
            <w:rPr>
              <w:ins w:id="2046" w:author="David Brown" w:date="2019-07-19T04:44:00Z"/>
              <w:rFonts w:ascii="Arial" w:hAnsi="Arial" w:cs="Arial"/>
              <w:color w:val="000000" w:themeColor="text1"/>
            </w:rPr>
          </w:rPrChange>
        </w:rPr>
      </w:pPr>
      <w:ins w:id="2047" w:author="David Brown" w:date="2019-07-19T04:44:00Z">
        <w:r w:rsidRPr="00271012">
          <w:rPr>
            <w:rFonts w:ascii="Arial" w:hAnsi="Arial" w:cs="Arial"/>
            <w:color w:val="000000" w:themeColor="text1"/>
            <w:sz w:val="22"/>
            <w:szCs w:val="22"/>
            <w:rPrChange w:id="2048" w:author="David Brown" w:date="2019-07-19T04:54:00Z">
              <w:rPr>
                <w:rFonts w:ascii="Arial" w:hAnsi="Arial" w:cs="Arial"/>
                <w:color w:val="000000" w:themeColor="text1"/>
              </w:rPr>
            </w:rPrChange>
          </w:rPr>
          <w:t xml:space="preserve"> provides the variant source of origin</w:t>
        </w:r>
      </w:ins>
      <w:ins w:id="2049" w:author="David Brown" w:date="2019-07-19T04:45:00Z">
        <w:r w:rsidRPr="00271012">
          <w:rPr>
            <w:rFonts w:ascii="Arial" w:hAnsi="Arial" w:cs="Arial"/>
            <w:color w:val="000000" w:themeColor="text1"/>
            <w:sz w:val="22"/>
            <w:szCs w:val="22"/>
            <w:rPrChange w:id="2050" w:author="David Brown" w:date="2019-07-19T04:54:00Z">
              <w:rPr>
                <w:rFonts w:ascii="Arial" w:hAnsi="Arial" w:cs="Arial"/>
                <w:color w:val="000000" w:themeColor="text1"/>
              </w:rPr>
            </w:rPrChange>
          </w:rPr>
          <w:t>.</w:t>
        </w:r>
      </w:ins>
    </w:p>
    <w:p w14:paraId="25C30955" w14:textId="77777777" w:rsidR="006F1CE3" w:rsidRPr="00CB7AF6" w:rsidRDefault="006F1CE3" w:rsidP="00AE24DE">
      <w:pPr>
        <w:spacing w:line="480" w:lineRule="auto"/>
        <w:rPr>
          <w:rFonts w:ascii="Arial" w:hAnsi="Arial" w:cs="Arial"/>
          <w:color w:val="000000" w:themeColor="text1"/>
        </w:rPr>
      </w:pPr>
    </w:p>
    <w:p w14:paraId="207DEAEC" w14:textId="474762AA" w:rsidR="009D753E" w:rsidDel="00271012" w:rsidRDefault="00303111" w:rsidP="00FC48C8">
      <w:pPr>
        <w:spacing w:line="480" w:lineRule="auto"/>
        <w:rPr>
          <w:del w:id="2051" w:author="David Brown" w:date="2019-07-19T04:45:00Z"/>
          <w:rFonts w:ascii="Arial" w:eastAsia="Arial" w:hAnsi="Arial" w:cs="Arial"/>
          <w:color w:val="000000" w:themeColor="text1"/>
          <w:sz w:val="22"/>
          <w:szCs w:val="22"/>
        </w:rPr>
      </w:pPr>
      <w:r w:rsidRPr="00271012">
        <w:rPr>
          <w:rFonts w:ascii="Arial" w:eastAsia="Arial" w:hAnsi="Arial" w:cs="Arial"/>
          <w:b/>
          <w:color w:val="000000" w:themeColor="text1"/>
          <w:sz w:val="22"/>
          <w:szCs w:val="22"/>
        </w:rPr>
        <w:t xml:space="preserve">Supplementary Table </w:t>
      </w:r>
      <w:r w:rsidR="006F1CE3" w:rsidRPr="00271012">
        <w:rPr>
          <w:rFonts w:ascii="Arial" w:eastAsia="Arial" w:hAnsi="Arial" w:cs="Arial"/>
          <w:b/>
          <w:color w:val="000000" w:themeColor="text1"/>
          <w:sz w:val="22"/>
          <w:szCs w:val="22"/>
        </w:rPr>
        <w:t>13</w:t>
      </w:r>
      <w:r w:rsidR="009D753E" w:rsidRPr="00271012">
        <w:rPr>
          <w:rFonts w:ascii="Arial" w:eastAsia="Arial" w:hAnsi="Arial" w:cs="Arial"/>
          <w:b/>
          <w:color w:val="000000" w:themeColor="text1"/>
          <w:sz w:val="22"/>
          <w:szCs w:val="22"/>
        </w:rPr>
        <w:t xml:space="preserve">. Somatic tumor tissue </w:t>
      </w:r>
      <w:r w:rsidR="00521145" w:rsidRPr="00271012">
        <w:rPr>
          <w:rFonts w:ascii="Arial" w:eastAsia="Arial" w:hAnsi="Arial" w:cs="Arial"/>
          <w:b/>
          <w:color w:val="000000" w:themeColor="text1"/>
          <w:sz w:val="22"/>
          <w:szCs w:val="22"/>
        </w:rPr>
        <w:t>mutational data</w:t>
      </w:r>
      <w:r w:rsidR="009D753E" w:rsidRPr="00271012">
        <w:rPr>
          <w:rFonts w:ascii="Arial" w:eastAsia="Arial" w:hAnsi="Arial" w:cs="Arial"/>
          <w:b/>
          <w:color w:val="000000" w:themeColor="text1"/>
          <w:sz w:val="22"/>
          <w:szCs w:val="22"/>
        </w:rPr>
        <w:t xml:space="preserve"> for the prospective cohort.</w:t>
      </w:r>
      <w:del w:id="2052" w:author="David Brown" w:date="2019-07-19T04:45:00Z">
        <w:r w:rsidR="009D753E" w:rsidRPr="00271012" w:rsidDel="006F1CE3">
          <w:rPr>
            <w:rFonts w:ascii="Arial" w:eastAsia="Arial" w:hAnsi="Arial" w:cs="Arial"/>
            <w:b/>
            <w:color w:val="000000" w:themeColor="text1"/>
            <w:sz w:val="22"/>
            <w:szCs w:val="22"/>
          </w:rPr>
          <w:delText xml:space="preserve"> </w:delText>
        </w:r>
      </w:del>
    </w:p>
    <w:p w14:paraId="18A0EDD3" w14:textId="77777777" w:rsidR="00271012" w:rsidRPr="00271012" w:rsidRDefault="00271012" w:rsidP="00AE24DE">
      <w:pPr>
        <w:spacing w:line="480" w:lineRule="auto"/>
        <w:rPr>
          <w:ins w:id="2053" w:author="David Brown" w:date="2019-07-19T04:55:00Z"/>
          <w:rFonts w:ascii="Arial" w:eastAsia="Arial" w:hAnsi="Arial" w:cs="Arial"/>
          <w:b/>
          <w:color w:val="000000" w:themeColor="text1"/>
          <w:sz w:val="22"/>
          <w:szCs w:val="22"/>
        </w:rPr>
      </w:pPr>
    </w:p>
    <w:p w14:paraId="7EE4898D" w14:textId="35A4FA83" w:rsidR="009D753E" w:rsidRPr="00271012" w:rsidRDefault="009D753E" w:rsidP="00FC48C8">
      <w:pPr>
        <w:spacing w:line="480" w:lineRule="auto"/>
        <w:rPr>
          <w:rFonts w:ascii="Arial" w:hAnsi="Arial" w:cs="Arial"/>
          <w:color w:val="000000" w:themeColor="text1"/>
          <w:sz w:val="22"/>
          <w:szCs w:val="22"/>
          <w:rPrChange w:id="2054" w:author="David Brown" w:date="2019-07-19T04:55:00Z">
            <w:rPr>
              <w:rFonts w:ascii="Arial" w:hAnsi="Arial" w:cs="Arial"/>
              <w:color w:val="000000" w:themeColor="text1"/>
            </w:rPr>
          </w:rPrChange>
        </w:rPr>
      </w:pPr>
      <w:r w:rsidRPr="00271012">
        <w:rPr>
          <w:rFonts w:ascii="Arial" w:eastAsia="Arial" w:hAnsi="Arial" w:cs="Arial"/>
          <w:color w:val="000000" w:themeColor="text1"/>
          <w:sz w:val="22"/>
          <w:szCs w:val="22"/>
        </w:rPr>
        <w:t xml:space="preserve">Provided as an external </w:t>
      </w:r>
      <w:r w:rsidR="006F1CE3" w:rsidRPr="00271012">
        <w:rPr>
          <w:rFonts w:ascii="Arial" w:eastAsia="Arial" w:hAnsi="Arial" w:cs="Arial"/>
          <w:color w:val="000000" w:themeColor="text1"/>
          <w:sz w:val="22"/>
          <w:szCs w:val="22"/>
        </w:rPr>
        <w:t>M</w:t>
      </w:r>
      <w:ins w:id="2055" w:author="David Brown" w:date="2019-07-19T04:45:00Z">
        <w:r w:rsidR="006F1CE3" w:rsidRPr="00271012">
          <w:rPr>
            <w:rFonts w:ascii="Arial" w:eastAsia="Arial" w:hAnsi="Arial" w:cs="Arial"/>
            <w:color w:val="000000" w:themeColor="text1"/>
            <w:sz w:val="22"/>
            <w:szCs w:val="22"/>
          </w:rPr>
          <w:t>utation A</w:t>
        </w:r>
        <w:r w:rsidR="006F1CE3" w:rsidRPr="001A529F">
          <w:rPr>
            <w:rFonts w:ascii="Arial" w:eastAsia="Arial" w:hAnsi="Arial" w:cs="Arial"/>
            <w:color w:val="000000" w:themeColor="text1"/>
            <w:sz w:val="22"/>
            <w:szCs w:val="22"/>
          </w:rPr>
          <w:t>nnotation</w:t>
        </w:r>
      </w:ins>
      <w:del w:id="2056" w:author="David Brown" w:date="2019-07-19T04:45:00Z">
        <w:r w:rsidR="006F1CE3" w:rsidRPr="001A529F" w:rsidDel="006F1CE3">
          <w:rPr>
            <w:rFonts w:ascii="Arial" w:eastAsia="Arial" w:hAnsi="Arial" w:cs="Arial"/>
            <w:color w:val="000000" w:themeColor="text1"/>
            <w:sz w:val="22"/>
            <w:szCs w:val="22"/>
          </w:rPr>
          <w:delText>AF</w:delText>
        </w:r>
      </w:del>
      <w:r w:rsidR="006F1CE3" w:rsidRPr="001A529F">
        <w:rPr>
          <w:rFonts w:ascii="Arial" w:eastAsia="Arial" w:hAnsi="Arial" w:cs="Arial"/>
          <w:color w:val="000000" w:themeColor="text1"/>
          <w:sz w:val="22"/>
          <w:szCs w:val="22"/>
        </w:rPr>
        <w:t xml:space="preserve"> </w:t>
      </w:r>
      <w:del w:id="2057" w:author="David Brown" w:date="2019-07-19T04:45:00Z">
        <w:r w:rsidRPr="001A529F" w:rsidDel="006F1CE3">
          <w:rPr>
            <w:rFonts w:ascii="Arial" w:eastAsia="Arial" w:hAnsi="Arial" w:cs="Arial"/>
            <w:color w:val="000000" w:themeColor="text1"/>
            <w:sz w:val="22"/>
            <w:szCs w:val="22"/>
          </w:rPr>
          <w:delText>f</w:delText>
        </w:r>
      </w:del>
      <w:ins w:id="2058" w:author="David Brown" w:date="2019-07-19T04:45:00Z">
        <w:r w:rsidR="006F1CE3" w:rsidRPr="00AE6560">
          <w:rPr>
            <w:rFonts w:ascii="Arial" w:eastAsia="Arial" w:hAnsi="Arial" w:cs="Arial"/>
            <w:color w:val="000000" w:themeColor="text1"/>
            <w:sz w:val="22"/>
            <w:szCs w:val="22"/>
          </w:rPr>
          <w:t>F</w:t>
        </w:r>
      </w:ins>
      <w:r w:rsidRPr="00AE6560">
        <w:rPr>
          <w:rFonts w:ascii="Arial" w:eastAsia="Arial" w:hAnsi="Arial" w:cs="Arial"/>
          <w:color w:val="000000" w:themeColor="text1"/>
          <w:sz w:val="22"/>
          <w:szCs w:val="22"/>
        </w:rPr>
        <w:t>il</w:t>
      </w:r>
      <w:ins w:id="2059" w:author="David Brown" w:date="2019-07-19T04:45:00Z">
        <w:r w:rsidR="006F1CE3" w:rsidRPr="00AE6560">
          <w:rPr>
            <w:rFonts w:ascii="Arial" w:eastAsia="Arial" w:hAnsi="Arial" w:cs="Arial"/>
            <w:color w:val="000000" w:themeColor="text1"/>
            <w:sz w:val="22"/>
            <w:szCs w:val="22"/>
          </w:rPr>
          <w:t xml:space="preserve">e. </w:t>
        </w:r>
      </w:ins>
      <w:del w:id="2060" w:author="David Brown" w:date="2019-07-19T04:45:00Z">
        <w:r w:rsidRPr="00AE6560" w:rsidDel="006F1CE3">
          <w:rPr>
            <w:rFonts w:ascii="Arial" w:eastAsia="Arial" w:hAnsi="Arial" w:cs="Arial"/>
            <w:color w:val="000000" w:themeColor="text1"/>
            <w:sz w:val="22"/>
            <w:szCs w:val="22"/>
          </w:rPr>
          <w:delText>e</w:delText>
        </w:r>
      </w:del>
      <w:ins w:id="2061" w:author="David Brown" w:date="2019-07-19T04:45:00Z">
        <w:r w:rsidR="006F1CE3" w:rsidRPr="00AE6560">
          <w:rPr>
            <w:rFonts w:ascii="Arial" w:eastAsia="Arial" w:hAnsi="Arial" w:cs="Arial"/>
            <w:color w:val="000000" w:themeColor="text1"/>
            <w:sz w:val="22"/>
            <w:szCs w:val="22"/>
          </w:rPr>
          <w:t xml:space="preserve">Column `PHENO’ provides </w:t>
        </w:r>
        <w:r w:rsidR="006F1CE3" w:rsidRPr="00AC4ECD">
          <w:rPr>
            <w:rFonts w:ascii="Arial" w:eastAsia="Arial" w:hAnsi="Arial" w:cs="Arial"/>
            <w:color w:val="000000" w:themeColor="text1"/>
            <w:sz w:val="22"/>
            <w:szCs w:val="22"/>
          </w:rPr>
          <w:t>the variant source of origin.</w:t>
        </w:r>
      </w:ins>
    </w:p>
    <w:sectPr w:rsidR="009D753E" w:rsidRPr="00271012" w:rsidSect="004A2CD1">
      <w:headerReference w:type="default" r:id="rId28"/>
      <w:footerReference w:type="default" r:id="rId29"/>
      <w:pgSz w:w="12240" w:h="15840"/>
      <w:pgMar w:top="1440" w:right="1440" w:bottom="1440" w:left="1440" w:header="720" w:footer="720" w:gutter="0"/>
      <w:lnNumType w:countBy="1" w:restart="continuous"/>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 w:author="Reis-Filho, Jorge S./Pathology" w:date="2019-07-13T22:35:00Z" w:initials="RJS">
    <w:p w14:paraId="492972CF" w14:textId="76202BCA" w:rsidR="00AE6560" w:rsidRDefault="00AE6560">
      <w:pPr>
        <w:pStyle w:val="CommentText"/>
      </w:pPr>
      <w:r>
        <w:rPr>
          <w:rStyle w:val="CommentReference"/>
        </w:rPr>
        <w:annotationRef/>
      </w:r>
      <w:r>
        <w:t>In the letter, we will have to ask Javi for an extension of a few words in the abstract.</w:t>
      </w:r>
    </w:p>
  </w:comment>
  <w:comment w:id="872" w:author="Reis-Filho, Jorge S./Pathology" w:date="2019-07-13T22:16:00Z" w:initials="RJS">
    <w:p w14:paraId="72F5EA0E" w14:textId="2D07D3F3" w:rsidR="00AE6560" w:rsidRDefault="00AE6560">
      <w:pPr>
        <w:pStyle w:val="CommentText"/>
      </w:pPr>
      <w:r>
        <w:rPr>
          <w:rStyle w:val="CommentReference"/>
        </w:rPr>
        <w:annotationRef/>
      </w:r>
      <w:r>
        <w:t>I tried to make this short and sweet.</w:t>
      </w:r>
    </w:p>
  </w:comment>
  <w:comment w:id="1319" w:author="Reis-Filho, Jorge S./Pathology" w:date="2019-07-13T23:13:00Z" w:initials="RJS">
    <w:p w14:paraId="685E3283" w14:textId="59F63F30" w:rsidR="00AE6560" w:rsidRDefault="00AE6560">
      <w:pPr>
        <w:pStyle w:val="CommentText"/>
      </w:pPr>
      <w:r>
        <w:rPr>
          <w:rStyle w:val="CommentReference"/>
        </w:rPr>
        <w:annotationRef/>
      </w:r>
      <w:r>
        <w:t>I have cut the methods massively, transferring whatever I could to the Supplementary Methods. We still need to lose 280 words…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2972CF" w15:done="0"/>
  <w15:commentEx w15:paraId="72F5EA0E" w15:done="0"/>
  <w15:commentEx w15:paraId="685E32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2972CF" w16cid:durableId="20D4DB40"/>
  <w16cid:commentId w16cid:paraId="72F5EA0E" w16cid:durableId="20D4D6C6"/>
  <w16cid:commentId w16cid:paraId="685E3283" w16cid:durableId="20D4E4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A5C584" w14:textId="77777777" w:rsidR="00DF1EB8" w:rsidRDefault="00DF1EB8">
      <w:r>
        <w:separator/>
      </w:r>
    </w:p>
  </w:endnote>
  <w:endnote w:type="continuationSeparator" w:id="0">
    <w:p w14:paraId="211C698C" w14:textId="77777777" w:rsidR="00DF1EB8" w:rsidRDefault="00DF1EB8">
      <w:r>
        <w:continuationSeparator/>
      </w:r>
    </w:p>
  </w:endnote>
  <w:endnote w:type="continuationNotice" w:id="1">
    <w:p w14:paraId="46FD3067" w14:textId="77777777" w:rsidR="00DF1EB8" w:rsidRDefault="00DF1E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mo">
    <w:altName w:val="Times New Roman"/>
    <w:panose1 w:val="020B0604020202020204"/>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Roboto">
    <w:altName w:val="Arial"/>
    <w:panose1 w:val="020B0604020202020204"/>
    <w:charset w:val="00"/>
    <w:family w:val="auto"/>
    <w:pitch w:val="variable"/>
    <w:sig w:usb0="E00002FF" w:usb1="5000205B" w:usb2="00000020" w:usb3="00000000" w:csb0="0000019F"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16F05" w14:textId="77777777" w:rsidR="00AE6560" w:rsidRDefault="00AE6560">
    <w:pPr>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45</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E605B9" w14:textId="77777777" w:rsidR="00DF1EB8" w:rsidRDefault="00DF1EB8">
      <w:r>
        <w:separator/>
      </w:r>
    </w:p>
  </w:footnote>
  <w:footnote w:type="continuationSeparator" w:id="0">
    <w:p w14:paraId="59994F33" w14:textId="77777777" w:rsidR="00DF1EB8" w:rsidRDefault="00DF1EB8">
      <w:r>
        <w:continuationSeparator/>
      </w:r>
    </w:p>
  </w:footnote>
  <w:footnote w:type="continuationNotice" w:id="1">
    <w:p w14:paraId="7A8A5FEC" w14:textId="77777777" w:rsidR="00DF1EB8" w:rsidRDefault="00DF1EB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92F7F" w14:textId="77777777" w:rsidR="00AE6560" w:rsidRDefault="00AE6560">
    <w:pPr>
      <w:pBdr>
        <w:top w:val="nil"/>
        <w:left w:val="nil"/>
        <w:bottom w:val="nil"/>
        <w:right w:val="nil"/>
        <w:between w:val="nil"/>
      </w:pBdr>
      <w:tabs>
        <w:tab w:val="center" w:pos="4680"/>
        <w:tab w:val="right" w:pos="9360"/>
      </w:tabs>
      <w:jc w:val="right"/>
      <w:rPr>
        <w:rFonts w:ascii="Arial" w:eastAsia="Arial" w:hAnsi="Arial" w:cs="Arial"/>
        <w:color w:val="000000"/>
        <w:sz w:val="22"/>
        <w:szCs w:val="22"/>
      </w:rPr>
    </w:pPr>
  </w:p>
  <w:p w14:paraId="64FFF3B3" w14:textId="77777777" w:rsidR="00AE6560" w:rsidRDefault="00AE6560">
    <w:pPr>
      <w:pBdr>
        <w:top w:val="nil"/>
        <w:left w:val="nil"/>
        <w:bottom w:val="nil"/>
        <w:right w:val="nil"/>
        <w:between w:val="nil"/>
      </w:pBdr>
      <w:tabs>
        <w:tab w:val="center" w:pos="4680"/>
        <w:tab w:val="right" w:pos="936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rson w15:author="Jorge Reis-Filho">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Medicin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ztd05dcvrrzgeapp3xd0wofwp52dea2e9d&quot;&gt;MSK_GRAIL_TechVal_Manuscript&lt;record-ids&gt;&lt;item&gt;2&lt;/item&gt;&lt;item&gt;3&lt;/item&gt;&lt;item&gt;4&lt;/item&gt;&lt;item&gt;5&lt;/item&gt;&lt;item&gt;7&lt;/item&gt;&lt;item&gt;12&lt;/item&gt;&lt;item&gt;13&lt;/item&gt;&lt;item&gt;14&lt;/item&gt;&lt;item&gt;15&lt;/item&gt;&lt;item&gt;16&lt;/item&gt;&lt;item&gt;18&lt;/item&gt;&lt;item&gt;19&lt;/item&gt;&lt;item&gt;20&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8&lt;/item&gt;&lt;item&gt;49&lt;/item&gt;&lt;item&gt;50&lt;/item&gt;&lt;item&gt;51&lt;/item&gt;&lt;item&gt;52&lt;/item&gt;&lt;item&gt;53&lt;/item&gt;&lt;item&gt;57&lt;/item&gt;&lt;item&gt;58&lt;/item&gt;&lt;item&gt;63&lt;/item&gt;&lt;item&gt;64&lt;/item&gt;&lt;item&gt;65&lt;/item&gt;&lt;item&gt;66&lt;/item&gt;&lt;item&gt;67&lt;/item&gt;&lt;item&gt;68&lt;/item&gt;&lt;item&gt;69&lt;/item&gt;&lt;item&gt;70&lt;/item&gt;&lt;item&gt;71&lt;/item&gt;&lt;/record-ids&gt;&lt;/item&gt;&lt;/Libraries&gt;"/>
  </w:docVars>
  <w:rsids>
    <w:rsidRoot w:val="007C0779"/>
    <w:rsid w:val="00001032"/>
    <w:rsid w:val="000029C5"/>
    <w:rsid w:val="000040F8"/>
    <w:rsid w:val="000073F2"/>
    <w:rsid w:val="00011B3F"/>
    <w:rsid w:val="00014747"/>
    <w:rsid w:val="000265C3"/>
    <w:rsid w:val="000312BB"/>
    <w:rsid w:val="000354EE"/>
    <w:rsid w:val="000355B3"/>
    <w:rsid w:val="0003722A"/>
    <w:rsid w:val="00041691"/>
    <w:rsid w:val="00042173"/>
    <w:rsid w:val="000442A8"/>
    <w:rsid w:val="00057D33"/>
    <w:rsid w:val="00063579"/>
    <w:rsid w:val="000639CD"/>
    <w:rsid w:val="000677EA"/>
    <w:rsid w:val="00076AA6"/>
    <w:rsid w:val="00081522"/>
    <w:rsid w:val="00091EA4"/>
    <w:rsid w:val="000A1031"/>
    <w:rsid w:val="000A3352"/>
    <w:rsid w:val="000A6ABD"/>
    <w:rsid w:val="000B12E4"/>
    <w:rsid w:val="000B13D9"/>
    <w:rsid w:val="000B1477"/>
    <w:rsid w:val="000B64F9"/>
    <w:rsid w:val="000B792C"/>
    <w:rsid w:val="000C0FB1"/>
    <w:rsid w:val="000C1798"/>
    <w:rsid w:val="000C3F48"/>
    <w:rsid w:val="000C489E"/>
    <w:rsid w:val="000C4EB6"/>
    <w:rsid w:val="000C54A6"/>
    <w:rsid w:val="000C70A8"/>
    <w:rsid w:val="000C7DFC"/>
    <w:rsid w:val="000D6494"/>
    <w:rsid w:val="000E12AF"/>
    <w:rsid w:val="000E7FC6"/>
    <w:rsid w:val="000F119B"/>
    <w:rsid w:val="000F4F9F"/>
    <w:rsid w:val="000F7329"/>
    <w:rsid w:val="001003B7"/>
    <w:rsid w:val="0010187A"/>
    <w:rsid w:val="001019F3"/>
    <w:rsid w:val="001026D2"/>
    <w:rsid w:val="001047EA"/>
    <w:rsid w:val="00105A48"/>
    <w:rsid w:val="0011040E"/>
    <w:rsid w:val="001159B7"/>
    <w:rsid w:val="00116D54"/>
    <w:rsid w:val="00117F9E"/>
    <w:rsid w:val="00121DC9"/>
    <w:rsid w:val="00130DC2"/>
    <w:rsid w:val="00132F63"/>
    <w:rsid w:val="00135711"/>
    <w:rsid w:val="0013757C"/>
    <w:rsid w:val="00140F94"/>
    <w:rsid w:val="00146C33"/>
    <w:rsid w:val="0014755A"/>
    <w:rsid w:val="00147EE2"/>
    <w:rsid w:val="00150D14"/>
    <w:rsid w:val="0015198C"/>
    <w:rsid w:val="001537C1"/>
    <w:rsid w:val="001550AD"/>
    <w:rsid w:val="0016036D"/>
    <w:rsid w:val="00161E8F"/>
    <w:rsid w:val="0016421E"/>
    <w:rsid w:val="00164933"/>
    <w:rsid w:val="001653EC"/>
    <w:rsid w:val="00167B9F"/>
    <w:rsid w:val="00175062"/>
    <w:rsid w:val="00176BAB"/>
    <w:rsid w:val="00182785"/>
    <w:rsid w:val="00182880"/>
    <w:rsid w:val="00184450"/>
    <w:rsid w:val="001847CB"/>
    <w:rsid w:val="001874FD"/>
    <w:rsid w:val="00194897"/>
    <w:rsid w:val="00197C95"/>
    <w:rsid w:val="001A31A2"/>
    <w:rsid w:val="001A529F"/>
    <w:rsid w:val="001A6EE6"/>
    <w:rsid w:val="001B6AD4"/>
    <w:rsid w:val="001C4844"/>
    <w:rsid w:val="001C4AAF"/>
    <w:rsid w:val="001C792B"/>
    <w:rsid w:val="001D2A5C"/>
    <w:rsid w:val="001D3CFE"/>
    <w:rsid w:val="001D444B"/>
    <w:rsid w:val="001D6989"/>
    <w:rsid w:val="001E5093"/>
    <w:rsid w:val="001E6B62"/>
    <w:rsid w:val="001E6DC3"/>
    <w:rsid w:val="001F065C"/>
    <w:rsid w:val="001F241F"/>
    <w:rsid w:val="001F7346"/>
    <w:rsid w:val="001F7E6A"/>
    <w:rsid w:val="00200456"/>
    <w:rsid w:val="0020221D"/>
    <w:rsid w:val="00202731"/>
    <w:rsid w:val="00206DEE"/>
    <w:rsid w:val="00206F03"/>
    <w:rsid w:val="0021300F"/>
    <w:rsid w:val="0021534B"/>
    <w:rsid w:val="002153AB"/>
    <w:rsid w:val="00222A57"/>
    <w:rsid w:val="00222E99"/>
    <w:rsid w:val="002243AB"/>
    <w:rsid w:val="00230BC5"/>
    <w:rsid w:val="002334FD"/>
    <w:rsid w:val="00243D5E"/>
    <w:rsid w:val="00244314"/>
    <w:rsid w:val="0024538E"/>
    <w:rsid w:val="00245B97"/>
    <w:rsid w:val="00246CFA"/>
    <w:rsid w:val="00252B3A"/>
    <w:rsid w:val="00252D34"/>
    <w:rsid w:val="00254C6D"/>
    <w:rsid w:val="002553D2"/>
    <w:rsid w:val="00256E29"/>
    <w:rsid w:val="0025733D"/>
    <w:rsid w:val="00257A56"/>
    <w:rsid w:val="00257BB4"/>
    <w:rsid w:val="0026090A"/>
    <w:rsid w:val="002646B9"/>
    <w:rsid w:val="00271012"/>
    <w:rsid w:val="00271C5C"/>
    <w:rsid w:val="00272A4E"/>
    <w:rsid w:val="0027444C"/>
    <w:rsid w:val="00277142"/>
    <w:rsid w:val="00281290"/>
    <w:rsid w:val="00281C65"/>
    <w:rsid w:val="0028263B"/>
    <w:rsid w:val="00285848"/>
    <w:rsid w:val="0028689D"/>
    <w:rsid w:val="0029297B"/>
    <w:rsid w:val="00293537"/>
    <w:rsid w:val="0029366D"/>
    <w:rsid w:val="00293E2D"/>
    <w:rsid w:val="00296750"/>
    <w:rsid w:val="00296ED0"/>
    <w:rsid w:val="0029705C"/>
    <w:rsid w:val="002A0351"/>
    <w:rsid w:val="002A1032"/>
    <w:rsid w:val="002A2517"/>
    <w:rsid w:val="002A2E40"/>
    <w:rsid w:val="002A6FD7"/>
    <w:rsid w:val="002B43A0"/>
    <w:rsid w:val="002C2502"/>
    <w:rsid w:val="002C28B8"/>
    <w:rsid w:val="002C665A"/>
    <w:rsid w:val="002D1A33"/>
    <w:rsid w:val="002D514F"/>
    <w:rsid w:val="002D70DE"/>
    <w:rsid w:val="002D7E19"/>
    <w:rsid w:val="002E264D"/>
    <w:rsid w:val="002F2A7D"/>
    <w:rsid w:val="002F7EF8"/>
    <w:rsid w:val="003001A2"/>
    <w:rsid w:val="00303111"/>
    <w:rsid w:val="0030441E"/>
    <w:rsid w:val="003131B2"/>
    <w:rsid w:val="00314915"/>
    <w:rsid w:val="003206A6"/>
    <w:rsid w:val="00321CCC"/>
    <w:rsid w:val="00322882"/>
    <w:rsid w:val="003259C8"/>
    <w:rsid w:val="003338FE"/>
    <w:rsid w:val="00337674"/>
    <w:rsid w:val="0034385B"/>
    <w:rsid w:val="00343F81"/>
    <w:rsid w:val="00347E43"/>
    <w:rsid w:val="0035150D"/>
    <w:rsid w:val="00354580"/>
    <w:rsid w:val="00360FB4"/>
    <w:rsid w:val="0036584B"/>
    <w:rsid w:val="003662C9"/>
    <w:rsid w:val="00370881"/>
    <w:rsid w:val="00371A59"/>
    <w:rsid w:val="003804AC"/>
    <w:rsid w:val="00382340"/>
    <w:rsid w:val="0039497E"/>
    <w:rsid w:val="003A2DB5"/>
    <w:rsid w:val="003A43FE"/>
    <w:rsid w:val="003A694F"/>
    <w:rsid w:val="003A7DBF"/>
    <w:rsid w:val="003B075E"/>
    <w:rsid w:val="003B2F49"/>
    <w:rsid w:val="003B44EF"/>
    <w:rsid w:val="003B62DC"/>
    <w:rsid w:val="003C04A8"/>
    <w:rsid w:val="003D1980"/>
    <w:rsid w:val="003D1CA8"/>
    <w:rsid w:val="003D3797"/>
    <w:rsid w:val="003D5CED"/>
    <w:rsid w:val="003E2D0E"/>
    <w:rsid w:val="003F3370"/>
    <w:rsid w:val="003F4C6D"/>
    <w:rsid w:val="00400996"/>
    <w:rsid w:val="00402FD2"/>
    <w:rsid w:val="00406349"/>
    <w:rsid w:val="00407686"/>
    <w:rsid w:val="00411BBB"/>
    <w:rsid w:val="00412228"/>
    <w:rsid w:val="00424716"/>
    <w:rsid w:val="00436B02"/>
    <w:rsid w:val="00443E52"/>
    <w:rsid w:val="00444341"/>
    <w:rsid w:val="00444749"/>
    <w:rsid w:val="00444A6C"/>
    <w:rsid w:val="00445C40"/>
    <w:rsid w:val="004466B0"/>
    <w:rsid w:val="00450624"/>
    <w:rsid w:val="00452503"/>
    <w:rsid w:val="00453063"/>
    <w:rsid w:val="00466484"/>
    <w:rsid w:val="004674E8"/>
    <w:rsid w:val="0048215F"/>
    <w:rsid w:val="004825D9"/>
    <w:rsid w:val="00490134"/>
    <w:rsid w:val="0049337D"/>
    <w:rsid w:val="00495B2F"/>
    <w:rsid w:val="004A21A7"/>
    <w:rsid w:val="004A2CD1"/>
    <w:rsid w:val="004A5447"/>
    <w:rsid w:val="004B009F"/>
    <w:rsid w:val="004B0556"/>
    <w:rsid w:val="004B567F"/>
    <w:rsid w:val="004B7719"/>
    <w:rsid w:val="004C10F5"/>
    <w:rsid w:val="004C4CDA"/>
    <w:rsid w:val="004C76E8"/>
    <w:rsid w:val="004D1B28"/>
    <w:rsid w:val="004D25A6"/>
    <w:rsid w:val="004D3673"/>
    <w:rsid w:val="004D4D18"/>
    <w:rsid w:val="004D553C"/>
    <w:rsid w:val="004D71CD"/>
    <w:rsid w:val="004E0980"/>
    <w:rsid w:val="004E72C3"/>
    <w:rsid w:val="005021BD"/>
    <w:rsid w:val="00503B0D"/>
    <w:rsid w:val="005109B0"/>
    <w:rsid w:val="005143E2"/>
    <w:rsid w:val="0051758F"/>
    <w:rsid w:val="005201FC"/>
    <w:rsid w:val="00520797"/>
    <w:rsid w:val="00521145"/>
    <w:rsid w:val="00524DAD"/>
    <w:rsid w:val="005318AB"/>
    <w:rsid w:val="00545EC1"/>
    <w:rsid w:val="0054712E"/>
    <w:rsid w:val="00552083"/>
    <w:rsid w:val="00561C5A"/>
    <w:rsid w:val="00564225"/>
    <w:rsid w:val="0056649F"/>
    <w:rsid w:val="00572B93"/>
    <w:rsid w:val="00574C60"/>
    <w:rsid w:val="005776B9"/>
    <w:rsid w:val="005779C2"/>
    <w:rsid w:val="00580D3E"/>
    <w:rsid w:val="005831BA"/>
    <w:rsid w:val="00583FE4"/>
    <w:rsid w:val="00590449"/>
    <w:rsid w:val="0059268A"/>
    <w:rsid w:val="00592A57"/>
    <w:rsid w:val="00592D6E"/>
    <w:rsid w:val="005A1012"/>
    <w:rsid w:val="005A38C8"/>
    <w:rsid w:val="005A55EC"/>
    <w:rsid w:val="005B0F17"/>
    <w:rsid w:val="005B6268"/>
    <w:rsid w:val="005C04C0"/>
    <w:rsid w:val="005C2A9E"/>
    <w:rsid w:val="005D16A7"/>
    <w:rsid w:val="005D4282"/>
    <w:rsid w:val="005D6311"/>
    <w:rsid w:val="005D7DC0"/>
    <w:rsid w:val="005E64D9"/>
    <w:rsid w:val="0060015C"/>
    <w:rsid w:val="00601A43"/>
    <w:rsid w:val="006022E0"/>
    <w:rsid w:val="006049FB"/>
    <w:rsid w:val="006055CC"/>
    <w:rsid w:val="00606070"/>
    <w:rsid w:val="0061302E"/>
    <w:rsid w:val="006148EC"/>
    <w:rsid w:val="00615A26"/>
    <w:rsid w:val="00620D5E"/>
    <w:rsid w:val="00623ACD"/>
    <w:rsid w:val="0062476C"/>
    <w:rsid w:val="0062531D"/>
    <w:rsid w:val="00626342"/>
    <w:rsid w:val="00627F86"/>
    <w:rsid w:val="006332FC"/>
    <w:rsid w:val="00634784"/>
    <w:rsid w:val="00636455"/>
    <w:rsid w:val="0064119A"/>
    <w:rsid w:val="00641918"/>
    <w:rsid w:val="006421F2"/>
    <w:rsid w:val="006500DD"/>
    <w:rsid w:val="00654D9C"/>
    <w:rsid w:val="00656075"/>
    <w:rsid w:val="006601FB"/>
    <w:rsid w:val="006619D6"/>
    <w:rsid w:val="00662A22"/>
    <w:rsid w:val="00663115"/>
    <w:rsid w:val="006639AF"/>
    <w:rsid w:val="00666274"/>
    <w:rsid w:val="00674AE1"/>
    <w:rsid w:val="00676531"/>
    <w:rsid w:val="00676CFC"/>
    <w:rsid w:val="00680656"/>
    <w:rsid w:val="00680DFC"/>
    <w:rsid w:val="0068125B"/>
    <w:rsid w:val="00681C67"/>
    <w:rsid w:val="0068218C"/>
    <w:rsid w:val="00682867"/>
    <w:rsid w:val="00683C26"/>
    <w:rsid w:val="006841BC"/>
    <w:rsid w:val="00687789"/>
    <w:rsid w:val="00693945"/>
    <w:rsid w:val="00695A8E"/>
    <w:rsid w:val="00695EF0"/>
    <w:rsid w:val="00697ACC"/>
    <w:rsid w:val="006A6001"/>
    <w:rsid w:val="006B2F8B"/>
    <w:rsid w:val="006B3A02"/>
    <w:rsid w:val="006B51BD"/>
    <w:rsid w:val="006B7AC0"/>
    <w:rsid w:val="006C3279"/>
    <w:rsid w:val="006C49A2"/>
    <w:rsid w:val="006C4D45"/>
    <w:rsid w:val="006C6590"/>
    <w:rsid w:val="006D2197"/>
    <w:rsid w:val="006D368E"/>
    <w:rsid w:val="006D3B23"/>
    <w:rsid w:val="006E2475"/>
    <w:rsid w:val="006E4C58"/>
    <w:rsid w:val="006E58E3"/>
    <w:rsid w:val="006F1A7B"/>
    <w:rsid w:val="006F1CE3"/>
    <w:rsid w:val="006F1F91"/>
    <w:rsid w:val="0070577C"/>
    <w:rsid w:val="00711F7B"/>
    <w:rsid w:val="007125ED"/>
    <w:rsid w:val="0072527B"/>
    <w:rsid w:val="007269F8"/>
    <w:rsid w:val="00733837"/>
    <w:rsid w:val="00743078"/>
    <w:rsid w:val="007435CE"/>
    <w:rsid w:val="00744E26"/>
    <w:rsid w:val="0074617C"/>
    <w:rsid w:val="007472A0"/>
    <w:rsid w:val="00754F8B"/>
    <w:rsid w:val="00755A8A"/>
    <w:rsid w:val="0075715E"/>
    <w:rsid w:val="00761F64"/>
    <w:rsid w:val="00762366"/>
    <w:rsid w:val="00763C50"/>
    <w:rsid w:val="00774908"/>
    <w:rsid w:val="00791E00"/>
    <w:rsid w:val="007920D5"/>
    <w:rsid w:val="007A413D"/>
    <w:rsid w:val="007A462C"/>
    <w:rsid w:val="007C0779"/>
    <w:rsid w:val="007C1537"/>
    <w:rsid w:val="007C1F1B"/>
    <w:rsid w:val="007C3F83"/>
    <w:rsid w:val="007C47DB"/>
    <w:rsid w:val="007D1DF9"/>
    <w:rsid w:val="007D236F"/>
    <w:rsid w:val="007D3237"/>
    <w:rsid w:val="007D61BB"/>
    <w:rsid w:val="007D7F1C"/>
    <w:rsid w:val="007E522B"/>
    <w:rsid w:val="007E5348"/>
    <w:rsid w:val="007E5D7B"/>
    <w:rsid w:val="007F32D1"/>
    <w:rsid w:val="007F7C2C"/>
    <w:rsid w:val="00800C60"/>
    <w:rsid w:val="008029DD"/>
    <w:rsid w:val="00804841"/>
    <w:rsid w:val="00805BD0"/>
    <w:rsid w:val="008129EB"/>
    <w:rsid w:val="00814F06"/>
    <w:rsid w:val="008234F1"/>
    <w:rsid w:val="00827B73"/>
    <w:rsid w:val="00837D34"/>
    <w:rsid w:val="00843BA4"/>
    <w:rsid w:val="00865503"/>
    <w:rsid w:val="00872015"/>
    <w:rsid w:val="00876B4A"/>
    <w:rsid w:val="00881DE1"/>
    <w:rsid w:val="00885B85"/>
    <w:rsid w:val="00895911"/>
    <w:rsid w:val="008A0488"/>
    <w:rsid w:val="008A058E"/>
    <w:rsid w:val="008A4A18"/>
    <w:rsid w:val="008C0711"/>
    <w:rsid w:val="008C0D94"/>
    <w:rsid w:val="008C2D31"/>
    <w:rsid w:val="008C483E"/>
    <w:rsid w:val="008D08AC"/>
    <w:rsid w:val="008D3C2B"/>
    <w:rsid w:val="008D445B"/>
    <w:rsid w:val="008E1C76"/>
    <w:rsid w:val="008E2662"/>
    <w:rsid w:val="008E415C"/>
    <w:rsid w:val="008F2E3E"/>
    <w:rsid w:val="008F5656"/>
    <w:rsid w:val="008F76D0"/>
    <w:rsid w:val="00902CC7"/>
    <w:rsid w:val="009056FB"/>
    <w:rsid w:val="00906060"/>
    <w:rsid w:val="009070FA"/>
    <w:rsid w:val="00913CA0"/>
    <w:rsid w:val="00916150"/>
    <w:rsid w:val="00921C34"/>
    <w:rsid w:val="009249ED"/>
    <w:rsid w:val="009257E3"/>
    <w:rsid w:val="00931040"/>
    <w:rsid w:val="00934332"/>
    <w:rsid w:val="009360DB"/>
    <w:rsid w:val="00936891"/>
    <w:rsid w:val="00940000"/>
    <w:rsid w:val="00942466"/>
    <w:rsid w:val="0094453E"/>
    <w:rsid w:val="00945545"/>
    <w:rsid w:val="00960ED2"/>
    <w:rsid w:val="00965C2F"/>
    <w:rsid w:val="00971061"/>
    <w:rsid w:val="0098230A"/>
    <w:rsid w:val="009830CF"/>
    <w:rsid w:val="00985359"/>
    <w:rsid w:val="00992247"/>
    <w:rsid w:val="00997664"/>
    <w:rsid w:val="0099768C"/>
    <w:rsid w:val="009B0CF8"/>
    <w:rsid w:val="009B2B9A"/>
    <w:rsid w:val="009D2D79"/>
    <w:rsid w:val="009D3C26"/>
    <w:rsid w:val="009D4EB4"/>
    <w:rsid w:val="009D6AC3"/>
    <w:rsid w:val="009D753E"/>
    <w:rsid w:val="009E2F97"/>
    <w:rsid w:val="009E4045"/>
    <w:rsid w:val="009E4D78"/>
    <w:rsid w:val="009F4C17"/>
    <w:rsid w:val="00A00617"/>
    <w:rsid w:val="00A02F6F"/>
    <w:rsid w:val="00A07E05"/>
    <w:rsid w:val="00A15A9C"/>
    <w:rsid w:val="00A160B8"/>
    <w:rsid w:val="00A160BB"/>
    <w:rsid w:val="00A208E1"/>
    <w:rsid w:val="00A211CC"/>
    <w:rsid w:val="00A2165B"/>
    <w:rsid w:val="00A2179B"/>
    <w:rsid w:val="00A21FE3"/>
    <w:rsid w:val="00A23616"/>
    <w:rsid w:val="00A24D85"/>
    <w:rsid w:val="00A26803"/>
    <w:rsid w:val="00A26DC7"/>
    <w:rsid w:val="00A360D5"/>
    <w:rsid w:val="00A376FE"/>
    <w:rsid w:val="00A401DE"/>
    <w:rsid w:val="00A41175"/>
    <w:rsid w:val="00A446DE"/>
    <w:rsid w:val="00A50C4D"/>
    <w:rsid w:val="00A56394"/>
    <w:rsid w:val="00A61925"/>
    <w:rsid w:val="00A655EE"/>
    <w:rsid w:val="00A660EC"/>
    <w:rsid w:val="00A667FA"/>
    <w:rsid w:val="00A67379"/>
    <w:rsid w:val="00A74B82"/>
    <w:rsid w:val="00A77FEE"/>
    <w:rsid w:val="00A83B7B"/>
    <w:rsid w:val="00A85DFB"/>
    <w:rsid w:val="00A86191"/>
    <w:rsid w:val="00A904D5"/>
    <w:rsid w:val="00A92A66"/>
    <w:rsid w:val="00AA17A8"/>
    <w:rsid w:val="00AA29BB"/>
    <w:rsid w:val="00AA36AA"/>
    <w:rsid w:val="00AA6564"/>
    <w:rsid w:val="00AA6651"/>
    <w:rsid w:val="00AA6F50"/>
    <w:rsid w:val="00AB04B7"/>
    <w:rsid w:val="00AB3643"/>
    <w:rsid w:val="00AB7EFE"/>
    <w:rsid w:val="00AC4ECD"/>
    <w:rsid w:val="00AD33D3"/>
    <w:rsid w:val="00AE24DE"/>
    <w:rsid w:val="00AE6560"/>
    <w:rsid w:val="00AF6323"/>
    <w:rsid w:val="00B04FE2"/>
    <w:rsid w:val="00B07C9A"/>
    <w:rsid w:val="00B11803"/>
    <w:rsid w:val="00B13BD6"/>
    <w:rsid w:val="00B170A3"/>
    <w:rsid w:val="00B23FBB"/>
    <w:rsid w:val="00B3405B"/>
    <w:rsid w:val="00B34C2C"/>
    <w:rsid w:val="00B36087"/>
    <w:rsid w:val="00B37431"/>
    <w:rsid w:val="00B37535"/>
    <w:rsid w:val="00B43158"/>
    <w:rsid w:val="00B434DB"/>
    <w:rsid w:val="00B44F61"/>
    <w:rsid w:val="00B47386"/>
    <w:rsid w:val="00B52CDF"/>
    <w:rsid w:val="00B5360E"/>
    <w:rsid w:val="00B5663B"/>
    <w:rsid w:val="00B625DF"/>
    <w:rsid w:val="00B62E94"/>
    <w:rsid w:val="00B63EBB"/>
    <w:rsid w:val="00B712C2"/>
    <w:rsid w:val="00B72BB1"/>
    <w:rsid w:val="00B77CF4"/>
    <w:rsid w:val="00B82D4F"/>
    <w:rsid w:val="00B838A7"/>
    <w:rsid w:val="00B93E71"/>
    <w:rsid w:val="00B97A03"/>
    <w:rsid w:val="00BA4CFC"/>
    <w:rsid w:val="00BA7EDD"/>
    <w:rsid w:val="00BB4362"/>
    <w:rsid w:val="00BB7C02"/>
    <w:rsid w:val="00BC07E3"/>
    <w:rsid w:val="00BD21FF"/>
    <w:rsid w:val="00BD4F11"/>
    <w:rsid w:val="00BD7923"/>
    <w:rsid w:val="00BE2454"/>
    <w:rsid w:val="00BE413D"/>
    <w:rsid w:val="00BE6275"/>
    <w:rsid w:val="00BF4322"/>
    <w:rsid w:val="00BF6D9E"/>
    <w:rsid w:val="00C0072A"/>
    <w:rsid w:val="00C0297F"/>
    <w:rsid w:val="00C05F7E"/>
    <w:rsid w:val="00C15587"/>
    <w:rsid w:val="00C17D12"/>
    <w:rsid w:val="00C225D7"/>
    <w:rsid w:val="00C23ACC"/>
    <w:rsid w:val="00C2467B"/>
    <w:rsid w:val="00C24E12"/>
    <w:rsid w:val="00C26791"/>
    <w:rsid w:val="00C27BEF"/>
    <w:rsid w:val="00C347F4"/>
    <w:rsid w:val="00C35EED"/>
    <w:rsid w:val="00C40281"/>
    <w:rsid w:val="00C44C5B"/>
    <w:rsid w:val="00C45A54"/>
    <w:rsid w:val="00C45E36"/>
    <w:rsid w:val="00C45F63"/>
    <w:rsid w:val="00C50996"/>
    <w:rsid w:val="00C51050"/>
    <w:rsid w:val="00C514F0"/>
    <w:rsid w:val="00C515DF"/>
    <w:rsid w:val="00C52E54"/>
    <w:rsid w:val="00C57011"/>
    <w:rsid w:val="00C57B55"/>
    <w:rsid w:val="00C6592A"/>
    <w:rsid w:val="00C674E3"/>
    <w:rsid w:val="00C730BE"/>
    <w:rsid w:val="00C74EDA"/>
    <w:rsid w:val="00C813DC"/>
    <w:rsid w:val="00C8380F"/>
    <w:rsid w:val="00C84A71"/>
    <w:rsid w:val="00C84E8B"/>
    <w:rsid w:val="00C87708"/>
    <w:rsid w:val="00C87C4B"/>
    <w:rsid w:val="00C95F73"/>
    <w:rsid w:val="00CA274E"/>
    <w:rsid w:val="00CA2F30"/>
    <w:rsid w:val="00CA35C5"/>
    <w:rsid w:val="00CA3950"/>
    <w:rsid w:val="00CA5057"/>
    <w:rsid w:val="00CA6947"/>
    <w:rsid w:val="00CA7BA2"/>
    <w:rsid w:val="00CB02ED"/>
    <w:rsid w:val="00CB3B87"/>
    <w:rsid w:val="00CB676D"/>
    <w:rsid w:val="00CB7AF6"/>
    <w:rsid w:val="00CC2EBA"/>
    <w:rsid w:val="00CC4DAF"/>
    <w:rsid w:val="00CC61BC"/>
    <w:rsid w:val="00CC7F8E"/>
    <w:rsid w:val="00CD10C9"/>
    <w:rsid w:val="00CD4940"/>
    <w:rsid w:val="00CD562F"/>
    <w:rsid w:val="00CD66A8"/>
    <w:rsid w:val="00CD68C7"/>
    <w:rsid w:val="00CE35D4"/>
    <w:rsid w:val="00CE44AB"/>
    <w:rsid w:val="00CE5013"/>
    <w:rsid w:val="00CE756C"/>
    <w:rsid w:val="00D048A1"/>
    <w:rsid w:val="00D0684A"/>
    <w:rsid w:val="00D078C6"/>
    <w:rsid w:val="00D12566"/>
    <w:rsid w:val="00D13519"/>
    <w:rsid w:val="00D164E6"/>
    <w:rsid w:val="00D22A67"/>
    <w:rsid w:val="00D25151"/>
    <w:rsid w:val="00D27CBB"/>
    <w:rsid w:val="00D349F0"/>
    <w:rsid w:val="00D35DDE"/>
    <w:rsid w:val="00D441E1"/>
    <w:rsid w:val="00D55BBB"/>
    <w:rsid w:val="00D56BFF"/>
    <w:rsid w:val="00D61D55"/>
    <w:rsid w:val="00D61E33"/>
    <w:rsid w:val="00D61F0C"/>
    <w:rsid w:val="00D62709"/>
    <w:rsid w:val="00D65974"/>
    <w:rsid w:val="00D66FAD"/>
    <w:rsid w:val="00D74647"/>
    <w:rsid w:val="00D77CE4"/>
    <w:rsid w:val="00D81826"/>
    <w:rsid w:val="00D8724E"/>
    <w:rsid w:val="00D87314"/>
    <w:rsid w:val="00D94CFB"/>
    <w:rsid w:val="00DA0EA5"/>
    <w:rsid w:val="00DB608E"/>
    <w:rsid w:val="00DB7194"/>
    <w:rsid w:val="00DB71CD"/>
    <w:rsid w:val="00DC2488"/>
    <w:rsid w:val="00DC309B"/>
    <w:rsid w:val="00DC45CE"/>
    <w:rsid w:val="00DC6DB0"/>
    <w:rsid w:val="00DE0E99"/>
    <w:rsid w:val="00DE4F49"/>
    <w:rsid w:val="00DE68FB"/>
    <w:rsid w:val="00DE711F"/>
    <w:rsid w:val="00DE7A7C"/>
    <w:rsid w:val="00DF1EB8"/>
    <w:rsid w:val="00DF6332"/>
    <w:rsid w:val="00E01469"/>
    <w:rsid w:val="00E02768"/>
    <w:rsid w:val="00E05A45"/>
    <w:rsid w:val="00E06D6B"/>
    <w:rsid w:val="00E163FE"/>
    <w:rsid w:val="00E20E91"/>
    <w:rsid w:val="00E23350"/>
    <w:rsid w:val="00E247D0"/>
    <w:rsid w:val="00E25B2A"/>
    <w:rsid w:val="00E30F3B"/>
    <w:rsid w:val="00E33500"/>
    <w:rsid w:val="00E4004C"/>
    <w:rsid w:val="00E46471"/>
    <w:rsid w:val="00E51204"/>
    <w:rsid w:val="00E553A6"/>
    <w:rsid w:val="00E55758"/>
    <w:rsid w:val="00E61AA5"/>
    <w:rsid w:val="00E636B6"/>
    <w:rsid w:val="00E669C5"/>
    <w:rsid w:val="00E7068D"/>
    <w:rsid w:val="00E716BB"/>
    <w:rsid w:val="00E749FC"/>
    <w:rsid w:val="00E80A83"/>
    <w:rsid w:val="00E84773"/>
    <w:rsid w:val="00E85448"/>
    <w:rsid w:val="00E92913"/>
    <w:rsid w:val="00E92E14"/>
    <w:rsid w:val="00EA1C4B"/>
    <w:rsid w:val="00EB09A0"/>
    <w:rsid w:val="00EB19C9"/>
    <w:rsid w:val="00EB1AB8"/>
    <w:rsid w:val="00EB405C"/>
    <w:rsid w:val="00EC013E"/>
    <w:rsid w:val="00ED2509"/>
    <w:rsid w:val="00ED50BF"/>
    <w:rsid w:val="00ED75B9"/>
    <w:rsid w:val="00ED774C"/>
    <w:rsid w:val="00EE3055"/>
    <w:rsid w:val="00EE4DDF"/>
    <w:rsid w:val="00EE5170"/>
    <w:rsid w:val="00EE5200"/>
    <w:rsid w:val="00EE639F"/>
    <w:rsid w:val="00EE7EA2"/>
    <w:rsid w:val="00EF797E"/>
    <w:rsid w:val="00F035CC"/>
    <w:rsid w:val="00F10211"/>
    <w:rsid w:val="00F152B0"/>
    <w:rsid w:val="00F201EB"/>
    <w:rsid w:val="00F258DA"/>
    <w:rsid w:val="00F30E68"/>
    <w:rsid w:val="00F3462E"/>
    <w:rsid w:val="00F3716B"/>
    <w:rsid w:val="00F434A9"/>
    <w:rsid w:val="00F443FE"/>
    <w:rsid w:val="00F65842"/>
    <w:rsid w:val="00F7553B"/>
    <w:rsid w:val="00F75E16"/>
    <w:rsid w:val="00F849AA"/>
    <w:rsid w:val="00F97ACB"/>
    <w:rsid w:val="00FA67CA"/>
    <w:rsid w:val="00FA7FED"/>
    <w:rsid w:val="00FB0900"/>
    <w:rsid w:val="00FB5F19"/>
    <w:rsid w:val="00FB7222"/>
    <w:rsid w:val="00FC07AC"/>
    <w:rsid w:val="00FC0A65"/>
    <w:rsid w:val="00FC48C8"/>
    <w:rsid w:val="00FC6B12"/>
    <w:rsid w:val="00FD0224"/>
    <w:rsid w:val="00FD24E5"/>
    <w:rsid w:val="00FD4DA2"/>
    <w:rsid w:val="00FD58B0"/>
    <w:rsid w:val="00FD6D00"/>
    <w:rsid w:val="00FF39FD"/>
    <w:rsid w:val="00FF49FB"/>
    <w:rsid w:val="00FF4B01"/>
    <w:rsid w:val="00FF6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0C2AB"/>
  <w15:docId w15:val="{13642B58-7526-2C4D-B4E9-73E9E5EE4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480" w:lineRule="auto"/>
      <w:jc w:val="both"/>
      <w:outlineLvl w:val="0"/>
    </w:pPr>
    <w:rPr>
      <w:rFonts w:ascii="Arial" w:eastAsia="Arial" w:hAnsi="Arial" w:cs="Arial"/>
      <w:b/>
      <w:sz w:val="22"/>
      <w:szCs w:val="22"/>
    </w:rPr>
  </w:style>
  <w:style w:type="paragraph" w:styleId="Heading2">
    <w:name w:val="heading 2"/>
    <w:basedOn w:val="Normal"/>
    <w:next w:val="Normal"/>
    <w:pPr>
      <w:keepNext/>
      <w:keepLines/>
      <w:spacing w:line="480" w:lineRule="auto"/>
      <w:jc w:val="both"/>
      <w:outlineLvl w:val="1"/>
    </w:pPr>
    <w:rPr>
      <w:rFonts w:ascii="Arial" w:eastAsia="Arial" w:hAnsi="Arial" w:cs="Arial"/>
      <w:b/>
      <w:i/>
      <w:sz w:val="22"/>
      <w:szCs w:val="22"/>
    </w:rPr>
  </w:style>
  <w:style w:type="paragraph" w:styleId="Heading3">
    <w:name w:val="heading 3"/>
    <w:basedOn w:val="Normal"/>
    <w:next w:val="Normal"/>
    <w:pPr>
      <w:keepNext/>
      <w:keepLines/>
      <w:spacing w:line="480" w:lineRule="auto"/>
      <w:outlineLvl w:val="2"/>
    </w:pPr>
    <w:rPr>
      <w:rFonts w:ascii="Arial" w:eastAsia="Arial" w:hAnsi="Arial" w:cs="Arial"/>
      <w:i/>
      <w:sz w:val="22"/>
      <w:szCs w:val="2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0">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43F81"/>
    <w:rPr>
      <w:sz w:val="18"/>
      <w:szCs w:val="18"/>
    </w:rPr>
  </w:style>
  <w:style w:type="character" w:customStyle="1" w:styleId="BalloonTextChar">
    <w:name w:val="Balloon Text Char"/>
    <w:basedOn w:val="DefaultParagraphFont"/>
    <w:link w:val="BalloonText"/>
    <w:uiPriority w:val="99"/>
    <w:semiHidden/>
    <w:rsid w:val="00343F81"/>
    <w:rPr>
      <w:sz w:val="18"/>
      <w:szCs w:val="18"/>
    </w:rPr>
  </w:style>
  <w:style w:type="paragraph" w:styleId="Revision">
    <w:name w:val="Revision"/>
    <w:hidden/>
    <w:uiPriority w:val="99"/>
    <w:semiHidden/>
    <w:rsid w:val="00343F81"/>
  </w:style>
  <w:style w:type="paragraph" w:styleId="CommentSubject">
    <w:name w:val="annotation subject"/>
    <w:basedOn w:val="CommentText"/>
    <w:next w:val="CommentText"/>
    <w:link w:val="CommentSubjectChar"/>
    <w:uiPriority w:val="99"/>
    <w:semiHidden/>
    <w:unhideWhenUsed/>
    <w:rsid w:val="0025733D"/>
    <w:rPr>
      <w:b/>
      <w:bCs/>
      <w:sz w:val="20"/>
      <w:szCs w:val="20"/>
    </w:rPr>
  </w:style>
  <w:style w:type="character" w:customStyle="1" w:styleId="CommentSubjectChar">
    <w:name w:val="Comment Subject Char"/>
    <w:basedOn w:val="CommentTextChar"/>
    <w:link w:val="CommentSubject"/>
    <w:uiPriority w:val="99"/>
    <w:semiHidden/>
    <w:rsid w:val="00A26DC7"/>
    <w:rPr>
      <w:b/>
      <w:bCs/>
      <w:sz w:val="24"/>
      <w:szCs w:val="24"/>
    </w:rPr>
  </w:style>
  <w:style w:type="paragraph" w:customStyle="1" w:styleId="EndNoteBibliographyTitle">
    <w:name w:val="EndNote Bibliography Title"/>
    <w:basedOn w:val="Normal"/>
    <w:link w:val="EndNoteBibliographyTitleChar"/>
    <w:rsid w:val="00F7553B"/>
    <w:pPr>
      <w:jc w:val="center"/>
    </w:pPr>
  </w:style>
  <w:style w:type="character" w:customStyle="1" w:styleId="EndNoteBibliographyTitleChar">
    <w:name w:val="EndNote Bibliography Title Char"/>
    <w:basedOn w:val="DefaultParagraphFont"/>
    <w:link w:val="EndNoteBibliographyTitle"/>
    <w:rsid w:val="00F7553B"/>
  </w:style>
  <w:style w:type="paragraph" w:customStyle="1" w:styleId="EndNoteBibliography">
    <w:name w:val="EndNote Bibliography"/>
    <w:basedOn w:val="Normal"/>
    <w:link w:val="EndNoteBibliographyChar"/>
    <w:rsid w:val="00F7553B"/>
  </w:style>
  <w:style w:type="character" w:customStyle="1" w:styleId="EndNoteBibliographyChar">
    <w:name w:val="EndNote Bibliography Char"/>
    <w:basedOn w:val="DefaultParagraphFont"/>
    <w:link w:val="EndNoteBibliography"/>
    <w:rsid w:val="00F7553B"/>
  </w:style>
  <w:style w:type="character" w:styleId="Hyperlink">
    <w:name w:val="Hyperlink"/>
    <w:basedOn w:val="DefaultParagraphFont"/>
    <w:uiPriority w:val="99"/>
    <w:semiHidden/>
    <w:unhideWhenUsed/>
    <w:rsid w:val="0026090A"/>
    <w:rPr>
      <w:color w:val="0000FF"/>
      <w:u w:val="single"/>
    </w:rPr>
  </w:style>
  <w:style w:type="character" w:customStyle="1" w:styleId="UnresolvedMention1">
    <w:name w:val="Unresolved Mention1"/>
    <w:basedOn w:val="DefaultParagraphFont"/>
    <w:uiPriority w:val="99"/>
    <w:semiHidden/>
    <w:unhideWhenUsed/>
    <w:rsid w:val="00B93E71"/>
    <w:rPr>
      <w:color w:val="605E5C"/>
      <w:shd w:val="clear" w:color="auto" w:fill="E1DFDD"/>
    </w:rPr>
  </w:style>
  <w:style w:type="paragraph" w:styleId="Header">
    <w:name w:val="header"/>
    <w:basedOn w:val="Normal"/>
    <w:link w:val="HeaderChar"/>
    <w:uiPriority w:val="99"/>
    <w:unhideWhenUsed/>
    <w:rsid w:val="00293E2D"/>
    <w:pPr>
      <w:tabs>
        <w:tab w:val="center" w:pos="4680"/>
        <w:tab w:val="right" w:pos="9360"/>
      </w:tabs>
    </w:pPr>
  </w:style>
  <w:style w:type="character" w:customStyle="1" w:styleId="HeaderChar">
    <w:name w:val="Header Char"/>
    <w:basedOn w:val="DefaultParagraphFont"/>
    <w:link w:val="Header"/>
    <w:uiPriority w:val="99"/>
    <w:rsid w:val="00293E2D"/>
  </w:style>
  <w:style w:type="paragraph" w:styleId="Footer">
    <w:name w:val="footer"/>
    <w:basedOn w:val="Normal"/>
    <w:link w:val="FooterChar"/>
    <w:uiPriority w:val="99"/>
    <w:unhideWhenUsed/>
    <w:rsid w:val="00293E2D"/>
    <w:pPr>
      <w:tabs>
        <w:tab w:val="center" w:pos="4680"/>
        <w:tab w:val="right" w:pos="9360"/>
      </w:tabs>
    </w:pPr>
  </w:style>
  <w:style w:type="character" w:customStyle="1" w:styleId="FooterChar">
    <w:name w:val="Footer Char"/>
    <w:basedOn w:val="DefaultParagraphFont"/>
    <w:link w:val="Footer"/>
    <w:uiPriority w:val="99"/>
    <w:rsid w:val="00293E2D"/>
  </w:style>
  <w:style w:type="character" w:customStyle="1" w:styleId="apple-converted-space">
    <w:name w:val="apple-converted-space"/>
    <w:basedOn w:val="DefaultParagraphFont"/>
    <w:rsid w:val="00D55BBB"/>
  </w:style>
  <w:style w:type="character" w:customStyle="1" w:styleId="None">
    <w:name w:val="None"/>
    <w:rsid w:val="00CB676D"/>
  </w:style>
  <w:style w:type="character" w:styleId="LineNumber">
    <w:name w:val="line number"/>
    <w:basedOn w:val="DefaultParagraphFont"/>
    <w:uiPriority w:val="99"/>
    <w:semiHidden/>
    <w:unhideWhenUsed/>
    <w:rsid w:val="004A2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927">
      <w:bodyDiv w:val="1"/>
      <w:marLeft w:val="0"/>
      <w:marRight w:val="0"/>
      <w:marTop w:val="0"/>
      <w:marBottom w:val="0"/>
      <w:divBdr>
        <w:top w:val="none" w:sz="0" w:space="0" w:color="auto"/>
        <w:left w:val="none" w:sz="0" w:space="0" w:color="auto"/>
        <w:bottom w:val="none" w:sz="0" w:space="0" w:color="auto"/>
        <w:right w:val="none" w:sz="0" w:space="0" w:color="auto"/>
      </w:divBdr>
    </w:div>
    <w:div w:id="80955633">
      <w:bodyDiv w:val="1"/>
      <w:marLeft w:val="0"/>
      <w:marRight w:val="0"/>
      <w:marTop w:val="0"/>
      <w:marBottom w:val="0"/>
      <w:divBdr>
        <w:top w:val="none" w:sz="0" w:space="0" w:color="auto"/>
        <w:left w:val="none" w:sz="0" w:space="0" w:color="auto"/>
        <w:bottom w:val="none" w:sz="0" w:space="0" w:color="auto"/>
        <w:right w:val="none" w:sz="0" w:space="0" w:color="auto"/>
      </w:divBdr>
    </w:div>
    <w:div w:id="82118350">
      <w:bodyDiv w:val="1"/>
      <w:marLeft w:val="0"/>
      <w:marRight w:val="0"/>
      <w:marTop w:val="0"/>
      <w:marBottom w:val="0"/>
      <w:divBdr>
        <w:top w:val="none" w:sz="0" w:space="0" w:color="auto"/>
        <w:left w:val="none" w:sz="0" w:space="0" w:color="auto"/>
        <w:bottom w:val="none" w:sz="0" w:space="0" w:color="auto"/>
        <w:right w:val="none" w:sz="0" w:space="0" w:color="auto"/>
      </w:divBdr>
    </w:div>
    <w:div w:id="88501252">
      <w:bodyDiv w:val="1"/>
      <w:marLeft w:val="0"/>
      <w:marRight w:val="0"/>
      <w:marTop w:val="0"/>
      <w:marBottom w:val="0"/>
      <w:divBdr>
        <w:top w:val="none" w:sz="0" w:space="0" w:color="auto"/>
        <w:left w:val="none" w:sz="0" w:space="0" w:color="auto"/>
        <w:bottom w:val="none" w:sz="0" w:space="0" w:color="auto"/>
        <w:right w:val="none" w:sz="0" w:space="0" w:color="auto"/>
      </w:divBdr>
    </w:div>
    <w:div w:id="92554223">
      <w:bodyDiv w:val="1"/>
      <w:marLeft w:val="0"/>
      <w:marRight w:val="0"/>
      <w:marTop w:val="0"/>
      <w:marBottom w:val="0"/>
      <w:divBdr>
        <w:top w:val="none" w:sz="0" w:space="0" w:color="auto"/>
        <w:left w:val="none" w:sz="0" w:space="0" w:color="auto"/>
        <w:bottom w:val="none" w:sz="0" w:space="0" w:color="auto"/>
        <w:right w:val="none" w:sz="0" w:space="0" w:color="auto"/>
      </w:divBdr>
    </w:div>
    <w:div w:id="124272994">
      <w:bodyDiv w:val="1"/>
      <w:marLeft w:val="0"/>
      <w:marRight w:val="0"/>
      <w:marTop w:val="0"/>
      <w:marBottom w:val="0"/>
      <w:divBdr>
        <w:top w:val="none" w:sz="0" w:space="0" w:color="auto"/>
        <w:left w:val="none" w:sz="0" w:space="0" w:color="auto"/>
        <w:bottom w:val="none" w:sz="0" w:space="0" w:color="auto"/>
        <w:right w:val="none" w:sz="0" w:space="0" w:color="auto"/>
      </w:divBdr>
    </w:div>
    <w:div w:id="168376367">
      <w:bodyDiv w:val="1"/>
      <w:marLeft w:val="0"/>
      <w:marRight w:val="0"/>
      <w:marTop w:val="0"/>
      <w:marBottom w:val="0"/>
      <w:divBdr>
        <w:top w:val="none" w:sz="0" w:space="0" w:color="auto"/>
        <w:left w:val="none" w:sz="0" w:space="0" w:color="auto"/>
        <w:bottom w:val="none" w:sz="0" w:space="0" w:color="auto"/>
        <w:right w:val="none" w:sz="0" w:space="0" w:color="auto"/>
      </w:divBdr>
    </w:div>
    <w:div w:id="213347065">
      <w:bodyDiv w:val="1"/>
      <w:marLeft w:val="0"/>
      <w:marRight w:val="0"/>
      <w:marTop w:val="0"/>
      <w:marBottom w:val="0"/>
      <w:divBdr>
        <w:top w:val="none" w:sz="0" w:space="0" w:color="auto"/>
        <w:left w:val="none" w:sz="0" w:space="0" w:color="auto"/>
        <w:bottom w:val="none" w:sz="0" w:space="0" w:color="auto"/>
        <w:right w:val="none" w:sz="0" w:space="0" w:color="auto"/>
      </w:divBdr>
    </w:div>
    <w:div w:id="251353802">
      <w:bodyDiv w:val="1"/>
      <w:marLeft w:val="0"/>
      <w:marRight w:val="0"/>
      <w:marTop w:val="0"/>
      <w:marBottom w:val="0"/>
      <w:divBdr>
        <w:top w:val="none" w:sz="0" w:space="0" w:color="auto"/>
        <w:left w:val="none" w:sz="0" w:space="0" w:color="auto"/>
        <w:bottom w:val="none" w:sz="0" w:space="0" w:color="auto"/>
        <w:right w:val="none" w:sz="0" w:space="0" w:color="auto"/>
      </w:divBdr>
    </w:div>
    <w:div w:id="334965719">
      <w:bodyDiv w:val="1"/>
      <w:marLeft w:val="0"/>
      <w:marRight w:val="0"/>
      <w:marTop w:val="0"/>
      <w:marBottom w:val="0"/>
      <w:divBdr>
        <w:top w:val="none" w:sz="0" w:space="0" w:color="auto"/>
        <w:left w:val="none" w:sz="0" w:space="0" w:color="auto"/>
        <w:bottom w:val="none" w:sz="0" w:space="0" w:color="auto"/>
        <w:right w:val="none" w:sz="0" w:space="0" w:color="auto"/>
      </w:divBdr>
    </w:div>
    <w:div w:id="363865238">
      <w:bodyDiv w:val="1"/>
      <w:marLeft w:val="0"/>
      <w:marRight w:val="0"/>
      <w:marTop w:val="0"/>
      <w:marBottom w:val="0"/>
      <w:divBdr>
        <w:top w:val="none" w:sz="0" w:space="0" w:color="auto"/>
        <w:left w:val="none" w:sz="0" w:space="0" w:color="auto"/>
        <w:bottom w:val="none" w:sz="0" w:space="0" w:color="auto"/>
        <w:right w:val="none" w:sz="0" w:space="0" w:color="auto"/>
      </w:divBdr>
    </w:div>
    <w:div w:id="472868929">
      <w:bodyDiv w:val="1"/>
      <w:marLeft w:val="0"/>
      <w:marRight w:val="0"/>
      <w:marTop w:val="0"/>
      <w:marBottom w:val="0"/>
      <w:divBdr>
        <w:top w:val="none" w:sz="0" w:space="0" w:color="auto"/>
        <w:left w:val="none" w:sz="0" w:space="0" w:color="auto"/>
        <w:bottom w:val="none" w:sz="0" w:space="0" w:color="auto"/>
        <w:right w:val="none" w:sz="0" w:space="0" w:color="auto"/>
      </w:divBdr>
    </w:div>
    <w:div w:id="491216278">
      <w:bodyDiv w:val="1"/>
      <w:marLeft w:val="0"/>
      <w:marRight w:val="0"/>
      <w:marTop w:val="0"/>
      <w:marBottom w:val="0"/>
      <w:divBdr>
        <w:top w:val="none" w:sz="0" w:space="0" w:color="auto"/>
        <w:left w:val="none" w:sz="0" w:space="0" w:color="auto"/>
        <w:bottom w:val="none" w:sz="0" w:space="0" w:color="auto"/>
        <w:right w:val="none" w:sz="0" w:space="0" w:color="auto"/>
      </w:divBdr>
    </w:div>
    <w:div w:id="506410321">
      <w:bodyDiv w:val="1"/>
      <w:marLeft w:val="0"/>
      <w:marRight w:val="0"/>
      <w:marTop w:val="0"/>
      <w:marBottom w:val="0"/>
      <w:divBdr>
        <w:top w:val="none" w:sz="0" w:space="0" w:color="auto"/>
        <w:left w:val="none" w:sz="0" w:space="0" w:color="auto"/>
        <w:bottom w:val="none" w:sz="0" w:space="0" w:color="auto"/>
        <w:right w:val="none" w:sz="0" w:space="0" w:color="auto"/>
      </w:divBdr>
    </w:div>
    <w:div w:id="658116350">
      <w:bodyDiv w:val="1"/>
      <w:marLeft w:val="0"/>
      <w:marRight w:val="0"/>
      <w:marTop w:val="0"/>
      <w:marBottom w:val="0"/>
      <w:divBdr>
        <w:top w:val="none" w:sz="0" w:space="0" w:color="auto"/>
        <w:left w:val="none" w:sz="0" w:space="0" w:color="auto"/>
        <w:bottom w:val="none" w:sz="0" w:space="0" w:color="auto"/>
        <w:right w:val="none" w:sz="0" w:space="0" w:color="auto"/>
      </w:divBdr>
    </w:div>
    <w:div w:id="734399037">
      <w:bodyDiv w:val="1"/>
      <w:marLeft w:val="0"/>
      <w:marRight w:val="0"/>
      <w:marTop w:val="0"/>
      <w:marBottom w:val="0"/>
      <w:divBdr>
        <w:top w:val="none" w:sz="0" w:space="0" w:color="auto"/>
        <w:left w:val="none" w:sz="0" w:space="0" w:color="auto"/>
        <w:bottom w:val="none" w:sz="0" w:space="0" w:color="auto"/>
        <w:right w:val="none" w:sz="0" w:space="0" w:color="auto"/>
      </w:divBdr>
    </w:div>
    <w:div w:id="764040499">
      <w:bodyDiv w:val="1"/>
      <w:marLeft w:val="0"/>
      <w:marRight w:val="0"/>
      <w:marTop w:val="0"/>
      <w:marBottom w:val="0"/>
      <w:divBdr>
        <w:top w:val="none" w:sz="0" w:space="0" w:color="auto"/>
        <w:left w:val="none" w:sz="0" w:space="0" w:color="auto"/>
        <w:bottom w:val="none" w:sz="0" w:space="0" w:color="auto"/>
        <w:right w:val="none" w:sz="0" w:space="0" w:color="auto"/>
      </w:divBdr>
    </w:div>
    <w:div w:id="826702728">
      <w:bodyDiv w:val="1"/>
      <w:marLeft w:val="0"/>
      <w:marRight w:val="0"/>
      <w:marTop w:val="0"/>
      <w:marBottom w:val="0"/>
      <w:divBdr>
        <w:top w:val="none" w:sz="0" w:space="0" w:color="auto"/>
        <w:left w:val="none" w:sz="0" w:space="0" w:color="auto"/>
        <w:bottom w:val="none" w:sz="0" w:space="0" w:color="auto"/>
        <w:right w:val="none" w:sz="0" w:space="0" w:color="auto"/>
      </w:divBdr>
    </w:div>
    <w:div w:id="863634685">
      <w:bodyDiv w:val="1"/>
      <w:marLeft w:val="0"/>
      <w:marRight w:val="0"/>
      <w:marTop w:val="0"/>
      <w:marBottom w:val="0"/>
      <w:divBdr>
        <w:top w:val="none" w:sz="0" w:space="0" w:color="auto"/>
        <w:left w:val="none" w:sz="0" w:space="0" w:color="auto"/>
        <w:bottom w:val="none" w:sz="0" w:space="0" w:color="auto"/>
        <w:right w:val="none" w:sz="0" w:space="0" w:color="auto"/>
      </w:divBdr>
    </w:div>
    <w:div w:id="903177964">
      <w:bodyDiv w:val="1"/>
      <w:marLeft w:val="0"/>
      <w:marRight w:val="0"/>
      <w:marTop w:val="0"/>
      <w:marBottom w:val="0"/>
      <w:divBdr>
        <w:top w:val="none" w:sz="0" w:space="0" w:color="auto"/>
        <w:left w:val="none" w:sz="0" w:space="0" w:color="auto"/>
        <w:bottom w:val="none" w:sz="0" w:space="0" w:color="auto"/>
        <w:right w:val="none" w:sz="0" w:space="0" w:color="auto"/>
      </w:divBdr>
      <w:divsChild>
        <w:div w:id="400106653">
          <w:marLeft w:val="0"/>
          <w:marRight w:val="0"/>
          <w:marTop w:val="0"/>
          <w:marBottom w:val="0"/>
          <w:divBdr>
            <w:top w:val="none" w:sz="0" w:space="0" w:color="auto"/>
            <w:left w:val="none" w:sz="0" w:space="0" w:color="auto"/>
            <w:bottom w:val="none" w:sz="0" w:space="0" w:color="auto"/>
            <w:right w:val="none" w:sz="0" w:space="0" w:color="auto"/>
          </w:divBdr>
        </w:div>
        <w:div w:id="644239177">
          <w:marLeft w:val="0"/>
          <w:marRight w:val="0"/>
          <w:marTop w:val="0"/>
          <w:marBottom w:val="0"/>
          <w:divBdr>
            <w:top w:val="none" w:sz="0" w:space="0" w:color="auto"/>
            <w:left w:val="none" w:sz="0" w:space="0" w:color="auto"/>
            <w:bottom w:val="none" w:sz="0" w:space="0" w:color="auto"/>
            <w:right w:val="none" w:sz="0" w:space="0" w:color="auto"/>
          </w:divBdr>
        </w:div>
      </w:divsChild>
    </w:div>
    <w:div w:id="1013997965">
      <w:bodyDiv w:val="1"/>
      <w:marLeft w:val="0"/>
      <w:marRight w:val="0"/>
      <w:marTop w:val="0"/>
      <w:marBottom w:val="0"/>
      <w:divBdr>
        <w:top w:val="none" w:sz="0" w:space="0" w:color="auto"/>
        <w:left w:val="none" w:sz="0" w:space="0" w:color="auto"/>
        <w:bottom w:val="none" w:sz="0" w:space="0" w:color="auto"/>
        <w:right w:val="none" w:sz="0" w:space="0" w:color="auto"/>
      </w:divBdr>
    </w:div>
    <w:div w:id="1041125202">
      <w:bodyDiv w:val="1"/>
      <w:marLeft w:val="0"/>
      <w:marRight w:val="0"/>
      <w:marTop w:val="0"/>
      <w:marBottom w:val="0"/>
      <w:divBdr>
        <w:top w:val="none" w:sz="0" w:space="0" w:color="auto"/>
        <w:left w:val="none" w:sz="0" w:space="0" w:color="auto"/>
        <w:bottom w:val="none" w:sz="0" w:space="0" w:color="auto"/>
        <w:right w:val="none" w:sz="0" w:space="0" w:color="auto"/>
      </w:divBdr>
    </w:div>
    <w:div w:id="1139885924">
      <w:bodyDiv w:val="1"/>
      <w:marLeft w:val="0"/>
      <w:marRight w:val="0"/>
      <w:marTop w:val="0"/>
      <w:marBottom w:val="0"/>
      <w:divBdr>
        <w:top w:val="none" w:sz="0" w:space="0" w:color="auto"/>
        <w:left w:val="none" w:sz="0" w:space="0" w:color="auto"/>
        <w:bottom w:val="none" w:sz="0" w:space="0" w:color="auto"/>
        <w:right w:val="none" w:sz="0" w:space="0" w:color="auto"/>
      </w:divBdr>
    </w:div>
    <w:div w:id="1227646755">
      <w:bodyDiv w:val="1"/>
      <w:marLeft w:val="0"/>
      <w:marRight w:val="0"/>
      <w:marTop w:val="0"/>
      <w:marBottom w:val="0"/>
      <w:divBdr>
        <w:top w:val="none" w:sz="0" w:space="0" w:color="auto"/>
        <w:left w:val="none" w:sz="0" w:space="0" w:color="auto"/>
        <w:bottom w:val="none" w:sz="0" w:space="0" w:color="auto"/>
        <w:right w:val="none" w:sz="0" w:space="0" w:color="auto"/>
      </w:divBdr>
    </w:div>
    <w:div w:id="1524510572">
      <w:bodyDiv w:val="1"/>
      <w:marLeft w:val="0"/>
      <w:marRight w:val="0"/>
      <w:marTop w:val="0"/>
      <w:marBottom w:val="0"/>
      <w:divBdr>
        <w:top w:val="none" w:sz="0" w:space="0" w:color="auto"/>
        <w:left w:val="none" w:sz="0" w:space="0" w:color="auto"/>
        <w:bottom w:val="none" w:sz="0" w:space="0" w:color="auto"/>
        <w:right w:val="none" w:sz="0" w:space="0" w:color="auto"/>
      </w:divBdr>
    </w:div>
    <w:div w:id="1660042093">
      <w:bodyDiv w:val="1"/>
      <w:marLeft w:val="0"/>
      <w:marRight w:val="0"/>
      <w:marTop w:val="0"/>
      <w:marBottom w:val="0"/>
      <w:divBdr>
        <w:top w:val="none" w:sz="0" w:space="0" w:color="auto"/>
        <w:left w:val="none" w:sz="0" w:space="0" w:color="auto"/>
        <w:bottom w:val="none" w:sz="0" w:space="0" w:color="auto"/>
        <w:right w:val="none" w:sz="0" w:space="0" w:color="auto"/>
      </w:divBdr>
    </w:div>
    <w:div w:id="1793206755">
      <w:bodyDiv w:val="1"/>
      <w:marLeft w:val="0"/>
      <w:marRight w:val="0"/>
      <w:marTop w:val="0"/>
      <w:marBottom w:val="0"/>
      <w:divBdr>
        <w:top w:val="none" w:sz="0" w:space="0" w:color="auto"/>
        <w:left w:val="none" w:sz="0" w:space="0" w:color="auto"/>
        <w:bottom w:val="none" w:sz="0" w:space="0" w:color="auto"/>
        <w:right w:val="none" w:sz="0" w:space="0" w:color="auto"/>
      </w:divBdr>
    </w:div>
    <w:div w:id="1796825248">
      <w:bodyDiv w:val="1"/>
      <w:marLeft w:val="0"/>
      <w:marRight w:val="0"/>
      <w:marTop w:val="0"/>
      <w:marBottom w:val="0"/>
      <w:divBdr>
        <w:top w:val="none" w:sz="0" w:space="0" w:color="auto"/>
        <w:left w:val="none" w:sz="0" w:space="0" w:color="auto"/>
        <w:bottom w:val="none" w:sz="0" w:space="0" w:color="auto"/>
        <w:right w:val="none" w:sz="0" w:space="0" w:color="auto"/>
      </w:divBdr>
    </w:div>
    <w:div w:id="1896817405">
      <w:bodyDiv w:val="1"/>
      <w:marLeft w:val="0"/>
      <w:marRight w:val="0"/>
      <w:marTop w:val="0"/>
      <w:marBottom w:val="0"/>
      <w:divBdr>
        <w:top w:val="none" w:sz="0" w:space="0" w:color="auto"/>
        <w:left w:val="none" w:sz="0" w:space="0" w:color="auto"/>
        <w:bottom w:val="none" w:sz="0" w:space="0" w:color="auto"/>
        <w:right w:val="none" w:sz="0" w:space="0" w:color="auto"/>
      </w:divBdr>
      <w:divsChild>
        <w:div w:id="610361533">
          <w:marLeft w:val="0"/>
          <w:marRight w:val="0"/>
          <w:marTop w:val="0"/>
          <w:marBottom w:val="0"/>
          <w:divBdr>
            <w:top w:val="none" w:sz="0" w:space="0" w:color="auto"/>
            <w:left w:val="none" w:sz="0" w:space="0" w:color="auto"/>
            <w:bottom w:val="none" w:sz="0" w:space="0" w:color="auto"/>
            <w:right w:val="none" w:sz="0" w:space="0" w:color="auto"/>
          </w:divBdr>
        </w:div>
        <w:div w:id="1285846270">
          <w:marLeft w:val="0"/>
          <w:marRight w:val="0"/>
          <w:marTop w:val="0"/>
          <w:marBottom w:val="0"/>
          <w:divBdr>
            <w:top w:val="none" w:sz="0" w:space="0" w:color="auto"/>
            <w:left w:val="none" w:sz="0" w:space="0" w:color="auto"/>
            <w:bottom w:val="none" w:sz="0" w:space="0" w:color="auto"/>
            <w:right w:val="none" w:sz="0" w:space="0" w:color="auto"/>
          </w:divBdr>
        </w:div>
      </w:divsChild>
    </w:div>
    <w:div w:id="1902978393">
      <w:bodyDiv w:val="1"/>
      <w:marLeft w:val="0"/>
      <w:marRight w:val="0"/>
      <w:marTop w:val="0"/>
      <w:marBottom w:val="0"/>
      <w:divBdr>
        <w:top w:val="none" w:sz="0" w:space="0" w:color="auto"/>
        <w:left w:val="none" w:sz="0" w:space="0" w:color="auto"/>
        <w:bottom w:val="none" w:sz="0" w:space="0" w:color="auto"/>
        <w:right w:val="none" w:sz="0" w:space="0" w:color="auto"/>
      </w:divBdr>
      <w:divsChild>
        <w:div w:id="2133554283">
          <w:marLeft w:val="0"/>
          <w:marRight w:val="0"/>
          <w:marTop w:val="0"/>
          <w:marBottom w:val="0"/>
          <w:divBdr>
            <w:top w:val="none" w:sz="0" w:space="0" w:color="auto"/>
            <w:left w:val="none" w:sz="0" w:space="0" w:color="auto"/>
            <w:bottom w:val="none" w:sz="0" w:space="0" w:color="auto"/>
            <w:right w:val="none" w:sz="0" w:space="0" w:color="auto"/>
          </w:divBdr>
          <w:divsChild>
            <w:div w:id="209459335">
              <w:marLeft w:val="0"/>
              <w:marRight w:val="0"/>
              <w:marTop w:val="0"/>
              <w:marBottom w:val="0"/>
              <w:divBdr>
                <w:top w:val="none" w:sz="0" w:space="0" w:color="auto"/>
                <w:left w:val="none" w:sz="0" w:space="0" w:color="auto"/>
                <w:bottom w:val="none" w:sz="0" w:space="0" w:color="auto"/>
                <w:right w:val="none" w:sz="0" w:space="0" w:color="auto"/>
              </w:divBdr>
            </w:div>
          </w:divsChild>
        </w:div>
        <w:div w:id="1898782306">
          <w:marLeft w:val="0"/>
          <w:marRight w:val="0"/>
          <w:marTop w:val="0"/>
          <w:marBottom w:val="0"/>
          <w:divBdr>
            <w:top w:val="none" w:sz="0" w:space="0" w:color="auto"/>
            <w:left w:val="none" w:sz="0" w:space="0" w:color="auto"/>
            <w:bottom w:val="none" w:sz="0" w:space="0" w:color="auto"/>
            <w:right w:val="none" w:sz="0" w:space="0" w:color="auto"/>
          </w:divBdr>
          <w:divsChild>
            <w:div w:id="13984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4018">
      <w:bodyDiv w:val="1"/>
      <w:marLeft w:val="0"/>
      <w:marRight w:val="0"/>
      <w:marTop w:val="0"/>
      <w:marBottom w:val="0"/>
      <w:divBdr>
        <w:top w:val="none" w:sz="0" w:space="0" w:color="auto"/>
        <w:left w:val="none" w:sz="0" w:space="0" w:color="auto"/>
        <w:bottom w:val="none" w:sz="0" w:space="0" w:color="auto"/>
        <w:right w:val="none" w:sz="0" w:space="0" w:color="auto"/>
      </w:divBdr>
    </w:div>
    <w:div w:id="2021734866">
      <w:bodyDiv w:val="1"/>
      <w:marLeft w:val="0"/>
      <w:marRight w:val="0"/>
      <w:marTop w:val="0"/>
      <w:marBottom w:val="0"/>
      <w:divBdr>
        <w:top w:val="none" w:sz="0" w:space="0" w:color="auto"/>
        <w:left w:val="none" w:sz="0" w:space="0" w:color="auto"/>
        <w:bottom w:val="none" w:sz="0" w:space="0" w:color="auto"/>
        <w:right w:val="none" w:sz="0" w:space="0" w:color="auto"/>
      </w:divBdr>
    </w:div>
    <w:div w:id="2033726253">
      <w:bodyDiv w:val="1"/>
      <w:marLeft w:val="0"/>
      <w:marRight w:val="0"/>
      <w:marTop w:val="0"/>
      <w:marBottom w:val="0"/>
      <w:divBdr>
        <w:top w:val="none" w:sz="0" w:space="0" w:color="auto"/>
        <w:left w:val="none" w:sz="0" w:space="0" w:color="auto"/>
        <w:bottom w:val="none" w:sz="0" w:space="0" w:color="auto"/>
        <w:right w:val="none" w:sz="0" w:space="0" w:color="auto"/>
      </w:divBdr>
    </w:div>
    <w:div w:id="2095205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eisfilj@mskcc.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razavip@mskcc.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AA31B6-FA07-6A47-A77A-FEB0957880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79</Pages>
  <Words>22235</Words>
  <Characters>118069</Characters>
  <Application>Microsoft Office Word</Application>
  <DocSecurity>0</DocSecurity>
  <Lines>2459</Lines>
  <Paragraphs>1252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139052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Pedram Razavi</dc:creator>
  <cp:keywords/>
  <dc:description/>
  <cp:lastModifiedBy>David Brown</cp:lastModifiedBy>
  <cp:revision>18</cp:revision>
  <cp:lastPrinted>2019-01-18T16:22:00Z</cp:lastPrinted>
  <dcterms:created xsi:type="dcterms:W3CDTF">2019-07-14T03:21:00Z</dcterms:created>
  <dcterms:modified xsi:type="dcterms:W3CDTF">2019-07-19T09:35:00Z</dcterms:modified>
  <cp:category/>
</cp:coreProperties>
</file>